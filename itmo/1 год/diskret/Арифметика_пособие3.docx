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4974026" w14:textId="77777777"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14:anchorId="376076DC" wp14:editId="0ABC9A56">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14:paraId="1984EC80" w14:textId="77777777" w:rsidR="001464A7" w:rsidRPr="001464A7" w:rsidRDefault="001464A7" w:rsidP="001464A7">
      <w:pPr>
        <w:spacing w:before="240" w:line="240" w:lineRule="auto"/>
        <w:jc w:val="center"/>
        <w:rPr>
          <w:rFonts w:ascii="Arial" w:hAnsi="Arial" w:cs="Arial"/>
          <w:b/>
          <w:sz w:val="28"/>
          <w:szCs w:val="28"/>
        </w:rPr>
      </w:pPr>
    </w:p>
    <w:p w14:paraId="1B71AAF1"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72B79B1E"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08C6B740"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4A70D4B6"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659D2860"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5922D80B" w14:textId="77777777" w:rsidR="001464A7" w:rsidRPr="001464A7" w:rsidRDefault="001464A7" w:rsidP="001464A7">
      <w:pPr>
        <w:spacing w:line="240" w:lineRule="auto"/>
        <w:rPr>
          <w:rFonts w:ascii="Times New Roman" w:hAnsi="Times New Roman" w:cs="Times New Roman"/>
          <w:sz w:val="28"/>
          <w:szCs w:val="28"/>
        </w:rPr>
      </w:pPr>
    </w:p>
    <w:p w14:paraId="28C710CA" w14:textId="77777777" w:rsidR="001464A7" w:rsidRPr="001464A7" w:rsidRDefault="001464A7" w:rsidP="001464A7">
      <w:pPr>
        <w:spacing w:line="240" w:lineRule="auto"/>
        <w:rPr>
          <w:rFonts w:ascii="Times New Roman" w:hAnsi="Times New Roman" w:cs="Times New Roman"/>
          <w:sz w:val="28"/>
          <w:szCs w:val="28"/>
        </w:rPr>
      </w:pPr>
    </w:p>
    <w:p w14:paraId="77DBD358" w14:textId="77777777"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14:anchorId="00798281" wp14:editId="50903740">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14:paraId="0D79A407" w14:textId="77777777" w:rsidR="00400936" w:rsidRPr="0032519B" w:rsidRDefault="00400936" w:rsidP="0032519B">
      <w:pPr>
        <w:spacing w:before="240" w:line="240" w:lineRule="auto"/>
        <w:rPr>
          <w:rFonts w:ascii="Times New Roman" w:hAnsi="Times New Roman" w:cs="Times New Roman"/>
          <w:b/>
          <w:sz w:val="28"/>
          <w:szCs w:val="28"/>
          <w:lang w:val="en-US"/>
        </w:rPr>
      </w:pPr>
    </w:p>
    <w:p w14:paraId="0E9669C0" w14:textId="77777777"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14:paraId="3B63AFFC" w14:textId="77777777"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14:paraId="7A632A17" w14:textId="77777777" w:rsidR="001464A7" w:rsidRPr="001464A7" w:rsidRDefault="001464A7" w:rsidP="001464A7">
      <w:pPr>
        <w:spacing w:before="240" w:line="240" w:lineRule="auto"/>
        <w:jc w:val="center"/>
        <w:rPr>
          <w:rFonts w:ascii="Times New Roman" w:hAnsi="Times New Roman" w:cs="Times New Roman"/>
          <w:sz w:val="28"/>
          <w:szCs w:val="28"/>
        </w:rPr>
      </w:pPr>
    </w:p>
    <w:p w14:paraId="4952A280" w14:textId="77777777"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14:paraId="0230E2F1" w14:textId="77777777" w:rsidR="001464A7" w:rsidRPr="009573CE" w:rsidRDefault="001464A7" w:rsidP="001464A7">
      <w:pPr>
        <w:pStyle w:val="af7"/>
        <w:spacing w:before="0" w:after="0"/>
        <w:rPr>
          <w:rFonts w:ascii="ALSSchlangesans-Bold" w:hAnsi="ALSSchlangesans-Bold"/>
          <w:caps/>
          <w:sz w:val="24"/>
        </w:rPr>
      </w:pPr>
    </w:p>
    <w:p w14:paraId="287EF43F" w14:textId="77777777"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14:paraId="296CCD50" w14:textId="77777777" w:rsidR="001464A7" w:rsidRPr="001464A7" w:rsidRDefault="001464A7" w:rsidP="001464A7">
      <w:pPr>
        <w:spacing w:line="240" w:lineRule="auto"/>
        <w:jc w:val="center"/>
        <w:rPr>
          <w:rFonts w:ascii="Times New Roman" w:hAnsi="Times New Roman" w:cs="Times New Roman"/>
          <w:b/>
          <w:sz w:val="28"/>
          <w:szCs w:val="28"/>
        </w:rPr>
      </w:pPr>
    </w:p>
    <w:p w14:paraId="4E0D37ED" w14:textId="77777777" w:rsidR="001464A7" w:rsidRPr="001464A7" w:rsidRDefault="001464A7" w:rsidP="001464A7">
      <w:pPr>
        <w:spacing w:before="240" w:line="240" w:lineRule="auto"/>
        <w:jc w:val="center"/>
        <w:rPr>
          <w:rFonts w:ascii="Times New Roman" w:hAnsi="Times New Roman" w:cs="Times New Roman"/>
          <w:b/>
          <w:sz w:val="40"/>
          <w:szCs w:val="40"/>
        </w:rPr>
      </w:pPr>
    </w:p>
    <w:p w14:paraId="6C274BF9"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14:paraId="3A9A773C" w14:textId="77777777" w:rsidR="001464A7" w:rsidRPr="001464A7" w:rsidRDefault="001464A7" w:rsidP="001464A7">
      <w:pPr>
        <w:spacing w:before="240" w:line="240" w:lineRule="auto"/>
        <w:jc w:val="center"/>
        <w:rPr>
          <w:rFonts w:ascii="Arial" w:hAnsi="Arial" w:cs="Arial"/>
          <w:b/>
          <w:sz w:val="40"/>
          <w:szCs w:val="40"/>
        </w:rPr>
      </w:pPr>
    </w:p>
    <w:p w14:paraId="52DD024D" w14:textId="77777777" w:rsidR="001464A7" w:rsidRPr="001464A7" w:rsidRDefault="001464A7" w:rsidP="001464A7">
      <w:pPr>
        <w:spacing w:before="240" w:line="240" w:lineRule="auto"/>
        <w:jc w:val="center"/>
        <w:rPr>
          <w:rFonts w:ascii="Arial" w:hAnsi="Arial" w:cs="Arial"/>
          <w:b/>
          <w:sz w:val="40"/>
          <w:szCs w:val="40"/>
        </w:rPr>
      </w:pPr>
    </w:p>
    <w:p w14:paraId="03AE2515"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4AD159B0" w14:textId="77777777" w:rsidR="001464A7" w:rsidRDefault="001464A7" w:rsidP="001464A7">
      <w:pPr>
        <w:pStyle w:val="10"/>
        <w:spacing w:before="0" w:beforeAutospacing="0" w:after="0" w:afterAutospacing="0"/>
        <w:jc w:val="center"/>
        <w:rPr>
          <w:rFonts w:ascii="Arial" w:hAnsi="Arial" w:cs="Arial"/>
          <w:sz w:val="28"/>
          <w:szCs w:val="28"/>
        </w:rPr>
      </w:pPr>
    </w:p>
    <w:p w14:paraId="5C6AA494"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0238B456"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546AF04D"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2591A87F"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5FF9D78B" w14:textId="77777777" w:rsidR="001464A7" w:rsidRPr="001464A7" w:rsidRDefault="001464A7" w:rsidP="001464A7">
      <w:pPr>
        <w:spacing w:line="240" w:lineRule="auto"/>
        <w:rPr>
          <w:rFonts w:ascii="Arial" w:hAnsi="Arial" w:cs="Arial"/>
          <w:sz w:val="28"/>
          <w:szCs w:val="28"/>
        </w:rPr>
      </w:pPr>
    </w:p>
    <w:p w14:paraId="0ECECD4F" w14:textId="77777777" w:rsidR="001464A7" w:rsidRPr="001464A7" w:rsidRDefault="001464A7" w:rsidP="001464A7">
      <w:pPr>
        <w:spacing w:line="240" w:lineRule="auto"/>
        <w:rPr>
          <w:rFonts w:ascii="Times New Roman" w:hAnsi="Times New Roman" w:cs="Times New Roman"/>
          <w:sz w:val="28"/>
          <w:szCs w:val="28"/>
        </w:rPr>
      </w:pPr>
    </w:p>
    <w:p w14:paraId="2EA71310" w14:textId="77777777" w:rsidR="001464A7" w:rsidRPr="001464A7" w:rsidRDefault="001464A7" w:rsidP="001464A7">
      <w:pPr>
        <w:spacing w:line="240" w:lineRule="auto"/>
        <w:rPr>
          <w:rFonts w:ascii="Times New Roman" w:hAnsi="Times New Roman" w:cs="Times New Roman"/>
          <w:sz w:val="28"/>
          <w:szCs w:val="28"/>
        </w:rPr>
      </w:pPr>
    </w:p>
    <w:p w14:paraId="5A930B9A" w14:textId="77777777" w:rsidR="001464A7" w:rsidDel="00AF4D57" w:rsidRDefault="001464A7" w:rsidP="001464A7">
      <w:pPr>
        <w:spacing w:before="240" w:line="240" w:lineRule="auto"/>
        <w:jc w:val="center"/>
        <w:rPr>
          <w:del w:id="0" w:author="Бармичев Григорий Андреевич" w:date="2024-12-10T23:51:00Z" w16du:dateUtc="2024-12-10T20:51:00Z"/>
          <w:rFonts w:ascii="Arial" w:hAnsi="Arial"/>
          <w:b/>
          <w:sz w:val="28"/>
          <w:lang w:val="en-US"/>
        </w:rPr>
      </w:pPr>
      <w:r>
        <w:rPr>
          <w:noProof/>
          <w:lang w:eastAsia="ru-RU"/>
        </w:rPr>
        <w:drawing>
          <wp:anchor distT="0" distB="0" distL="114300" distR="114300" simplePos="0" relativeHeight="251489280" behindDoc="0" locked="0" layoutInCell="1" allowOverlap="1" wp14:anchorId="47A4686B" wp14:editId="0946B1D5">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461063AF" w14:textId="77777777" w:rsidR="00AF4D57" w:rsidRDefault="00AF4D57" w:rsidP="001464A7">
      <w:pPr>
        <w:spacing w:before="240" w:line="240" w:lineRule="auto"/>
        <w:jc w:val="center"/>
        <w:rPr>
          <w:ins w:id="1" w:author="Бармичев Григорий Андреевич" w:date="2024-12-10T23:51:00Z" w16du:dateUtc="2024-12-10T20:51:00Z"/>
          <w:rFonts w:ascii="Arial" w:hAnsi="Arial"/>
          <w:b/>
          <w:sz w:val="28"/>
          <w:lang w:val="en-US"/>
        </w:rPr>
      </w:pPr>
    </w:p>
    <w:p w14:paraId="61AA965B" w14:textId="77777777" w:rsidR="00AF4D57" w:rsidRPr="001464A7" w:rsidRDefault="00AF4D57" w:rsidP="001464A7">
      <w:pPr>
        <w:spacing w:before="240" w:line="240" w:lineRule="auto"/>
        <w:jc w:val="center"/>
        <w:rPr>
          <w:ins w:id="2" w:author="Бармичев Григорий Андреевич" w:date="2024-12-10T23:51:00Z" w16du:dateUtc="2024-12-10T20:51:00Z"/>
          <w:rFonts w:ascii="Times New Roman" w:hAnsi="Times New Roman" w:cs="Times New Roman"/>
          <w:sz w:val="28"/>
          <w:szCs w:val="28"/>
        </w:rPr>
      </w:pPr>
    </w:p>
    <w:p w14:paraId="5630F507" w14:textId="77777777" w:rsidR="001464A7" w:rsidRPr="001464A7" w:rsidDel="00AF4D57" w:rsidRDefault="001464A7" w:rsidP="00AF4D57">
      <w:pPr>
        <w:spacing w:before="240" w:line="240" w:lineRule="auto"/>
        <w:jc w:val="center"/>
        <w:rPr>
          <w:del w:id="3" w:author="Бармичев Григорий Андреевич" w:date="2024-12-10T23:51:00Z" w16du:dateUtc="2024-12-10T20:51:00Z"/>
          <w:rFonts w:ascii="Arial" w:hAnsi="Arial"/>
          <w:b/>
          <w:sz w:val="28"/>
        </w:rPr>
        <w:pPrChange w:id="4" w:author="Бармичев Григорий Андреевич" w:date="2024-12-10T23:51:00Z" w16du:dateUtc="2024-12-10T20:51:00Z">
          <w:pPr>
            <w:spacing w:before="240"/>
            <w:jc w:val="center"/>
          </w:pPr>
        </w:pPrChange>
      </w:pPr>
    </w:p>
    <w:p w14:paraId="2F34DE78" w14:textId="77777777" w:rsidR="001464A7" w:rsidDel="00AF4D57" w:rsidRDefault="001464A7" w:rsidP="001464A7">
      <w:pPr>
        <w:spacing w:before="240"/>
        <w:jc w:val="center"/>
        <w:rPr>
          <w:del w:id="5" w:author="Бармичев Григорий Андреевич" w:date="2024-12-10T23:51:00Z" w16du:dateUtc="2024-12-10T20:51:00Z"/>
          <w:rFonts w:ascii="Arial" w:hAnsi="Arial"/>
          <w:b/>
          <w:sz w:val="28"/>
          <w:lang w:val="en-US"/>
        </w:rPr>
      </w:pPr>
    </w:p>
    <w:p w14:paraId="65844172" w14:textId="76AE467E" w:rsidR="00AF4D57" w:rsidRPr="00AF4D57" w:rsidDel="00AF4D57" w:rsidRDefault="00AF4D57" w:rsidP="001464A7">
      <w:pPr>
        <w:spacing w:before="240"/>
        <w:jc w:val="center"/>
        <w:rPr>
          <w:del w:id="6" w:author="Бармичев Григорий Андреевич" w:date="2024-12-10T23:51:00Z" w16du:dateUtc="2024-12-10T20:51:00Z"/>
          <w:rFonts w:ascii="Arial" w:hAnsi="Arial"/>
          <w:b/>
          <w:sz w:val="28"/>
          <w:lang w:val="en-US"/>
          <w:rPrChange w:id="7" w:author="Бармичев Григорий Андреевич" w:date="2024-12-10T23:51:00Z" w16du:dateUtc="2024-12-10T20:51:00Z">
            <w:rPr>
              <w:del w:id="8" w:author="Бармичев Григорий Андреевич" w:date="2024-12-10T23:51:00Z" w16du:dateUtc="2024-12-10T20:51:00Z"/>
              <w:rFonts w:ascii="Arial" w:hAnsi="Arial"/>
              <w:b/>
              <w:sz w:val="28"/>
            </w:rPr>
          </w:rPrChange>
        </w:rPr>
      </w:pPr>
    </w:p>
    <w:p w14:paraId="413D57C3" w14:textId="77777777" w:rsidR="00AF4D57" w:rsidRDefault="00AF4D57" w:rsidP="001464A7">
      <w:pPr>
        <w:spacing w:before="240"/>
        <w:jc w:val="center"/>
        <w:rPr>
          <w:rFonts w:ascii="Arial" w:hAnsi="Arial"/>
          <w:b/>
          <w:sz w:val="28"/>
        </w:rPr>
      </w:pPr>
    </w:p>
    <w:p w14:paraId="5C470862" w14:textId="77777777" w:rsidR="00400936" w:rsidRPr="001464A7" w:rsidRDefault="00400936" w:rsidP="001464A7">
      <w:pPr>
        <w:spacing w:before="240"/>
        <w:jc w:val="center"/>
        <w:rPr>
          <w:rFonts w:ascii="Arial" w:hAnsi="Arial"/>
          <w:b/>
          <w:sz w:val="28"/>
        </w:rPr>
      </w:pPr>
    </w:p>
    <w:p w14:paraId="2C1986CC" w14:textId="77777777"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14:paraId="6A5508DD" w14:textId="5B62B3D5" w:rsidR="001464A7" w:rsidRPr="001464A7" w:rsidRDefault="00A0500F"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mc:AlternateContent>
          <mc:Choice Requires="wps">
            <w:drawing>
              <wp:anchor distT="0" distB="0" distL="114300" distR="114300" simplePos="0" relativeHeight="252069376" behindDoc="0" locked="0" layoutInCell="1" allowOverlap="1" wp14:anchorId="7820ED80" wp14:editId="4E84E56F">
                <wp:simplePos x="0" y="0"/>
                <wp:positionH relativeFrom="column">
                  <wp:posOffset>2786380</wp:posOffset>
                </wp:positionH>
                <wp:positionV relativeFrom="paragraph">
                  <wp:posOffset>443230</wp:posOffset>
                </wp:positionV>
                <wp:extent cx="280670" cy="222250"/>
                <wp:effectExtent l="0" t="3810" r="0" b="2540"/>
                <wp:wrapNone/>
                <wp:docPr id="1675107893" name="Text Box 2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7478DC" w14:textId="77777777" w:rsidR="005B74AD" w:rsidRDefault="005B74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20ED80" id="_x0000_t202" coordsize="21600,21600" o:spt="202" path="m,l,21600r21600,l21600,xe">
                <v:stroke joinstyle="miter"/>
                <v:path gradientshapeok="t" o:connecttype="rect"/>
              </v:shapetype>
              <v:shape id="Text Box 2316" o:spid="_x0000_s1026" type="#_x0000_t202" style="position:absolute;left:0;text-align:left;margin-left:219.4pt;margin-top:34.9pt;width:22.1pt;height:17.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" stroked="f">
                <v:textbox>
                  <w:txbxContent>
                    <w:p w14:paraId="377478DC" w14:textId="77777777" w:rsidR="005B74AD" w:rsidRDefault="005B74AD"/>
                  </w:txbxContent>
                </v:textbox>
              </v:shape>
            </w:pict>
          </mc:Fallback>
        </mc:AlternateConten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14:paraId="5B41EE6F" w14:textId="77777777"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А.Г.,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14:paraId="0B650499" w14:textId="77777777"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14:paraId="3D6E271E" w14:textId="77777777"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14:paraId="45DF72F4" w14:textId="77777777"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14:paraId="2849D84E"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14:paraId="33FBDDC3"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607748DF"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5B337458" w14:textId="77777777"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14:anchorId="22443F63" wp14:editId="2F40846B">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60032BEF" w14:textId="77777777"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14:paraId="74B9531A" w14:textId="77777777"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14:paraId="04B60023" w14:textId="77777777" w:rsidR="004F7F42" w:rsidRDefault="001464A7" w:rsidP="008A3BE0">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А.Г.</w:t>
      </w:r>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14:paraId="55300393" w14:textId="77777777" w:rsidR="001464A7" w:rsidRDefault="001464A7" w:rsidP="001464A7">
      <w:pPr>
        <w:pStyle w:val="26"/>
        <w:spacing w:after="0" w:line="240" w:lineRule="auto"/>
        <w:ind w:left="567"/>
        <w:jc w:val="right"/>
        <w:rPr>
          <w:sz w:val="28"/>
          <w:szCs w:val="28"/>
        </w:rPr>
      </w:pPr>
    </w:p>
    <w:p w14:paraId="2E05F578" w14:textId="77777777"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14:paraId="084078C9" w14:textId="77777777" w:rsidTr="00893C3F">
        <w:tc>
          <w:tcPr>
            <w:tcW w:w="8642" w:type="dxa"/>
          </w:tcPr>
          <w:p w14:paraId="35A6D8FB" w14:textId="77777777" w:rsidR="00290BB7" w:rsidRPr="00C13306" w:rsidRDefault="00290BB7" w:rsidP="007252D7">
            <w:pPr>
              <w:pStyle w:val="26"/>
              <w:spacing w:after="0" w:line="240" w:lineRule="auto"/>
              <w:rPr>
                <w:sz w:val="28"/>
                <w:szCs w:val="28"/>
              </w:rPr>
            </w:pPr>
            <w:r w:rsidRPr="00C13306">
              <w:rPr>
                <w:sz w:val="28"/>
                <w:szCs w:val="28"/>
              </w:rPr>
              <w:t>Предисловие</w:t>
            </w:r>
          </w:p>
          <w:p w14:paraId="5CDEED99" w14:textId="77777777" w:rsidR="00290BB7" w:rsidRPr="00C13306" w:rsidRDefault="00290BB7" w:rsidP="007252D7">
            <w:pPr>
              <w:rPr>
                <w:sz w:val="28"/>
                <w:szCs w:val="28"/>
              </w:rPr>
            </w:pPr>
            <w:r w:rsidRPr="00C13306">
              <w:rPr>
                <w:sz w:val="28"/>
                <w:szCs w:val="28"/>
              </w:rPr>
              <w:t>1. ИСТОРИЯ АРИФМЕТИКИ</w:t>
            </w:r>
          </w:p>
          <w:p w14:paraId="6F4DED4E" w14:textId="77777777" w:rsidR="00290BB7" w:rsidRPr="00C13306" w:rsidRDefault="00290BB7" w:rsidP="007252D7">
            <w:pPr>
              <w:pStyle w:val="ae"/>
              <w:ind w:left="603"/>
              <w:rPr>
                <w:sz w:val="28"/>
                <w:szCs w:val="28"/>
              </w:rPr>
            </w:pPr>
            <w:r w:rsidRPr="00C13306">
              <w:rPr>
                <w:rStyle w:val="mw-headline"/>
                <w:bCs/>
                <w:color w:val="000000"/>
                <w:sz w:val="28"/>
                <w:szCs w:val="28"/>
              </w:rPr>
              <w:t>1.1.Возникновение арифметики</w:t>
            </w:r>
          </w:p>
          <w:p w14:paraId="1B95CAAA" w14:textId="77777777" w:rsidR="00290BB7" w:rsidRPr="00C13306" w:rsidRDefault="00290BB7" w:rsidP="007252D7">
            <w:pPr>
              <w:pStyle w:val="3"/>
              <w:shd w:val="clear" w:color="auto" w:fill="FFFFFF"/>
              <w:spacing w:before="0" w:beforeAutospacing="0" w:after="0" w:afterAutospacing="0"/>
              <w:ind w:left="603"/>
              <w:rPr>
                <w:rStyle w:val="mw-headline"/>
                <w:b w:val="0"/>
                <w:color w:val="000000"/>
                <w:sz w:val="28"/>
                <w:szCs w:val="28"/>
              </w:rPr>
            </w:pPr>
            <w:r w:rsidRPr="00C13306">
              <w:rPr>
                <w:rStyle w:val="mw-headline"/>
                <w:b w:val="0"/>
                <w:color w:val="000000"/>
                <w:sz w:val="28"/>
                <w:szCs w:val="28"/>
              </w:rPr>
              <w:t>1.2.Десятичная арифметика и расширение понятия числа</w:t>
            </w:r>
          </w:p>
          <w:p w14:paraId="5C8CA303" w14:textId="77777777" w:rsidR="00290BB7" w:rsidRPr="00A9213F" w:rsidRDefault="00290BB7" w:rsidP="007252D7">
            <w:pPr>
              <w:pStyle w:val="ae"/>
              <w:shd w:val="clear" w:color="auto" w:fill="F9F9F9"/>
              <w:ind w:left="603"/>
              <w:rPr>
                <w:rStyle w:val="mw-headline"/>
                <w:sz w:val="28"/>
                <w:szCs w:val="28"/>
              </w:rPr>
            </w:pPr>
            <w:r w:rsidRPr="00C13306">
              <w:rPr>
                <w:rStyle w:val="mw-headline"/>
                <w:sz w:val="28"/>
                <w:szCs w:val="28"/>
              </w:rPr>
              <w:t>1.3.</w:t>
            </w:r>
            <w:r>
              <w:rPr>
                <w:rStyle w:val="mw-headline"/>
                <w:sz w:val="28"/>
                <w:szCs w:val="28"/>
              </w:rPr>
              <w:t>Обоснования арифметики</w:t>
            </w:r>
          </w:p>
          <w:p w14:paraId="1A56A054" w14:textId="77777777" w:rsidR="00290BB7" w:rsidRPr="00A9213F" w:rsidRDefault="00290BB7" w:rsidP="007252D7">
            <w:pPr>
              <w:pStyle w:val="ae"/>
              <w:shd w:val="clear" w:color="auto" w:fill="F9F9F9"/>
              <w:ind w:left="603"/>
              <w:rPr>
                <w:color w:val="252525"/>
                <w:sz w:val="28"/>
                <w:szCs w:val="28"/>
              </w:rPr>
            </w:pPr>
            <w:r>
              <w:rPr>
                <w:color w:val="252525"/>
                <w:sz w:val="28"/>
                <w:szCs w:val="28"/>
              </w:rPr>
              <w:t>1.4.</w:t>
            </w:r>
            <w:r w:rsidRPr="00C13306">
              <w:rPr>
                <w:color w:val="252525"/>
                <w:sz w:val="28"/>
                <w:szCs w:val="28"/>
              </w:rPr>
              <w:t>История арифметики в России</w:t>
            </w:r>
          </w:p>
          <w:p w14:paraId="0851821F" w14:textId="77777777" w:rsidR="00290BB7" w:rsidRPr="00662B8C" w:rsidRDefault="00290BB7" w:rsidP="007252D7">
            <w:pPr>
              <w:rPr>
                <w:sz w:val="28"/>
                <w:szCs w:val="28"/>
              </w:rPr>
            </w:pPr>
            <w:r>
              <w:rPr>
                <w:sz w:val="28"/>
                <w:szCs w:val="28"/>
              </w:rPr>
              <w:t xml:space="preserve">2. </w:t>
            </w:r>
            <w:r w:rsidRPr="00662B8C">
              <w:rPr>
                <w:sz w:val="28"/>
                <w:szCs w:val="28"/>
              </w:rPr>
              <w:t>ОСНОВНЫЕ ПОНЯТИЯ</w:t>
            </w:r>
          </w:p>
          <w:p w14:paraId="39F99D4E" w14:textId="77777777" w:rsidR="00290BB7" w:rsidRPr="00662B8C" w:rsidRDefault="00290BB7" w:rsidP="007252D7">
            <w:pPr>
              <w:rPr>
                <w:bCs/>
                <w:sz w:val="28"/>
                <w:szCs w:val="28"/>
              </w:rPr>
            </w:pPr>
            <w:r>
              <w:rPr>
                <w:bCs/>
                <w:sz w:val="28"/>
                <w:szCs w:val="28"/>
              </w:rPr>
              <w:t xml:space="preserve">3. </w:t>
            </w:r>
            <w:r w:rsidRPr="00662B8C">
              <w:rPr>
                <w:bCs/>
                <w:sz w:val="28"/>
                <w:szCs w:val="28"/>
              </w:rPr>
              <w:t>ПРЕДСТАВЛЕНИЕ ЧИСЕЛ В ЭВМ</w:t>
            </w:r>
          </w:p>
          <w:p w14:paraId="38147C19" w14:textId="77777777" w:rsidR="00290BB7" w:rsidRPr="00C13306" w:rsidRDefault="00290BB7" w:rsidP="007252D7">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14:paraId="04E99EDB" w14:textId="77777777" w:rsidR="00290BB7" w:rsidRPr="00C13306" w:rsidRDefault="00290BB7" w:rsidP="007252D7">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14:paraId="117FEDE3" w14:textId="77777777" w:rsidR="00290BB7" w:rsidRPr="00C13306" w:rsidRDefault="00290BB7" w:rsidP="007252D7">
            <w:pPr>
              <w:pStyle w:val="ae"/>
              <w:tabs>
                <w:tab w:val="left" w:pos="2155"/>
                <w:tab w:val="left" w:pos="2480"/>
              </w:tabs>
              <w:ind w:left="2127" w:hanging="1531"/>
              <w:rPr>
                <w:sz w:val="28"/>
                <w:szCs w:val="28"/>
              </w:rPr>
            </w:pPr>
            <w:r w:rsidRPr="00C13306">
              <w:rPr>
                <w:bCs/>
                <w:sz w:val="28"/>
                <w:szCs w:val="28"/>
              </w:rPr>
              <w:t>3.3. Числа с плавающей запятой</w:t>
            </w:r>
          </w:p>
          <w:p w14:paraId="73D5C506" w14:textId="77777777" w:rsidR="00290BB7" w:rsidRPr="00C13306" w:rsidRDefault="00290BB7" w:rsidP="007252D7">
            <w:pPr>
              <w:tabs>
                <w:tab w:val="left" w:pos="2127"/>
                <w:tab w:val="left" w:pos="2155"/>
              </w:tabs>
              <w:ind w:left="596"/>
              <w:rPr>
                <w:bCs/>
                <w:sz w:val="28"/>
                <w:szCs w:val="28"/>
              </w:rPr>
            </w:pPr>
            <w:r w:rsidRPr="00C13306">
              <w:rPr>
                <w:bCs/>
                <w:sz w:val="28"/>
                <w:szCs w:val="28"/>
              </w:rPr>
              <w:t>3.4. Стандарт IEEE 754</w:t>
            </w:r>
          </w:p>
          <w:p w14:paraId="6AF473C8" w14:textId="77777777" w:rsidR="00290BB7" w:rsidRPr="00C13306" w:rsidRDefault="00290BB7" w:rsidP="007252D7">
            <w:pPr>
              <w:tabs>
                <w:tab w:val="left" w:pos="2127"/>
                <w:tab w:val="left" w:pos="2155"/>
              </w:tabs>
              <w:ind w:left="596"/>
              <w:rPr>
                <w:sz w:val="28"/>
                <w:szCs w:val="28"/>
              </w:rPr>
            </w:pPr>
            <w:r w:rsidRPr="00C13306">
              <w:rPr>
                <w:sz w:val="28"/>
                <w:szCs w:val="28"/>
              </w:rPr>
              <w:t>3.5. Представление чисел с плавающей запятой</w:t>
            </w:r>
          </w:p>
          <w:p w14:paraId="3F0AC28E" w14:textId="77777777" w:rsidR="00290BB7" w:rsidRPr="00C13306" w:rsidRDefault="00290BB7" w:rsidP="007252D7">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14:paraId="1AD6A804" w14:textId="77777777" w:rsidR="00290BB7" w:rsidRPr="00C13306" w:rsidRDefault="00290BB7" w:rsidP="007252D7">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14:paraId="37F8608B" w14:textId="77777777" w:rsidR="00290BB7" w:rsidRPr="00C13306" w:rsidRDefault="00290BB7" w:rsidP="007252D7">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14:paraId="4E9C8C16" w14:textId="77777777" w:rsidR="00290BB7" w:rsidRPr="00525C21" w:rsidRDefault="00290BB7" w:rsidP="007252D7">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14:paraId="66B70ECB" w14:textId="77777777" w:rsidR="00290BB7" w:rsidRPr="00525C21" w:rsidRDefault="00290BB7" w:rsidP="007252D7">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14:paraId="17BF63AE" w14:textId="77777777" w:rsidR="00290BB7" w:rsidRPr="00525C21" w:rsidRDefault="00290BB7" w:rsidP="007252D7">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14:paraId="245FCD33" w14:textId="77777777" w:rsidR="00290BB7" w:rsidRDefault="00290BB7" w:rsidP="007252D7">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14:paraId="0A4FDFD8" w14:textId="77777777" w:rsidR="00290BB7" w:rsidRDefault="00290BB7" w:rsidP="007252D7">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14:paraId="354B0B6E" w14:textId="77777777" w:rsidR="00290BB7" w:rsidRDefault="00290BB7" w:rsidP="007252D7">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14:paraId="1B024A03" w14:textId="77777777" w:rsidR="00290BB7" w:rsidRPr="00525C21" w:rsidRDefault="00290BB7" w:rsidP="007252D7">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14:paraId="41DE20C5" w14:textId="77777777" w:rsidR="00290BB7" w:rsidRDefault="00290BB7" w:rsidP="007252D7">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14:paraId="019BEA94" w14:textId="77777777" w:rsidR="00290BB7" w:rsidRDefault="00290BB7" w:rsidP="007252D7">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14:paraId="5582EE68" w14:textId="77777777" w:rsidR="00290BB7" w:rsidRPr="000C4238" w:rsidRDefault="00290BB7" w:rsidP="007252D7">
            <w:pPr>
              <w:pStyle w:val="ae"/>
              <w:numPr>
                <w:ilvl w:val="2"/>
                <w:numId w:val="22"/>
              </w:numPr>
              <w:tabs>
                <w:tab w:val="left" w:pos="1730"/>
              </w:tabs>
              <w:ind w:left="1163" w:hanging="113"/>
              <w:rPr>
                <w:sz w:val="28"/>
                <w:szCs w:val="28"/>
              </w:rPr>
            </w:pPr>
            <w:r w:rsidRPr="000C4238">
              <w:rPr>
                <w:sz w:val="28"/>
                <w:szCs w:val="28"/>
              </w:rPr>
              <w:t>Основные положения</w:t>
            </w:r>
          </w:p>
          <w:p w14:paraId="1B00DFEE" w14:textId="77777777" w:rsidR="00290BB7" w:rsidRPr="000C4238" w:rsidRDefault="00290BB7" w:rsidP="007252D7">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14:paraId="0B9B6BBB" w14:textId="77777777" w:rsidR="00290BB7" w:rsidRDefault="00290BB7" w:rsidP="007252D7">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14:paraId="6480963C"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14:paraId="34106991"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14:paraId="74AEBD7C" w14:textId="77777777" w:rsidR="00290BB7" w:rsidRPr="000C4238" w:rsidRDefault="00290BB7" w:rsidP="007252D7">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14:paraId="6EA827C5"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14:paraId="440A95CB" w14:textId="77777777" w:rsidR="00290BB7" w:rsidRDefault="00290BB7" w:rsidP="007252D7">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14:paraId="652175DE" w14:textId="77777777" w:rsidR="00290BB7" w:rsidRPr="000C4238" w:rsidRDefault="00290BB7" w:rsidP="007252D7">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14:paraId="4FB3BFC8" w14:textId="77777777" w:rsidR="00290BB7" w:rsidRPr="000C4238" w:rsidRDefault="00290BB7" w:rsidP="007252D7">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14:paraId="3DD13858" w14:textId="77777777" w:rsidR="00290BB7" w:rsidRPr="000C4238" w:rsidRDefault="00290BB7" w:rsidP="007252D7">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14:paraId="1E6B55E6" w14:textId="77777777" w:rsidR="00290BB7" w:rsidRDefault="00290BB7" w:rsidP="007252D7">
            <w:pPr>
              <w:pStyle w:val="ae"/>
              <w:numPr>
                <w:ilvl w:val="1"/>
                <w:numId w:val="22"/>
              </w:numPr>
              <w:ind w:left="596" w:right="23" w:firstLine="0"/>
              <w:outlineLvl w:val="0"/>
              <w:rPr>
                <w:b/>
                <w:caps/>
                <w:sz w:val="28"/>
                <w:szCs w:val="28"/>
              </w:rPr>
            </w:pPr>
            <w:r w:rsidRPr="00D74994">
              <w:rPr>
                <w:rStyle w:val="25"/>
                <w:b/>
                <w:sz w:val="28"/>
                <w:szCs w:val="28"/>
              </w:rPr>
              <w:t>Задание 5</w:t>
            </w:r>
            <w:r>
              <w:rPr>
                <w:rStyle w:val="25"/>
                <w:b/>
                <w:sz w:val="28"/>
                <w:szCs w:val="28"/>
              </w:rPr>
              <w:t xml:space="preserve">. </w:t>
            </w:r>
          </w:p>
          <w:p w14:paraId="16CB0870" w14:textId="77777777" w:rsidR="00290BB7" w:rsidRPr="00D9378E" w:rsidRDefault="00290BB7" w:rsidP="007252D7">
            <w:pPr>
              <w:pStyle w:val="ae"/>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14:paraId="060F66CA" w14:textId="77777777" w:rsidR="00290BB7" w:rsidRPr="00D9378E" w:rsidRDefault="00290BB7" w:rsidP="007252D7">
            <w:pPr>
              <w:pStyle w:val="ae"/>
              <w:ind w:left="630"/>
              <w:rPr>
                <w:bCs/>
                <w:sz w:val="28"/>
                <w:szCs w:val="28"/>
              </w:rPr>
            </w:pPr>
            <w:r w:rsidRPr="00D9378E">
              <w:rPr>
                <w:bCs/>
                <w:sz w:val="28"/>
                <w:szCs w:val="28"/>
              </w:rPr>
              <w:t>С ПЛАВАЮЩЕЙ ЗАПЯТОЙ</w:t>
            </w:r>
          </w:p>
          <w:p w14:paraId="17E70C68" w14:textId="77777777" w:rsidR="00290BB7" w:rsidRPr="00D9378E" w:rsidRDefault="00290BB7" w:rsidP="007252D7">
            <w:pPr>
              <w:pStyle w:val="ae"/>
              <w:numPr>
                <w:ilvl w:val="1"/>
                <w:numId w:val="22"/>
              </w:numPr>
              <w:tabs>
                <w:tab w:val="left" w:pos="1276"/>
              </w:tabs>
              <w:ind w:left="596" w:firstLine="0"/>
              <w:rPr>
                <w:bCs/>
                <w:sz w:val="28"/>
                <w:szCs w:val="28"/>
              </w:rPr>
            </w:pPr>
            <w:r w:rsidRPr="00D9378E">
              <w:rPr>
                <w:bCs/>
                <w:sz w:val="28"/>
                <w:szCs w:val="28"/>
              </w:rPr>
              <w:t>Основные положения</w:t>
            </w:r>
          </w:p>
          <w:p w14:paraId="15D3AE07" w14:textId="77777777" w:rsidR="00290BB7" w:rsidRPr="00D9378E" w:rsidRDefault="00290BB7" w:rsidP="007252D7">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14:paraId="74C7F784" w14:textId="77777777" w:rsidR="00290BB7" w:rsidRPr="00D9378E" w:rsidRDefault="00290BB7" w:rsidP="007252D7">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14:paraId="366F6CE7" w14:textId="77777777" w:rsidR="00290BB7" w:rsidRPr="00D9378E" w:rsidRDefault="00290BB7" w:rsidP="007252D7">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14:paraId="6BB1ADC3" w14:textId="77777777" w:rsidR="00290BB7" w:rsidRPr="00D9378E" w:rsidRDefault="00290BB7" w:rsidP="007252D7">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14:paraId="1A63F57F" w14:textId="77777777" w:rsidR="00290BB7" w:rsidRPr="00D9378E" w:rsidRDefault="00290BB7" w:rsidP="007252D7">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14:paraId="07CDD318" w14:textId="77777777" w:rsidR="00290BB7" w:rsidRPr="00D9378E" w:rsidRDefault="00290BB7" w:rsidP="007252D7">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14:paraId="7E27FDE8" w14:textId="77777777" w:rsidR="00290BB7" w:rsidRPr="00D9378E" w:rsidRDefault="00290BB7" w:rsidP="007252D7">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14:paraId="5F44A457" w14:textId="77777777" w:rsidR="00290BB7" w:rsidRPr="00D9378E" w:rsidRDefault="00290BB7" w:rsidP="007252D7">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14:paraId="67618F92" w14:textId="77777777" w:rsidR="00290BB7" w:rsidRPr="00D9378E" w:rsidRDefault="00290BB7" w:rsidP="007252D7">
            <w:pPr>
              <w:pStyle w:val="ae"/>
              <w:numPr>
                <w:ilvl w:val="0"/>
                <w:numId w:val="22"/>
              </w:numPr>
              <w:ind w:left="426" w:hanging="426"/>
              <w:rPr>
                <w:bCs/>
                <w:sz w:val="28"/>
                <w:szCs w:val="28"/>
              </w:rPr>
            </w:pPr>
            <w:r w:rsidRPr="00D9378E">
              <w:rPr>
                <w:bCs/>
                <w:sz w:val="28"/>
                <w:szCs w:val="28"/>
              </w:rPr>
              <w:t>ДЕЛЕНИЕ ЧИСЕЛ С ПЛАВАЮЩЕЙ ЗАПЯТОЙ</w:t>
            </w:r>
          </w:p>
          <w:p w14:paraId="24CDB872" w14:textId="77777777" w:rsidR="00290BB7" w:rsidRPr="00D9378E" w:rsidRDefault="00290BB7" w:rsidP="007252D7">
            <w:pPr>
              <w:ind w:left="596"/>
              <w:rPr>
                <w:bCs/>
                <w:sz w:val="28"/>
                <w:szCs w:val="28"/>
              </w:rPr>
            </w:pPr>
            <w:r w:rsidRPr="00D9378E">
              <w:rPr>
                <w:sz w:val="28"/>
                <w:szCs w:val="28"/>
              </w:rPr>
              <w:t xml:space="preserve">10.1. </w:t>
            </w:r>
            <w:r w:rsidRPr="00D9378E">
              <w:rPr>
                <w:bCs/>
                <w:sz w:val="28"/>
                <w:szCs w:val="28"/>
              </w:rPr>
              <w:t>Основные положения</w:t>
            </w:r>
          </w:p>
          <w:p w14:paraId="0329B02E" w14:textId="77777777" w:rsidR="00290BB7" w:rsidRPr="00D9378E" w:rsidRDefault="00290BB7" w:rsidP="007252D7">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14:paraId="7158821D" w14:textId="77777777" w:rsidR="00290BB7" w:rsidRDefault="00290BB7" w:rsidP="007252D7">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14:paraId="6B849596" w14:textId="77777777" w:rsidR="00290BB7" w:rsidRPr="00227F6E" w:rsidRDefault="00290BB7" w:rsidP="007252D7">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14:paraId="586B806B" w14:textId="77777777" w:rsidR="00290BB7" w:rsidRPr="00A1482D" w:rsidRDefault="00290BB7" w:rsidP="007252D7">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14:paraId="2F2A7C7D" w14:textId="77777777" w:rsidR="00290BB7" w:rsidRPr="00227F6E" w:rsidRDefault="00290BB7" w:rsidP="007252D7">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14:paraId="0BF6854E" w14:textId="77777777" w:rsidR="00290BB7" w:rsidRPr="00227F6E" w:rsidRDefault="00290BB7" w:rsidP="007252D7">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14:paraId="0B64B62A" w14:textId="77777777" w:rsidR="00290BB7" w:rsidRPr="00227F6E" w:rsidRDefault="00290BB7" w:rsidP="007252D7">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14:paraId="31AD1EE8" w14:textId="77777777" w:rsidR="00290BB7" w:rsidRPr="00227F6E" w:rsidRDefault="00290BB7" w:rsidP="007252D7">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14:paraId="59878638" w14:textId="77777777" w:rsidR="00290BB7" w:rsidRPr="0028070F" w:rsidRDefault="00290BB7" w:rsidP="007252D7">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14:paraId="3F34E750" w14:textId="77777777" w:rsidR="00290BB7" w:rsidRPr="0028070F" w:rsidRDefault="00290BB7" w:rsidP="007252D7">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14:paraId="6B9AC126" w14:textId="77777777" w:rsidR="00290BB7" w:rsidRPr="0028070F" w:rsidRDefault="00290BB7" w:rsidP="007252D7">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14:paraId="2AF0CDE2" w14:textId="77777777" w:rsidR="00290BB7" w:rsidRDefault="00290BB7" w:rsidP="007252D7">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14:paraId="73173356" w14:textId="77777777" w:rsidR="00290BB7" w:rsidRPr="00AF4B95" w:rsidRDefault="00290BB7" w:rsidP="007252D7">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14:paraId="5C195B15" w14:textId="77777777" w:rsidR="00290BB7" w:rsidRDefault="00290BB7" w:rsidP="007252D7">
            <w:pPr>
              <w:pStyle w:val="310"/>
              <w:tabs>
                <w:tab w:val="left" w:pos="2155"/>
              </w:tabs>
              <w:spacing w:before="0" w:after="0" w:line="240" w:lineRule="auto"/>
              <w:ind w:left="29"/>
              <w:jc w:val="both"/>
              <w:rPr>
                <w:sz w:val="28"/>
                <w:szCs w:val="28"/>
              </w:rPr>
            </w:pPr>
            <w:r>
              <w:rPr>
                <w:sz w:val="28"/>
                <w:szCs w:val="28"/>
              </w:rPr>
              <w:t>Список литературы</w:t>
            </w:r>
          </w:p>
          <w:p w14:paraId="53C823BF" w14:textId="77777777" w:rsidR="00290BB7" w:rsidRDefault="00290BB7" w:rsidP="007252D7">
            <w:pPr>
              <w:pStyle w:val="310"/>
              <w:tabs>
                <w:tab w:val="left" w:pos="2155"/>
              </w:tabs>
              <w:spacing w:before="0" w:after="0" w:line="240" w:lineRule="auto"/>
              <w:ind w:left="29"/>
              <w:jc w:val="both"/>
              <w:rPr>
                <w:sz w:val="28"/>
                <w:szCs w:val="28"/>
              </w:rPr>
            </w:pPr>
            <w:r>
              <w:rPr>
                <w:sz w:val="28"/>
                <w:szCs w:val="28"/>
              </w:rPr>
              <w:t>Приложение 1.</w:t>
            </w:r>
          </w:p>
          <w:p w14:paraId="40103E8A" w14:textId="77777777" w:rsidR="00290BB7" w:rsidRPr="0028070F" w:rsidRDefault="00290BB7" w:rsidP="007252D7">
            <w:pPr>
              <w:pStyle w:val="310"/>
              <w:tabs>
                <w:tab w:val="left" w:pos="2155"/>
              </w:tabs>
              <w:spacing w:before="0" w:after="0" w:line="240" w:lineRule="auto"/>
              <w:ind w:left="29"/>
              <w:jc w:val="both"/>
            </w:pPr>
            <w:r>
              <w:rPr>
                <w:sz w:val="28"/>
                <w:szCs w:val="28"/>
              </w:rPr>
              <w:t>Приложение 2. Именной указатель</w:t>
            </w:r>
          </w:p>
          <w:p w14:paraId="4A3BFA0A" w14:textId="77777777" w:rsidR="00290BB7" w:rsidRPr="00C13306" w:rsidRDefault="00290BB7" w:rsidP="007252D7">
            <w:pPr>
              <w:pStyle w:val="3"/>
              <w:shd w:val="clear" w:color="auto" w:fill="FFFFFF"/>
              <w:spacing w:before="0" w:beforeAutospacing="0" w:after="0" w:afterAutospacing="0"/>
              <w:ind w:left="927"/>
              <w:jc w:val="center"/>
              <w:rPr>
                <w:b w:val="0"/>
                <w:color w:val="000000"/>
                <w:sz w:val="28"/>
                <w:szCs w:val="28"/>
              </w:rPr>
            </w:pPr>
          </w:p>
          <w:p w14:paraId="79F43D87" w14:textId="77777777" w:rsidR="00290BB7" w:rsidRPr="00C13306" w:rsidRDefault="00290BB7" w:rsidP="007252D7">
            <w:pPr>
              <w:pStyle w:val="26"/>
              <w:spacing w:after="0" w:line="240" w:lineRule="auto"/>
              <w:ind w:left="720"/>
              <w:rPr>
                <w:sz w:val="28"/>
                <w:szCs w:val="28"/>
              </w:rPr>
            </w:pPr>
          </w:p>
        </w:tc>
        <w:tc>
          <w:tcPr>
            <w:tcW w:w="703" w:type="dxa"/>
          </w:tcPr>
          <w:p w14:paraId="29E95377" w14:textId="77777777" w:rsidR="00290BB7" w:rsidRPr="002E3C93" w:rsidRDefault="00290BB7" w:rsidP="007252D7">
            <w:pPr>
              <w:pStyle w:val="26"/>
              <w:spacing w:after="0" w:line="240" w:lineRule="auto"/>
              <w:jc w:val="center"/>
              <w:rPr>
                <w:sz w:val="28"/>
                <w:szCs w:val="28"/>
                <w:lang w:val="en-US"/>
              </w:rPr>
            </w:pPr>
            <w:r>
              <w:rPr>
                <w:sz w:val="28"/>
                <w:szCs w:val="28"/>
                <w:lang w:val="en-US"/>
              </w:rPr>
              <w:lastRenderedPageBreak/>
              <w:t>5</w:t>
            </w:r>
          </w:p>
          <w:p w14:paraId="7733B399" w14:textId="77777777" w:rsidR="00290BB7" w:rsidRPr="002E3C93" w:rsidRDefault="00290BB7" w:rsidP="007252D7">
            <w:pPr>
              <w:pStyle w:val="26"/>
              <w:spacing w:after="0" w:line="240" w:lineRule="auto"/>
              <w:jc w:val="center"/>
              <w:rPr>
                <w:sz w:val="28"/>
                <w:szCs w:val="28"/>
                <w:lang w:val="en-US"/>
              </w:rPr>
            </w:pPr>
            <w:r>
              <w:rPr>
                <w:sz w:val="28"/>
                <w:szCs w:val="28"/>
                <w:lang w:val="en-US"/>
              </w:rPr>
              <w:t>6</w:t>
            </w:r>
          </w:p>
          <w:p w14:paraId="157DFDB4" w14:textId="77777777" w:rsidR="00290BB7" w:rsidRPr="002E3C93" w:rsidRDefault="00290BB7" w:rsidP="007252D7">
            <w:pPr>
              <w:pStyle w:val="26"/>
              <w:spacing w:after="0" w:line="240" w:lineRule="auto"/>
              <w:jc w:val="center"/>
              <w:rPr>
                <w:sz w:val="28"/>
                <w:szCs w:val="28"/>
                <w:lang w:val="en-US"/>
              </w:rPr>
            </w:pPr>
            <w:r>
              <w:rPr>
                <w:sz w:val="28"/>
                <w:szCs w:val="28"/>
                <w:lang w:val="en-US"/>
              </w:rPr>
              <w:t>6</w:t>
            </w:r>
          </w:p>
          <w:p w14:paraId="1D7AA574"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1</w:t>
            </w:r>
          </w:p>
          <w:p w14:paraId="052A1C6D"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5</w:t>
            </w:r>
          </w:p>
          <w:p w14:paraId="3B912770"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7</w:t>
            </w:r>
          </w:p>
          <w:p w14:paraId="4AA2C31C" w14:textId="77777777" w:rsidR="00290BB7" w:rsidRPr="002E3C93" w:rsidRDefault="00290BB7" w:rsidP="007252D7">
            <w:pPr>
              <w:pStyle w:val="26"/>
              <w:spacing w:after="0" w:line="240" w:lineRule="auto"/>
              <w:jc w:val="center"/>
              <w:rPr>
                <w:sz w:val="28"/>
                <w:szCs w:val="28"/>
                <w:lang w:val="en-US"/>
              </w:rPr>
            </w:pPr>
            <w:r>
              <w:rPr>
                <w:sz w:val="28"/>
                <w:szCs w:val="28"/>
              </w:rPr>
              <w:t>2</w:t>
            </w:r>
            <w:r>
              <w:rPr>
                <w:sz w:val="28"/>
                <w:szCs w:val="28"/>
                <w:lang w:val="en-US"/>
              </w:rPr>
              <w:t>1</w:t>
            </w:r>
          </w:p>
          <w:p w14:paraId="6123F7B0"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14:paraId="3BE21811"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14:paraId="6BC22B0D"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7</w:t>
            </w:r>
          </w:p>
          <w:p w14:paraId="12FA7AA0" w14:textId="77777777" w:rsidR="00290BB7" w:rsidRDefault="00290BB7" w:rsidP="007252D7">
            <w:pPr>
              <w:pStyle w:val="26"/>
              <w:spacing w:after="0" w:line="240" w:lineRule="auto"/>
              <w:jc w:val="center"/>
              <w:rPr>
                <w:sz w:val="28"/>
                <w:szCs w:val="28"/>
              </w:rPr>
            </w:pPr>
          </w:p>
          <w:p w14:paraId="2E3F0AFE"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8</w:t>
            </w:r>
          </w:p>
          <w:p w14:paraId="439574F6"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0</w:t>
            </w:r>
          </w:p>
          <w:p w14:paraId="57B4CE2B"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2</w:t>
            </w:r>
          </w:p>
          <w:p w14:paraId="4E56286E"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4</w:t>
            </w:r>
          </w:p>
          <w:p w14:paraId="5A59D183" w14:textId="77777777"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14:paraId="42C7685B" w14:textId="77777777"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14:paraId="76FB35C2" w14:textId="77777777" w:rsidR="00290BB7" w:rsidRPr="003C19A1" w:rsidRDefault="00290BB7" w:rsidP="007252D7">
            <w:pPr>
              <w:pStyle w:val="26"/>
              <w:spacing w:after="0" w:line="240" w:lineRule="auto"/>
              <w:jc w:val="center"/>
              <w:rPr>
                <w:sz w:val="28"/>
                <w:szCs w:val="28"/>
                <w:lang w:val="en-US"/>
              </w:rPr>
            </w:pPr>
            <w:r>
              <w:rPr>
                <w:sz w:val="28"/>
                <w:szCs w:val="28"/>
                <w:lang w:val="en-US"/>
              </w:rPr>
              <w:t>49</w:t>
            </w:r>
          </w:p>
          <w:p w14:paraId="1E4A575A"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14:paraId="2505E58C"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14:paraId="6E43FB22"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410627EF" w14:textId="77777777" w:rsidR="00290BB7" w:rsidRDefault="00290BB7" w:rsidP="007252D7">
            <w:pPr>
              <w:pStyle w:val="26"/>
              <w:spacing w:after="0" w:line="240" w:lineRule="auto"/>
              <w:jc w:val="center"/>
              <w:rPr>
                <w:sz w:val="28"/>
                <w:szCs w:val="28"/>
              </w:rPr>
            </w:pPr>
          </w:p>
          <w:p w14:paraId="2436DAE9"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6778E360"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23B7C5B3"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14:paraId="5C28261D"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14:paraId="0B4B0852" w14:textId="77777777" w:rsidR="00290BB7" w:rsidRPr="003C19A1" w:rsidRDefault="00290BB7" w:rsidP="007252D7">
            <w:pPr>
              <w:pStyle w:val="26"/>
              <w:spacing w:after="0" w:line="240" w:lineRule="auto"/>
              <w:jc w:val="center"/>
              <w:rPr>
                <w:sz w:val="28"/>
                <w:szCs w:val="28"/>
                <w:lang w:val="en-US"/>
              </w:rPr>
            </w:pPr>
            <w:r>
              <w:rPr>
                <w:sz w:val="28"/>
                <w:szCs w:val="28"/>
                <w:lang w:val="en-US"/>
              </w:rPr>
              <w:t>59</w:t>
            </w:r>
          </w:p>
          <w:p w14:paraId="588AE6D6" w14:textId="77777777" w:rsidR="00290BB7" w:rsidRPr="003C19A1" w:rsidRDefault="00290BB7" w:rsidP="007252D7">
            <w:pPr>
              <w:pStyle w:val="26"/>
              <w:spacing w:after="0" w:line="240" w:lineRule="auto"/>
              <w:jc w:val="center"/>
              <w:rPr>
                <w:sz w:val="28"/>
                <w:szCs w:val="28"/>
                <w:lang w:val="en-US"/>
              </w:rPr>
            </w:pPr>
            <w:r>
              <w:rPr>
                <w:sz w:val="28"/>
                <w:szCs w:val="28"/>
                <w:lang w:val="en-US"/>
              </w:rPr>
              <w:t>59</w:t>
            </w:r>
          </w:p>
          <w:p w14:paraId="63C690A8"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14:paraId="53A872F8" w14:textId="77777777" w:rsidR="00290BB7" w:rsidRDefault="00290BB7" w:rsidP="007252D7">
            <w:pPr>
              <w:pStyle w:val="26"/>
              <w:spacing w:after="0" w:line="240" w:lineRule="auto"/>
              <w:jc w:val="center"/>
              <w:rPr>
                <w:sz w:val="28"/>
                <w:szCs w:val="28"/>
              </w:rPr>
            </w:pPr>
          </w:p>
          <w:p w14:paraId="004F6A31"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14:paraId="01A981F7"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6</w:t>
            </w:r>
          </w:p>
          <w:p w14:paraId="5EEBA1FE"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14:paraId="10B27D82"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14:paraId="2A859010" w14:textId="77777777" w:rsidR="00290BB7" w:rsidRPr="003C19A1" w:rsidRDefault="00290BB7" w:rsidP="007252D7">
            <w:pPr>
              <w:pStyle w:val="26"/>
              <w:spacing w:after="0" w:line="240" w:lineRule="auto"/>
              <w:jc w:val="center"/>
              <w:rPr>
                <w:sz w:val="28"/>
                <w:szCs w:val="28"/>
                <w:lang w:val="en-US"/>
              </w:rPr>
            </w:pPr>
            <w:r>
              <w:rPr>
                <w:sz w:val="28"/>
                <w:szCs w:val="28"/>
                <w:lang w:val="en-US"/>
              </w:rPr>
              <w:t>69</w:t>
            </w:r>
          </w:p>
          <w:p w14:paraId="60F47341" w14:textId="77777777" w:rsidR="00290BB7" w:rsidRPr="003C19A1" w:rsidRDefault="00290BB7" w:rsidP="007252D7">
            <w:pPr>
              <w:pStyle w:val="26"/>
              <w:spacing w:after="0" w:line="240" w:lineRule="auto"/>
              <w:jc w:val="center"/>
              <w:rPr>
                <w:sz w:val="28"/>
                <w:szCs w:val="28"/>
                <w:lang w:val="en-US"/>
              </w:rPr>
            </w:pPr>
            <w:r>
              <w:rPr>
                <w:sz w:val="28"/>
                <w:szCs w:val="28"/>
                <w:lang w:val="en-US"/>
              </w:rPr>
              <w:t>69</w:t>
            </w:r>
          </w:p>
          <w:p w14:paraId="1CF65C5B"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14:paraId="3241DD6F" w14:textId="77777777" w:rsidR="00290BB7" w:rsidRDefault="00290BB7" w:rsidP="007252D7">
            <w:pPr>
              <w:pStyle w:val="26"/>
              <w:spacing w:after="0" w:line="240" w:lineRule="auto"/>
              <w:jc w:val="center"/>
              <w:rPr>
                <w:sz w:val="28"/>
                <w:szCs w:val="28"/>
              </w:rPr>
            </w:pPr>
          </w:p>
          <w:p w14:paraId="23D8C504"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14:paraId="4E0AEE30"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1</w:t>
            </w:r>
          </w:p>
          <w:p w14:paraId="14608912" w14:textId="77777777" w:rsidR="00290BB7" w:rsidRDefault="00290BB7" w:rsidP="007252D7">
            <w:pPr>
              <w:pStyle w:val="26"/>
              <w:spacing w:after="0" w:line="240" w:lineRule="auto"/>
              <w:jc w:val="center"/>
              <w:rPr>
                <w:sz w:val="28"/>
                <w:szCs w:val="28"/>
              </w:rPr>
            </w:pPr>
          </w:p>
          <w:p w14:paraId="56774504"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3</w:t>
            </w:r>
          </w:p>
          <w:p w14:paraId="389F7D40" w14:textId="77777777" w:rsidR="00290BB7" w:rsidRPr="003C19A1" w:rsidRDefault="00290BB7" w:rsidP="007252D7">
            <w:pPr>
              <w:pStyle w:val="26"/>
              <w:spacing w:after="0" w:line="240" w:lineRule="auto"/>
              <w:jc w:val="center"/>
              <w:rPr>
                <w:sz w:val="28"/>
                <w:szCs w:val="28"/>
                <w:lang w:val="en-US"/>
              </w:rPr>
            </w:pPr>
            <w:r>
              <w:rPr>
                <w:sz w:val="28"/>
                <w:szCs w:val="28"/>
              </w:rPr>
              <w:lastRenderedPageBreak/>
              <w:t>8</w:t>
            </w:r>
            <w:r>
              <w:rPr>
                <w:sz w:val="28"/>
                <w:szCs w:val="28"/>
                <w:lang w:val="en-US"/>
              </w:rPr>
              <w:t>2</w:t>
            </w:r>
          </w:p>
          <w:p w14:paraId="5994CF13" w14:textId="77777777" w:rsidR="00290BB7" w:rsidRDefault="00290BB7" w:rsidP="007252D7">
            <w:pPr>
              <w:pStyle w:val="26"/>
              <w:spacing w:after="0" w:line="240" w:lineRule="auto"/>
              <w:jc w:val="center"/>
              <w:rPr>
                <w:sz w:val="28"/>
                <w:szCs w:val="28"/>
              </w:rPr>
            </w:pPr>
          </w:p>
          <w:p w14:paraId="3CD8E90A" w14:textId="77777777"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2</w:t>
            </w:r>
          </w:p>
          <w:p w14:paraId="6870F601" w14:textId="77777777"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6</w:t>
            </w:r>
          </w:p>
          <w:p w14:paraId="509A683E"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4E9DF13B"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1C3C550E"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5197ADC9"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14:paraId="42F2DE99"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14:paraId="7A52609B"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4</w:t>
            </w:r>
          </w:p>
          <w:p w14:paraId="45511005" w14:textId="77777777" w:rsidR="00290BB7" w:rsidRDefault="00290BB7" w:rsidP="007252D7">
            <w:pPr>
              <w:pStyle w:val="26"/>
              <w:spacing w:after="0" w:line="240" w:lineRule="auto"/>
              <w:jc w:val="center"/>
              <w:rPr>
                <w:sz w:val="28"/>
                <w:szCs w:val="28"/>
              </w:rPr>
            </w:pPr>
          </w:p>
          <w:p w14:paraId="51E07771"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7</w:t>
            </w:r>
          </w:p>
          <w:p w14:paraId="2B530BE9"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2BFCA5AA"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166C3131"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4FA7F4C0"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1</w:t>
            </w:r>
          </w:p>
          <w:p w14:paraId="79653C51"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3BC7F613"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0137FA1E"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5B8301C0" w14:textId="77777777" w:rsidR="00290BB7" w:rsidRDefault="00290BB7" w:rsidP="007252D7">
            <w:pPr>
              <w:pStyle w:val="26"/>
              <w:spacing w:after="0" w:line="240" w:lineRule="auto"/>
              <w:jc w:val="center"/>
              <w:rPr>
                <w:sz w:val="28"/>
                <w:szCs w:val="28"/>
              </w:rPr>
            </w:pPr>
          </w:p>
          <w:p w14:paraId="4BE70D13"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7</w:t>
            </w:r>
          </w:p>
          <w:p w14:paraId="79ED6D89"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14:paraId="24902698"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14:paraId="49255894"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0</w:t>
            </w:r>
          </w:p>
          <w:p w14:paraId="38C40AEB"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1</w:t>
            </w:r>
          </w:p>
          <w:p w14:paraId="53E3BB74"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3</w:t>
            </w:r>
          </w:p>
          <w:p w14:paraId="629B2210"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4</w:t>
            </w:r>
          </w:p>
          <w:p w14:paraId="7476A03E" w14:textId="77777777" w:rsidR="00290BB7" w:rsidRDefault="00290BB7" w:rsidP="007252D7">
            <w:pPr>
              <w:pStyle w:val="26"/>
              <w:spacing w:after="0" w:line="240" w:lineRule="auto"/>
              <w:jc w:val="center"/>
              <w:rPr>
                <w:sz w:val="28"/>
                <w:szCs w:val="28"/>
              </w:rPr>
            </w:pPr>
          </w:p>
          <w:p w14:paraId="05EE61F7"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5</w:t>
            </w:r>
          </w:p>
          <w:p w14:paraId="2530E286"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6</w:t>
            </w:r>
          </w:p>
          <w:p w14:paraId="5F6F0572" w14:textId="77777777" w:rsidR="00290BB7" w:rsidRPr="003C19A1" w:rsidRDefault="00290BB7" w:rsidP="007252D7">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14:paraId="4130CD4A" w14:textId="77777777" w:rsidR="00290BB7" w:rsidRDefault="00290BB7" w:rsidP="00893C3F">
            <w:pPr>
              <w:pStyle w:val="26"/>
              <w:spacing w:after="0" w:line="240" w:lineRule="auto"/>
              <w:jc w:val="center"/>
              <w:rPr>
                <w:sz w:val="28"/>
                <w:szCs w:val="28"/>
              </w:rPr>
            </w:pPr>
          </w:p>
        </w:tc>
      </w:tr>
    </w:tbl>
    <w:p w14:paraId="2C6675E3" w14:textId="77777777" w:rsidR="00E57566" w:rsidRDefault="00E57566" w:rsidP="00314F8D">
      <w:pPr>
        <w:rPr>
          <w:sz w:val="28"/>
          <w:szCs w:val="28"/>
        </w:rPr>
      </w:pPr>
    </w:p>
    <w:p w14:paraId="71C54826" w14:textId="77777777" w:rsidR="00E57566" w:rsidRDefault="00E57566">
      <w:pPr>
        <w:rPr>
          <w:sz w:val="28"/>
          <w:szCs w:val="28"/>
        </w:rPr>
      </w:pPr>
      <w:r>
        <w:rPr>
          <w:sz w:val="28"/>
          <w:szCs w:val="28"/>
        </w:rPr>
        <w:br w:type="page"/>
      </w:r>
    </w:p>
    <w:p w14:paraId="386DCCF8" w14:textId="77777777"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14:paraId="675D26F9" w14:textId="77777777"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14:paraId="7BAD1956" w14:textId="77777777"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14:paraId="3AB1F440"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спецдисциплин.</w:t>
      </w:r>
    </w:p>
    <w:p w14:paraId="57F40667"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14:paraId="47A67E60"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14:paraId="594B045C"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14:paraId="2DF3354F" w14:textId="77777777"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14:paraId="6650E326" w14:textId="77777777"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14:paraId="482725A3" w14:textId="77777777"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14:paraId="20DBA938" w14:textId="77777777"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14:paraId="25F79C5E" w14:textId="77777777" w:rsidR="0075780A" w:rsidRPr="00CA6CBB" w:rsidRDefault="0075780A"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Pr="00CD6CC4">
          <w:rPr>
            <w:rFonts w:ascii="Times New Roman" w:eastAsia="Times New Roman" w:hAnsi="Times New Roman" w:cs="Times New Roman"/>
            <w:sz w:val="28"/>
            <w:szCs w:val="28"/>
            <w:lang w:eastAsia="ru-RU"/>
          </w:rPr>
          <w:t>числах</w:t>
        </w:r>
      </w:hyperlink>
      <w:r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Pr="00CD6CC4">
          <w:rPr>
            <w:rFonts w:ascii="Times New Roman" w:eastAsia="Times New Roman" w:hAnsi="Times New Roman" w:cs="Times New Roman"/>
            <w:sz w:val="28"/>
            <w:szCs w:val="28"/>
            <w:lang w:eastAsia="ru-RU"/>
          </w:rPr>
          <w:t>теорией чисел</w:t>
        </w:r>
      </w:hyperlink>
      <w:r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Слово «арифметика» происходит от греческого arithmos, что значит «число».</w:t>
      </w:r>
    </w:p>
    <w:p w14:paraId="27367F84" w14:textId="77777777"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14:paraId="70C6BBB9"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Индийский математик Брахмагупта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r w:rsidRPr="00613DC0">
        <w:rPr>
          <w:sz w:val="28"/>
          <w:szCs w:val="28"/>
        </w:rPr>
        <w:t>Брахмагупта</w:t>
      </w:r>
      <w:r>
        <w:rPr>
          <w:sz w:val="28"/>
          <w:szCs w:val="28"/>
        </w:rPr>
        <w:t xml:space="preserve"> излагал правила сложения и вычитания:</w:t>
      </w:r>
    </w:p>
    <w:p w14:paraId="131CA112"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14:paraId="4C5BE291"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14:paraId="7C0FA2E6"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14:paraId="7EE943AB"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Далее Брахмагупта пытался расширить арифметику дав определение деления на ноль</w:t>
      </w:r>
      <w:hyperlink r:id="rId27" w:anchor="cite_note-brahmagupta-3" w:history="1"/>
      <w:r w:rsidRPr="00613DC0">
        <w:rPr>
          <w:sz w:val="28"/>
          <w:szCs w:val="28"/>
        </w:rPr>
        <w:t>. Согласно Брахмагупте</w:t>
      </w:r>
      <w:r w:rsidR="00CA5BC1">
        <w:rPr>
          <w:sz w:val="28"/>
          <w:szCs w:val="28"/>
        </w:rPr>
        <w:t>:</w:t>
      </w:r>
    </w:p>
    <w:p w14:paraId="55D5E989"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14:paraId="0A6D14B3"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14:paraId="15BFC809"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14:paraId="7969ACCD"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Брахмагупта предложил три метода умножения многозначных чисел в столбик (основной и два упрощённых), которые близки к тем, что используются в настоящее время.</w:t>
      </w:r>
    </w:p>
    <w:p w14:paraId="661722C4"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Брахмагупта </w:t>
      </w:r>
      <w:r>
        <w:rPr>
          <w:sz w:val="28"/>
          <w:szCs w:val="28"/>
        </w:rPr>
        <w:t xml:space="preserve">также </w:t>
      </w:r>
      <w:r w:rsidRPr="00613DC0">
        <w:rPr>
          <w:sz w:val="28"/>
          <w:szCs w:val="28"/>
        </w:rPr>
        <w:t xml:space="preserve">предложил метод приближённого вычисления квадратного корня, эквивалентный итерационной формуле Ньютона (Newton-Raphson),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r w:rsidRPr="00613DC0">
        <w:rPr>
          <w:i/>
          <w:sz w:val="28"/>
          <w:szCs w:val="28"/>
        </w:rPr>
        <w:t>ax+c=by</w:t>
      </w:r>
      <w:r w:rsidRPr="00613DC0">
        <w:rPr>
          <w:sz w:val="28"/>
          <w:szCs w:val="28"/>
        </w:rPr>
        <w:t>, используя метод последовательных дробей</w:t>
      </w:r>
      <w:hyperlink r:id="rId28" w:anchor="cite_note-brahmagupta-3" w:history="1"/>
      <w:r w:rsidRPr="00613DC0">
        <w:rPr>
          <w:sz w:val="28"/>
          <w:szCs w:val="28"/>
        </w:rPr>
        <w:t>.</w:t>
      </w:r>
    </w:p>
    <w:p w14:paraId="209DA16E" w14:textId="77777777"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сумма чисел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14:paraId="5A46C5D6" w14:textId="77777777" w:rsidR="00513529" w:rsidRDefault="00513529" w:rsidP="00513529">
      <w:pPr>
        <w:spacing w:after="0" w:line="240" w:lineRule="auto"/>
        <w:ind w:firstLine="567"/>
        <w:jc w:val="both"/>
        <w:rPr>
          <w:sz w:val="28"/>
          <w:szCs w:val="28"/>
        </w:rPr>
      </w:pPr>
      <w:r w:rsidRPr="00513529">
        <w:rPr>
          <w:rFonts w:ascii="Times New Roman" w:hAnsi="Times New Roman" w:cs="Times New Roman"/>
          <w:sz w:val="28"/>
          <w:szCs w:val="28"/>
        </w:rPr>
        <w:lastRenderedPageBreak/>
        <w:t>Брахмагупта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14:paraId="68208A84" w14:textId="77777777"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14:paraId="436ED9BF"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14:paraId="0EA44E87"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14:paraId="50655839"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14:paraId="5AF671F9" w14:textId="77777777"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14:paraId="3B7F538B" w14:textId="77777777"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14:paraId="1EB4DF87"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Арифметика возникла в странах Древнего Востока: Вавилоне, Китае, Индии, Египте. Например, египетский папирус Ринда (названный по имени его владельца Г. Ринда) относится к XX в. до н.э.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14:paraId="1BF00454" w14:textId="77777777" w:rsidR="00AE5651" w:rsidRPr="00BB21F3" w:rsidRDefault="001464A7" w:rsidP="00BB21F3">
      <w:pPr>
        <w:pStyle w:val="a5"/>
        <w:spacing w:before="0" w:beforeAutospacing="0" w:after="0" w:afterAutospacing="0"/>
        <w:jc w:val="center"/>
        <w:rPr>
          <w:color w:val="000000"/>
          <w:sz w:val="28"/>
          <w:szCs w:val="28"/>
        </w:rPr>
      </w:pPr>
      <w:r w:rsidRPr="00BB21F3">
        <w:rPr>
          <w:color w:val="000000"/>
          <w:position w:val="-24"/>
          <w:sz w:val="28"/>
          <w:szCs w:val="28"/>
        </w:rPr>
        <w:object w:dxaOrig="2820" w:dyaOrig="620" w14:anchorId="5924D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05pt;height:35.55pt" o:ole="">
            <v:imagedata r:id="rId54" o:title=""/>
          </v:shape>
          <o:OLEObject Type="Embed" ProgID="Equation.3" ShapeID="_x0000_i1025" DrawAspect="Content" ObjectID="_1795380128" r:id="rId55"/>
        </w:object>
      </w:r>
    </w:p>
    <w:p w14:paraId="61E2CC87"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lastRenderedPageBreak/>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н.э.).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14:paraId="54CD31DB" w14:textId="77777777"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14:paraId="5EFE7E17" w14:textId="77777777"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14:paraId="643828E5"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14:paraId="5985D2A6"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14:paraId="7DEF1500"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4, .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возникли из счета конкретных предметов. Прошло много тысячелетий, прежде чем человек усвоил, что два фазана, две руки, два человека и т.д.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14:paraId="58059404" w14:textId="77777777"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14:paraId="690C3066"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lastRenderedPageBreak/>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14:paraId="13A995D2"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r w:rsidRPr="002C343A">
          <w:rPr>
            <w:rFonts w:ascii="Times New Roman" w:eastAsia="Times New Roman" w:hAnsi="Times New Roman" w:cs="Times New Roman"/>
            <w:sz w:val="28"/>
            <w:szCs w:val="28"/>
            <w:lang w:eastAsia="ru-RU"/>
          </w:rPr>
          <w:t>юпаны</w:t>
        </w:r>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14:paraId="6BE547D1" w14:textId="77777777"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r w:rsidRPr="008C3F34">
          <w:rPr>
            <w:rFonts w:ascii="Times New Roman" w:eastAsia="Times New Roman" w:hAnsi="Times New Roman" w:cs="Times New Roman"/>
            <w:sz w:val="28"/>
            <w:szCs w:val="28"/>
            <w:lang w:eastAsia="ru-RU"/>
          </w:rPr>
          <w:t>Никомаха</w:t>
        </w:r>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14:paraId="56011569" w14:textId="77777777"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«абацистами».</w:t>
      </w:r>
    </w:p>
    <w:p w14:paraId="029F39FC"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r w:rsidRPr="008C3F34">
          <w:rPr>
            <w:rStyle w:val="a3"/>
            <w:color w:val="auto"/>
            <w:sz w:val="28"/>
            <w:szCs w:val="28"/>
            <w:u w:val="none"/>
          </w:rPr>
          <w:t>Сеговии</w:t>
        </w:r>
      </w:hyperlink>
      <w:r w:rsidRPr="008C3F34">
        <w:rPr>
          <w:sz w:val="28"/>
          <w:szCs w:val="28"/>
        </w:rPr>
        <w:t>. Приверженцы представленной в книгах десятичной позиционной нумерации стали называться «алгористами»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14:paraId="31802E0C"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xml:space="preserve">», написанном в 1202 году, он выступил сторонником индийской системы нумерации и считал приёмы абацистов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общего кратного знаменателей, излагал тройное правило, правила пяти, семи, девяти величин и другие правила пропорций, решал задачи на смешение, оперировал </w:t>
      </w:r>
      <w:r w:rsidRPr="008C3F34">
        <w:rPr>
          <w:sz w:val="28"/>
          <w:szCs w:val="28"/>
        </w:rPr>
        <w:lastRenderedPageBreak/>
        <w:t>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14:paraId="1D73505D"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Томасу Брадвардину</w:t>
        </w:r>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«Алгоризм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Орема были напечатаны только в XIX веке</w:t>
      </w:r>
      <w:hyperlink r:id="rId92" w:anchor="cite_note-Ushkevich_1_275_277-91" w:history="1"/>
      <w:r w:rsidRPr="008C3F34">
        <w:rPr>
          <w:sz w:val="28"/>
          <w:szCs w:val="28"/>
        </w:rPr>
        <w:t>.</w:t>
      </w:r>
    </w:p>
    <w:p w14:paraId="6BDECDA2"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Никола Шюке</w:t>
        </w:r>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r w:rsidRPr="00384AF2">
          <w:rPr>
            <w:rStyle w:val="a3"/>
            <w:color w:val="auto"/>
            <w:sz w:val="28"/>
            <w:szCs w:val="28"/>
            <w:u w:val="none"/>
          </w:rPr>
          <w:t>Пачоли</w:t>
        </w:r>
      </w:hyperlink>
      <w:r w:rsidR="00384AF2">
        <w:rPr>
          <w:rStyle w:val="apple-converted-space"/>
          <w:sz w:val="28"/>
          <w:szCs w:val="28"/>
        </w:rPr>
        <w:t xml:space="preserve"> </w:t>
      </w:r>
      <w:r w:rsidRPr="00384AF2">
        <w:rPr>
          <w:sz w:val="28"/>
          <w:szCs w:val="28"/>
        </w:rPr>
        <w:t>написал свою «Сумму [знаний] по арифметике, геометрии, отношениям и пропорциональности». В книге, изданной в Венеции в 1494 году, Пачоли изложил различные приёмы арифметических действий, пользуясь при этом алгебраическими символами. Сложение Пачоли обозначал знаком</w:t>
      </w:r>
      <w:r w:rsidR="00CE3240">
        <w:rPr>
          <w:sz w:val="28"/>
          <w:szCs w:val="28"/>
        </w:rPr>
        <w:t xml:space="preserve"> </w:t>
      </w:r>
      <w:r w:rsidR="008A4974" w:rsidRPr="00CE3240">
        <w:rPr>
          <w:position w:val="-10"/>
          <w:sz w:val="28"/>
          <w:szCs w:val="28"/>
        </w:rPr>
        <w:object w:dxaOrig="240" w:dyaOrig="320" w14:anchorId="74CC7B9B">
          <v:shape id="_x0000_i1026" type="#_x0000_t75" style="width:16.85pt;height:20.55pt" o:ole="">
            <v:imagedata r:id="rId97" o:title=""/>
          </v:shape>
          <o:OLEObject Type="Embed" ProgID="Equation.3" ShapeID="_x0000_i1026" DrawAspect="Content" ObjectID="_1795380129"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8A4974" w:rsidRPr="00CE3240">
        <w:rPr>
          <w:position w:val="-6"/>
          <w:sz w:val="28"/>
          <w:szCs w:val="28"/>
        </w:rPr>
        <w:object w:dxaOrig="260" w:dyaOrig="279" w14:anchorId="63AEE2B1">
          <v:shape id="_x0000_i1027" type="#_x0000_t75" style="width:16.85pt;height:17.75pt" o:ole="">
            <v:imagedata r:id="rId99" o:title=""/>
          </v:shape>
          <o:OLEObject Type="Embed" ProgID="Equation.3" ShapeID="_x0000_i1027" DrawAspect="Content" ObjectID="_1795380130"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14:paraId="5D83B57D"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r w:rsidR="00892968" w:rsidRPr="00892968">
        <w:rPr>
          <w:bCs/>
          <w:color w:val="000000" w:themeColor="text1"/>
          <w:sz w:val="28"/>
          <w:szCs w:val="28"/>
          <w:shd w:val="clear" w:color="auto" w:fill="FFFFFF"/>
        </w:rPr>
        <w:t>Джероламо</w:t>
      </w:r>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Иммануила Бонфиса</w:t>
        </w:r>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Симона Стевина</w:t>
        </w:r>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в работе «Арифметика» он дал принципиально новое определение иррациональному числу как «с помощью чего выражается количество всякой вещи». Стевин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14:paraId="20D65D25" w14:textId="77777777"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 xml:space="preserve">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w:t>
      </w:r>
      <w:r w:rsidR="008C3F34" w:rsidRPr="00C63A09">
        <w:rPr>
          <w:sz w:val="28"/>
          <w:szCs w:val="28"/>
        </w:rPr>
        <w:lastRenderedPageBreak/>
        <w:t>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Пётр Рамус</w:t>
        </w:r>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14:paraId="5AC01B06" w14:textId="77777777"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14:paraId="16D99311" w14:textId="77777777"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14:paraId="33EBBD81" w14:textId="77777777"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r w:rsidRPr="00401CCC">
        <w:rPr>
          <w:rFonts w:ascii="Times New Roman" w:eastAsia="Times New Roman" w:hAnsi="Times New Roman" w:cs="Times New Roman"/>
          <w:i/>
          <w:iCs/>
          <w:sz w:val="28"/>
          <w:szCs w:val="28"/>
          <w:lang w:eastAsia="ru-RU"/>
        </w:rPr>
        <w:t>nombres sourds</w:t>
      </w:r>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14:paraId="75D1DEE4" w14:textId="77777777"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т.е.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r w:rsidRPr="00C16EC5">
        <w:rPr>
          <w:rStyle w:val="c26"/>
          <w:i/>
          <w:iCs/>
          <w:color w:val="000000"/>
          <w:sz w:val="28"/>
          <w:szCs w:val="28"/>
          <w:bdr w:val="none" w:sz="0" w:space="0" w:color="auto" w:frame="1"/>
        </w:rPr>
        <w:t>fractura</w:t>
      </w:r>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14:paraId="0F60D9A7"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14:paraId="118A82DC"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«пять унций» и т.д. Три унции назывались четвертью, четыре унции – третью, шесть унций – половиной.</w:t>
      </w:r>
    </w:p>
    <w:p w14:paraId="09CAE554"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познакомились была 1/2. За ней последовали 1/4, 1/8, 1/16, …, затем 1/3, 1/6, …, т.е.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14:paraId="47CC6BDB"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14:paraId="08528E13"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14:paraId="62211663"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Одним из первых известных упоминаний о египетских дробях является математический папирус Ринда.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Ахмима. Папирус Ринда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14:paraId="2A64C99B" w14:textId="77777777"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14:paraId="7796F986"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14:paraId="75EF8F0D"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и т.д. В этом отношении шестидесятеричные дроби можно сравнить с нашими десятичными дробями.</w:t>
      </w:r>
    </w:p>
    <w:p w14:paraId="024FCBDB"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14:paraId="4A4C33D9"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Вавилоняне внесли ценный вклад в развитие астрономии. Шестидесятеричными дробями пользовались в астрономии ученые всех народов до XVII 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14:paraId="686DFAE0"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14:paraId="5E3E5B8F"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У индийского математика Брахмагупты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w:t>
      </w:r>
      <w:r w:rsidRPr="00135B7E">
        <w:rPr>
          <w:rStyle w:val="c26"/>
          <w:color w:val="000000"/>
          <w:sz w:val="28"/>
          <w:szCs w:val="28"/>
          <w:bdr w:val="none" w:sz="0" w:space="0" w:color="auto" w:frame="1"/>
        </w:rPr>
        <w:lastRenderedPageBreak/>
        <w:t>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14:paraId="194B6447"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14:paraId="7C52BDC6"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Неморарий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14:paraId="0D4747CC"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XV – XVI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14:paraId="029A221F"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r w:rsidRPr="00401CCC">
        <w:rPr>
          <w:i/>
          <w:iCs/>
          <w:sz w:val="28"/>
          <w:szCs w:val="28"/>
        </w:rPr>
        <w:t>Logistica decimalis</w:t>
      </w:r>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r w:rsidRPr="00401CCC">
        <w:rPr>
          <w:sz w:val="28"/>
          <w:szCs w:val="28"/>
        </w:rPr>
        <w:t>Бейера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14:paraId="6E1BBDE6"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14:paraId="39511B11"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14:paraId="778824FA" w14:textId="77777777"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r w:rsidR="00401CCC" w:rsidRPr="00401CCC">
          <w:rPr>
            <w:rStyle w:val="a3"/>
            <w:color w:val="auto"/>
            <w:sz w:val="28"/>
            <w:szCs w:val="28"/>
            <w:u w:val="none"/>
          </w:rPr>
          <w:t>Жирар</w:t>
        </w:r>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 xml:space="preserve">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w:t>
      </w:r>
      <w:r w:rsidR="00401CCC" w:rsidRPr="00401CCC">
        <w:rPr>
          <w:sz w:val="28"/>
          <w:szCs w:val="28"/>
        </w:rPr>
        <w:lastRenderedPageBreak/>
        <w:t>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CE3240" w:rsidRPr="007652B5">
        <w:rPr>
          <w:position w:val="-6"/>
          <w:sz w:val="28"/>
          <w:szCs w:val="28"/>
        </w:rPr>
        <w:object w:dxaOrig="980" w:dyaOrig="340" w14:anchorId="473B8408">
          <v:shape id="_x0000_i1028" type="#_x0000_t75" style="width:58.9pt;height:20.55pt" o:ole="">
            <v:imagedata r:id="rId128" o:title=""/>
          </v:shape>
          <o:OLEObject Type="Embed" ProgID="Equation.3" ShapeID="_x0000_i1028" DrawAspect="Content" ObjectID="_1795380131"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CE3240" w:rsidRPr="007652B5">
        <w:rPr>
          <w:position w:val="-10"/>
          <w:sz w:val="28"/>
          <w:szCs w:val="28"/>
        </w:rPr>
        <w:object w:dxaOrig="2940" w:dyaOrig="400" w14:anchorId="5144F7AE">
          <v:shape id="_x0000_i1029" type="#_x0000_t75" style="width:175.8pt;height:24.3pt" o:ole="">
            <v:imagedata r:id="rId130" o:title=""/>
          </v:shape>
          <o:OLEObject Type="Embed" ProgID="Equation.3" ShapeID="_x0000_i1029" DrawAspect="Content" ObjectID="_1795380132"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CE3240" w:rsidRPr="007652B5">
        <w:rPr>
          <w:position w:val="-6"/>
          <w:sz w:val="28"/>
          <w:szCs w:val="28"/>
        </w:rPr>
        <w:object w:dxaOrig="499" w:dyaOrig="340" w14:anchorId="5DDEA0B5">
          <v:shape id="_x0000_i1030" type="#_x0000_t75" style="width:28.05pt;height:20.55pt" o:ole="">
            <v:imagedata r:id="rId132" o:title=""/>
          </v:shape>
          <o:OLEObject Type="Embed" ProgID="Equation.3" ShapeID="_x0000_i1030" DrawAspect="Content" ObjectID="_1795380133" r:id="rId133"/>
        </w:object>
      </w:r>
      <w:r w:rsidR="00401CCC" w:rsidRPr="00401CCC">
        <w:rPr>
          <w:sz w:val="28"/>
          <w:szCs w:val="28"/>
        </w:rPr>
        <w:t>.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Кюна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r w:rsidR="00401CCC" w:rsidRPr="00401CCC">
          <w:rPr>
            <w:rStyle w:val="a3"/>
            <w:color w:val="auto"/>
            <w:sz w:val="28"/>
            <w:szCs w:val="28"/>
            <w:u w:val="none"/>
          </w:rPr>
          <w:t>Весселю</w:t>
        </w:r>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r w:rsidR="00401CCC" w:rsidRPr="00401CCC">
          <w:rPr>
            <w:rStyle w:val="a3"/>
            <w:color w:val="auto"/>
            <w:sz w:val="28"/>
            <w:szCs w:val="28"/>
            <w:u w:val="none"/>
          </w:rPr>
          <w:t>Аргану</w:t>
        </w:r>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14:paraId="3CFF87CD"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Ферма занимался решением диофантовых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14:paraId="32099C6A"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14:paraId="35C2594A"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14:paraId="7BE829FF" w14:textId="77777777" w:rsidR="00513529" w:rsidRDefault="00513529" w:rsidP="00513529">
      <w:pPr>
        <w:pStyle w:val="3"/>
        <w:shd w:val="clear" w:color="auto" w:fill="FFFFFF"/>
        <w:spacing w:before="120" w:beforeAutospacing="0" w:after="120" w:afterAutospacing="0"/>
        <w:ind w:left="1647"/>
        <w:jc w:val="center"/>
        <w:rPr>
          <w:rStyle w:val="mw-headline"/>
          <w:sz w:val="28"/>
          <w:szCs w:val="28"/>
        </w:rPr>
      </w:pPr>
    </w:p>
    <w:p w14:paraId="14A00BBB" w14:textId="77777777" w:rsidR="000B0BF9" w:rsidRDefault="000B0BF9" w:rsidP="00513529">
      <w:pPr>
        <w:pStyle w:val="3"/>
        <w:shd w:val="clear" w:color="auto" w:fill="FFFFFF"/>
        <w:spacing w:before="120" w:beforeAutospacing="0" w:after="120" w:afterAutospacing="0"/>
        <w:ind w:left="1647"/>
        <w:jc w:val="center"/>
        <w:rPr>
          <w:rStyle w:val="mw-headline"/>
          <w:sz w:val="28"/>
          <w:szCs w:val="28"/>
        </w:rPr>
      </w:pPr>
    </w:p>
    <w:p w14:paraId="5AEED495" w14:textId="77777777"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14:paraId="175E3531"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определения, зачастую </w:t>
      </w:r>
      <w:r w:rsidRPr="001E471F">
        <w:rPr>
          <w:rFonts w:ascii="Times New Roman" w:eastAsia="Times New Roman" w:hAnsi="Times New Roman" w:cs="Times New Roman"/>
          <w:sz w:val="28"/>
          <w:szCs w:val="28"/>
          <w:lang w:eastAsia="ru-RU"/>
        </w:rPr>
        <w:lastRenderedPageBreak/>
        <w:t>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14:paraId="142B6335"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r w:rsidRPr="001E471F">
          <w:rPr>
            <w:rFonts w:ascii="Times New Roman" w:eastAsia="Times New Roman" w:hAnsi="Times New Roman" w:cs="Times New Roman"/>
            <w:sz w:val="28"/>
            <w:szCs w:val="28"/>
            <w:lang w:eastAsia="ru-RU"/>
          </w:rPr>
          <w:t>Гёдель</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14:paraId="5F89A9E4"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Таннери в 1894 году, в его модели дроби представлялись парами целых чисел.</w:t>
      </w:r>
    </w:p>
    <w:p w14:paraId="3F476E2A"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r w:rsidRPr="001E471F">
          <w:rPr>
            <w:rFonts w:ascii="Times New Roman" w:eastAsia="Times New Roman" w:hAnsi="Times New Roman" w:cs="Times New Roman"/>
            <w:sz w:val="28"/>
            <w:szCs w:val="28"/>
            <w:lang w:eastAsia="ru-RU"/>
          </w:rPr>
          <w:t>Кестнер</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w:t>
      </w:r>
      <w:r w:rsidRPr="001E471F">
        <w:rPr>
          <w:rFonts w:ascii="Times New Roman" w:eastAsia="Times New Roman" w:hAnsi="Times New Roman" w:cs="Times New Roman"/>
          <w:sz w:val="28"/>
          <w:szCs w:val="28"/>
          <w:lang w:eastAsia="ru-RU"/>
        </w:rPr>
        <w:lastRenderedPageBreak/>
        <w:t>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14:paraId="325A0F09"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Метафизика правила знаков при более глубоком изучении её обнаруживает, пожалуй, бо́льшие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14:paraId="43FF9493"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Каспаром Весселем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«Опыте об аналитическом представлении направления и его применениях, преимущественно к решению плоских и сферических многоугольников» в 1799 году. Вессель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Вессель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40" w14:anchorId="40C81912">
          <v:shape id="_x0000_i1031" type="#_x0000_t75" style="width:21.5pt;height:13.1pt" o:ole="">
            <v:imagedata r:id="rId178" o:title=""/>
          </v:shape>
          <o:OLEObject Type="Embed" ProgID="Equation.3" ShapeID="_x0000_i1031" DrawAspect="Content" ObjectID="_1795380134"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20" w14:anchorId="57768ECB">
          <v:shape id="_x0000_i1032" type="#_x0000_t75" style="width:21.5pt;height:13.1pt" o:ole="">
            <v:imagedata r:id="rId180" o:title=""/>
          </v:shape>
          <o:OLEObject Type="Embed" ProgID="Equation.3" ShapeID="_x0000_i1032" DrawAspect="Content" ObjectID="_1795380135"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position w:val="-6"/>
          <w:sz w:val="28"/>
          <w:szCs w:val="28"/>
          <w:lang w:eastAsia="ru-RU"/>
        </w:rPr>
        <w:object w:dxaOrig="900" w:dyaOrig="340" w14:anchorId="7A50F7FB">
          <v:shape id="_x0000_i1033" type="#_x0000_t75" style="width:51.45pt;height:19.65pt" o:ole="">
            <v:imagedata r:id="rId182" o:title=""/>
          </v:shape>
          <o:OLEObject Type="Embed" ProgID="Equation.3" ShapeID="_x0000_i1033" DrawAspect="Content" ObjectID="_1795380136" r:id="rId183"/>
        </w:object>
      </w:r>
      <w:r w:rsidRPr="001E471F">
        <w:rPr>
          <w:rFonts w:ascii="Times New Roman" w:eastAsia="Times New Roman" w:hAnsi="Times New Roman" w:cs="Times New Roman"/>
          <w:sz w:val="28"/>
          <w:szCs w:val="28"/>
          <w:lang w:eastAsia="ru-RU"/>
        </w:rPr>
        <w:t>. Работы Весселя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Жан Робер Арган</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1813—1814 годах, Шайсс в 1831 году в «Теории биквадратичных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14:paraId="3EF3B01B" w14:textId="77777777"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Вессель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14:paraId="25B7DA72" w14:textId="77777777"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14:paraId="19440AB4" w14:textId="77777777"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14:paraId="625B5336" w14:textId="77777777"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14:paraId="649424D1"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lastRenderedPageBreak/>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щётная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14:paraId="22555CD7"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В конце XVI века появилась «Книга, рекома по гречески Арифметика, по-немецки Алгорисма,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14:paraId="3FD761B2"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морских офицеров. Одним из офицеров был Фергарсон,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14:paraId="44CBCF57"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1682 году в Москве была напечатана первая книга математического содержания «Считание удобное, которым всякий человек купующий или продающий зело удобно изыскати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вышла книга «Краткое и полезное руковедение в аритметыку,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Ильёй Фёдоровичем Копиевичем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 Копиевским)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14:paraId="59DE291A" w14:textId="77777777"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14:paraId="3ADBA4E2" w14:textId="77777777"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14:paraId="035DFAA7"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17515529" w14:textId="77777777"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263CBE51"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14:paraId="3F54649C"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4765883F" w14:textId="77777777"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1D28BFD7"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полтреть</w:t>
            </w:r>
          </w:p>
        </w:tc>
      </w:tr>
      <w:tr w:rsidR="00135B7E" w:rsidRPr="00D93F8F" w14:paraId="7AAA481F"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23A495C8"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7C12DCB7"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–полполтреть</w:t>
            </w:r>
          </w:p>
        </w:tc>
      </w:tr>
      <w:tr w:rsidR="00135B7E" w:rsidRPr="00D93F8F" w14:paraId="20B525F0"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719DBFF9"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4BDAB741"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полполполтреть (малая треть)</w:t>
            </w:r>
          </w:p>
        </w:tc>
      </w:tr>
      <w:tr w:rsidR="00135B7E" w:rsidRPr="00D93F8F" w14:paraId="6F3EAC95"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607D1C30"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полполполчеть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3AAF3986" w14:textId="77777777"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14:paraId="03DA1D9B"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526FC757"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седьмина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253F2E26"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14:paraId="61AE86D1" w14:textId="77777777"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lastRenderedPageBreak/>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14:paraId="7F76F303" w14:textId="77777777"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«низачто»,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14:paraId="1155BA4C" w14:textId="77777777"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14:paraId="20D8A0FF"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Русская математическая терминология не является чем-то вечным, застывшим. Лет 200-300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одиннадцать=один-на-дцать=один-на-десять, двенадцать = два-на-десять и так далее, двадцать = два-десять, тридцать = три-десять, пятьдесят, шестьдесят и так далее вообще понятно. Но в отличие от общего правила числа 40 и 90 получили названия «сорок» и «девяносто», а не «четырьдцать» или «четырьдесят» и «девятьдесят».</w:t>
      </w:r>
    </w:p>
    <w:p w14:paraId="31A510A2"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14:paraId="247BE0F5" w14:textId="77777777"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14:paraId="3F71E322" w14:textId="77777777"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xml:space="preserve">прославился своей </w:t>
      </w:r>
      <w:r w:rsidRPr="007F6E83">
        <w:rPr>
          <w:rFonts w:ascii="Times New Roman" w:hAnsi="Times New Roman" w:cs="Times New Roman"/>
          <w:color w:val="000000" w:themeColor="text1"/>
          <w:sz w:val="28"/>
          <w:szCs w:val="28"/>
          <w:shd w:val="clear" w:color="auto" w:fill="FFFFFF"/>
        </w:rPr>
        <w:lastRenderedPageBreak/>
        <w:t>самоотверженной борьбой против догмата евклидовости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Виктор Яковлевич Буняковский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a3"/>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14:paraId="0F2357CF" w14:textId="77777777"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14:paraId="59EC6C7A" w14:textId="77777777"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14:paraId="5E0A5AB6" w14:textId="77777777"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14:paraId="4E46E284" w14:textId="77777777"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14:paraId="106CB919" w14:textId="77777777"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14:paraId="3605B113" w14:textId="77777777"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14:paraId="1366FA33"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14:paraId="70993743"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Pr="005C67E6">
          <w:rPr>
            <w:rStyle w:val="a3"/>
            <w:color w:val="000000" w:themeColor="text1"/>
            <w:sz w:val="28"/>
            <w:szCs w:val="28"/>
            <w:u w:val="none"/>
          </w:rPr>
          <w:t>теории вероятностей</w:t>
        </w:r>
      </w:hyperlink>
      <w:r w:rsidRPr="005C67E6">
        <w:rPr>
          <w:color w:val="000000" w:themeColor="text1"/>
          <w:sz w:val="28"/>
          <w:szCs w:val="28"/>
        </w:rPr>
        <w:t xml:space="preserve">, сразу ставшую общепризнанным фундаментом этой науки. </w:t>
      </w:r>
    </w:p>
    <w:p w14:paraId="40EA0325"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Pr="005C67E6">
          <w:rPr>
            <w:rStyle w:val="a3"/>
            <w:color w:val="000000" w:themeColor="text1"/>
            <w:sz w:val="28"/>
            <w:szCs w:val="28"/>
            <w:u w:val="none"/>
          </w:rPr>
          <w:t>Ю.</w:t>
        </w:r>
        <w:r w:rsidR="00AB0F52">
          <w:rPr>
            <w:rStyle w:val="a3"/>
            <w:color w:val="000000" w:themeColor="text1"/>
            <w:sz w:val="28"/>
            <w:szCs w:val="28"/>
            <w:u w:val="none"/>
          </w:rPr>
          <w:t xml:space="preserve"> </w:t>
        </w:r>
        <w:r w:rsidRPr="005C67E6">
          <w:rPr>
            <w:rStyle w:val="a3"/>
            <w:color w:val="000000" w:themeColor="text1"/>
            <w:sz w:val="28"/>
            <w:szCs w:val="28"/>
            <w:u w:val="none"/>
          </w:rPr>
          <w:t>В.</w:t>
        </w:r>
        <w:r w:rsidR="00AB0F52">
          <w:rPr>
            <w:rStyle w:val="a3"/>
            <w:color w:val="000000" w:themeColor="text1"/>
            <w:sz w:val="28"/>
            <w:szCs w:val="28"/>
            <w:u w:val="none"/>
          </w:rPr>
          <w:t xml:space="preserve"> </w:t>
        </w:r>
        <w:r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Pr="005C67E6">
        <w:rPr>
          <w:color w:val="000000" w:themeColor="text1"/>
          <w:sz w:val="28"/>
          <w:szCs w:val="28"/>
        </w:rPr>
        <w:t>внесли определяющий вклад в решение «</w:t>
      </w:r>
      <w:hyperlink r:id="rId235" w:tooltip="Проблема Варинга" w:history="1">
        <w:r w:rsidRPr="005C67E6">
          <w:rPr>
            <w:rStyle w:val="a3"/>
            <w:color w:val="000000" w:themeColor="text1"/>
            <w:sz w:val="28"/>
            <w:szCs w:val="28"/>
            <w:u w:val="none"/>
          </w:rPr>
          <w:t>проблемы Варинга</w:t>
        </w:r>
      </w:hyperlink>
      <w:r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Pr="005C67E6">
        <w:rPr>
          <w:color w:val="000000" w:themeColor="text1"/>
          <w:sz w:val="28"/>
          <w:szCs w:val="28"/>
        </w:rPr>
        <w:t>и И.</w:t>
      </w:r>
      <w:r w:rsidR="00AB0F52">
        <w:rPr>
          <w:color w:val="000000" w:themeColor="text1"/>
          <w:sz w:val="28"/>
          <w:szCs w:val="28"/>
        </w:rPr>
        <w:t xml:space="preserve"> </w:t>
      </w:r>
      <w:r w:rsidRPr="005C67E6">
        <w:rPr>
          <w:color w:val="000000" w:themeColor="text1"/>
          <w:sz w:val="28"/>
          <w:szCs w:val="28"/>
        </w:rPr>
        <w:t>М.</w:t>
      </w:r>
      <w:r w:rsidR="00AB0F52">
        <w:rPr>
          <w:color w:val="000000" w:themeColor="text1"/>
          <w:sz w:val="28"/>
          <w:szCs w:val="28"/>
        </w:rPr>
        <w:t xml:space="preserve"> </w:t>
      </w:r>
      <w:r w:rsidRPr="005C67E6">
        <w:rPr>
          <w:color w:val="000000" w:themeColor="text1"/>
          <w:sz w:val="28"/>
          <w:szCs w:val="28"/>
        </w:rPr>
        <w:t>Виноградов в 1930-е годы далеко продвинули решение «</w:t>
      </w:r>
      <w:hyperlink r:id="rId237" w:tooltip="Проблема Гольдбаха" w:history="1">
        <w:r w:rsidRPr="005C67E6">
          <w:rPr>
            <w:rStyle w:val="a3"/>
            <w:color w:val="000000" w:themeColor="text1"/>
            <w:sz w:val="28"/>
            <w:szCs w:val="28"/>
            <w:u w:val="none"/>
          </w:rPr>
          <w:t>проблемы Гольдбаха</w:t>
        </w:r>
      </w:hyperlink>
      <w:r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Pr="005C67E6">
          <w:rPr>
            <w:rStyle w:val="a3"/>
            <w:color w:val="000000" w:themeColor="text1"/>
            <w:sz w:val="28"/>
            <w:szCs w:val="28"/>
            <w:u w:val="none"/>
          </w:rPr>
          <w:t>А.</w:t>
        </w:r>
        <w:r w:rsidR="00AB0F52">
          <w:rPr>
            <w:rStyle w:val="a3"/>
            <w:color w:val="000000" w:themeColor="text1"/>
            <w:sz w:val="28"/>
            <w:szCs w:val="28"/>
            <w:u w:val="none"/>
          </w:rPr>
          <w:t xml:space="preserve"> </w:t>
        </w:r>
        <w:r w:rsidRPr="005C67E6">
          <w:rPr>
            <w:rStyle w:val="a3"/>
            <w:color w:val="000000" w:themeColor="text1"/>
            <w:sz w:val="28"/>
            <w:szCs w:val="28"/>
            <w:u w:val="none"/>
          </w:rPr>
          <w:t>О.</w:t>
        </w:r>
        <w:r w:rsidR="00AB0F52">
          <w:rPr>
            <w:rStyle w:val="a3"/>
            <w:color w:val="000000" w:themeColor="text1"/>
            <w:sz w:val="28"/>
            <w:szCs w:val="28"/>
            <w:u w:val="none"/>
          </w:rPr>
          <w:t xml:space="preserve"> </w:t>
        </w:r>
        <w:r w:rsidRPr="005C67E6">
          <w:rPr>
            <w:rStyle w:val="a3"/>
            <w:color w:val="000000" w:themeColor="text1"/>
            <w:sz w:val="28"/>
            <w:szCs w:val="28"/>
            <w:u w:val="none"/>
          </w:rPr>
          <w:t>Гельфонд</w:t>
        </w:r>
      </w:hyperlink>
      <w:r>
        <w:rPr>
          <w:rStyle w:val="apple-converted-space"/>
          <w:color w:val="000000" w:themeColor="text1"/>
          <w:sz w:val="28"/>
          <w:szCs w:val="28"/>
        </w:rPr>
        <w:t xml:space="preserve"> </w:t>
      </w:r>
      <w:r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Pr="005C67E6">
          <w:rPr>
            <w:rStyle w:val="a3"/>
            <w:color w:val="000000" w:themeColor="text1"/>
            <w:sz w:val="28"/>
            <w:szCs w:val="28"/>
            <w:u w:val="none"/>
          </w:rPr>
          <w:t>7-ю проблему Гильберта</w:t>
        </w:r>
      </w:hyperlink>
      <w:r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Pr="005C67E6">
          <w:rPr>
            <w:rStyle w:val="a3"/>
            <w:color w:val="000000" w:themeColor="text1"/>
            <w:sz w:val="28"/>
            <w:szCs w:val="28"/>
            <w:u w:val="none"/>
          </w:rPr>
          <w:t>алгебраическое число</w:t>
        </w:r>
      </w:hyperlink>
      <w:r w:rsidRPr="005C67E6">
        <w:rPr>
          <w:color w:val="000000" w:themeColor="text1"/>
          <w:sz w:val="28"/>
          <w:szCs w:val="28"/>
        </w:rPr>
        <w:t xml:space="preserve">, отличное от 0 и 1, </w:t>
      </w:r>
      <w:r w:rsidRPr="005C67E6">
        <w:rPr>
          <w:color w:val="000000" w:themeColor="text1"/>
          <w:sz w:val="28"/>
          <w:szCs w:val="28"/>
        </w:rPr>
        <w:lastRenderedPageBreak/>
        <w:t>будучи возведено в</w:t>
      </w:r>
      <w:r w:rsidR="00AB0F52">
        <w:rPr>
          <w:color w:val="000000" w:themeColor="text1"/>
          <w:sz w:val="28"/>
          <w:szCs w:val="28"/>
        </w:rPr>
        <w:t xml:space="preserve"> </w:t>
      </w:r>
      <w:hyperlink r:id="rId241" w:tooltip="Иррациональное число" w:history="1">
        <w:r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Pr="005C67E6">
          <w:rPr>
            <w:rStyle w:val="a3"/>
            <w:color w:val="000000" w:themeColor="text1"/>
            <w:sz w:val="28"/>
            <w:szCs w:val="28"/>
            <w:u w:val="none"/>
          </w:rPr>
          <w:t>трансцендентное число</w:t>
        </w:r>
      </w:hyperlink>
      <w:r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Pr="005C67E6">
          <w:rPr>
            <w:rStyle w:val="a3"/>
            <w:color w:val="000000" w:themeColor="text1"/>
            <w:sz w:val="28"/>
            <w:szCs w:val="28"/>
            <w:u w:val="none"/>
          </w:rPr>
          <w:t>И.</w:t>
        </w:r>
        <w:r w:rsidR="00AB0F52">
          <w:rPr>
            <w:rStyle w:val="a3"/>
            <w:color w:val="000000" w:themeColor="text1"/>
            <w:sz w:val="28"/>
            <w:szCs w:val="28"/>
            <w:u w:val="none"/>
          </w:rPr>
          <w:t xml:space="preserve"> </w:t>
        </w:r>
        <w:r w:rsidRPr="005C67E6">
          <w:rPr>
            <w:rStyle w:val="a3"/>
            <w:color w:val="000000" w:themeColor="text1"/>
            <w:sz w:val="28"/>
            <w:szCs w:val="28"/>
            <w:u w:val="none"/>
          </w:rPr>
          <w:t>Р.</w:t>
        </w:r>
        <w:r w:rsidR="00AB0F52">
          <w:rPr>
            <w:rStyle w:val="a3"/>
            <w:color w:val="000000" w:themeColor="text1"/>
            <w:sz w:val="28"/>
            <w:szCs w:val="28"/>
            <w:u w:val="none"/>
          </w:rPr>
          <w:t xml:space="preserve"> </w:t>
        </w:r>
        <w:r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Pr="005C67E6">
        <w:rPr>
          <w:color w:val="000000" w:themeColor="text1"/>
          <w:sz w:val="28"/>
          <w:szCs w:val="28"/>
        </w:rPr>
        <w:t xml:space="preserve">доказал общий закон взаимности степенных вычетов. </w:t>
      </w:r>
    </w:p>
    <w:p w14:paraId="6C877B61"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Pr="005C67E6">
          <w:rPr>
            <w:rStyle w:val="a3"/>
            <w:color w:val="000000" w:themeColor="text1"/>
            <w:sz w:val="28"/>
            <w:szCs w:val="28"/>
            <w:u w:val="none"/>
          </w:rPr>
          <w:t>А.</w:t>
        </w:r>
        <w:r w:rsidR="00290FA6">
          <w:rPr>
            <w:rStyle w:val="a3"/>
            <w:color w:val="000000" w:themeColor="text1"/>
            <w:sz w:val="28"/>
            <w:szCs w:val="28"/>
            <w:u w:val="none"/>
          </w:rPr>
          <w:t xml:space="preserve"> </w:t>
        </w:r>
        <w:r w:rsidRPr="005C67E6">
          <w:rPr>
            <w:rStyle w:val="a3"/>
            <w:color w:val="000000" w:themeColor="text1"/>
            <w:sz w:val="28"/>
            <w:szCs w:val="28"/>
            <w:u w:val="none"/>
          </w:rPr>
          <w:t>Д.</w:t>
        </w:r>
        <w:r w:rsidR="00290FA6">
          <w:rPr>
            <w:rStyle w:val="a3"/>
            <w:color w:val="000000" w:themeColor="text1"/>
            <w:sz w:val="28"/>
            <w:szCs w:val="28"/>
            <w:u w:val="none"/>
          </w:rPr>
          <w:t xml:space="preserve"> </w:t>
        </w:r>
        <w:r w:rsidRPr="005C67E6">
          <w:rPr>
            <w:rStyle w:val="a3"/>
            <w:color w:val="000000" w:themeColor="text1"/>
            <w:sz w:val="28"/>
            <w:szCs w:val="28"/>
            <w:u w:val="none"/>
          </w:rPr>
          <w:t>Александров</w:t>
        </w:r>
      </w:hyperlink>
      <w:r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Pr="005C67E6">
        <w:rPr>
          <w:rStyle w:val="apple-converted-space"/>
          <w:color w:val="000000" w:themeColor="text1"/>
          <w:sz w:val="28"/>
          <w:szCs w:val="28"/>
        </w:rPr>
        <w:t> </w:t>
      </w:r>
      <w:hyperlink r:id="rId246" w:tooltip="Геометрическая теория групп" w:history="1">
        <w:r w:rsidRPr="005C67E6">
          <w:rPr>
            <w:rStyle w:val="a3"/>
            <w:color w:val="000000" w:themeColor="text1"/>
            <w:sz w:val="28"/>
            <w:szCs w:val="28"/>
            <w:u w:val="none"/>
          </w:rPr>
          <w:t>геометрической теории групп</w:t>
        </w:r>
      </w:hyperlink>
      <w:r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Pr="005C67E6">
          <w:rPr>
            <w:rStyle w:val="a3"/>
            <w:color w:val="000000" w:themeColor="text1"/>
            <w:sz w:val="28"/>
            <w:szCs w:val="28"/>
            <w:u w:val="none"/>
          </w:rPr>
          <w:t>теории гиперболических групп</w:t>
        </w:r>
      </w:hyperlink>
      <w:r w:rsidRPr="005C67E6">
        <w:rPr>
          <w:color w:val="000000" w:themeColor="text1"/>
          <w:sz w:val="28"/>
          <w:szCs w:val="28"/>
        </w:rPr>
        <w:t>.</w:t>
      </w:r>
    </w:p>
    <w:p w14:paraId="24952962"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Pr="005C67E6">
          <w:rPr>
            <w:rStyle w:val="a3"/>
            <w:color w:val="000000" w:themeColor="text1"/>
            <w:sz w:val="28"/>
            <w:szCs w:val="28"/>
            <w:u w:val="none"/>
          </w:rPr>
          <w:t>П.</w:t>
        </w:r>
        <w:r w:rsidR="00AB0F52">
          <w:rPr>
            <w:rStyle w:val="a3"/>
            <w:color w:val="000000" w:themeColor="text1"/>
            <w:sz w:val="28"/>
            <w:szCs w:val="28"/>
            <w:u w:val="none"/>
          </w:rPr>
          <w:t xml:space="preserve"> </w:t>
        </w:r>
        <w:r w:rsidRPr="005C67E6">
          <w:rPr>
            <w:rStyle w:val="a3"/>
            <w:color w:val="000000" w:themeColor="text1"/>
            <w:sz w:val="28"/>
            <w:szCs w:val="28"/>
            <w:u w:val="none"/>
          </w:rPr>
          <w:t>С.</w:t>
        </w:r>
        <w:r w:rsidR="00AB0F52">
          <w:rPr>
            <w:rStyle w:val="a3"/>
            <w:color w:val="000000" w:themeColor="text1"/>
            <w:sz w:val="28"/>
            <w:szCs w:val="28"/>
            <w:u w:val="none"/>
          </w:rPr>
          <w:t xml:space="preserve"> </w:t>
        </w:r>
        <w:r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Pr>
            <w:rStyle w:val="a3"/>
            <w:color w:val="000000" w:themeColor="text1"/>
            <w:sz w:val="28"/>
            <w:szCs w:val="28"/>
            <w:u w:val="none"/>
          </w:rPr>
          <w:t>компактных топологических про</w:t>
        </w:r>
        <w:r w:rsidRPr="005C67E6">
          <w:rPr>
            <w:rStyle w:val="a3"/>
            <w:color w:val="000000" w:themeColor="text1"/>
            <w:sz w:val="28"/>
            <w:szCs w:val="28"/>
            <w:u w:val="none"/>
          </w:rPr>
          <w:t>странств</w:t>
        </w:r>
      </w:hyperlink>
      <w:r w:rsidRPr="005C67E6">
        <w:rPr>
          <w:color w:val="000000" w:themeColor="text1"/>
          <w:sz w:val="28"/>
          <w:szCs w:val="28"/>
        </w:rPr>
        <w:t>.</w:t>
      </w:r>
      <w:r>
        <w:rPr>
          <w:color w:val="000000" w:themeColor="text1"/>
          <w:sz w:val="28"/>
          <w:szCs w:val="28"/>
        </w:rPr>
        <w:t xml:space="preserve"> </w:t>
      </w:r>
      <w:hyperlink r:id="rId250" w:tooltip="Понтрягин, Лев Семёнович" w:history="1">
        <w:r w:rsidRPr="005C67E6">
          <w:rPr>
            <w:rStyle w:val="a3"/>
            <w:color w:val="000000" w:themeColor="text1"/>
            <w:sz w:val="28"/>
            <w:szCs w:val="28"/>
            <w:u w:val="none"/>
          </w:rPr>
          <w:t>Л.</w:t>
        </w:r>
        <w:r w:rsidR="00AB0F52">
          <w:rPr>
            <w:rStyle w:val="a3"/>
            <w:color w:val="000000" w:themeColor="text1"/>
            <w:sz w:val="28"/>
            <w:szCs w:val="28"/>
            <w:u w:val="none"/>
          </w:rPr>
          <w:t xml:space="preserve"> </w:t>
        </w:r>
        <w:r w:rsidRPr="005C67E6">
          <w:rPr>
            <w:rStyle w:val="a3"/>
            <w:color w:val="000000" w:themeColor="text1"/>
            <w:sz w:val="28"/>
            <w:szCs w:val="28"/>
            <w:u w:val="none"/>
          </w:rPr>
          <w:t>С.</w:t>
        </w:r>
        <w:r w:rsidR="00AB0F52">
          <w:rPr>
            <w:rStyle w:val="a3"/>
            <w:color w:val="000000" w:themeColor="text1"/>
            <w:sz w:val="28"/>
            <w:szCs w:val="28"/>
            <w:u w:val="none"/>
          </w:rPr>
          <w:t xml:space="preserve"> </w:t>
        </w:r>
        <w:r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Pr="005C67E6">
          <w:rPr>
            <w:rStyle w:val="a3"/>
            <w:color w:val="000000" w:themeColor="text1"/>
            <w:sz w:val="28"/>
            <w:szCs w:val="28"/>
            <w:u w:val="none"/>
          </w:rPr>
          <w:t>алгебраической топологии</w:t>
        </w:r>
      </w:hyperlink>
      <w:r w:rsidRPr="005C67E6">
        <w:rPr>
          <w:color w:val="000000" w:themeColor="text1"/>
          <w:sz w:val="28"/>
          <w:szCs w:val="28"/>
        </w:rPr>
        <w:t>.</w:t>
      </w:r>
    </w:p>
    <w:p w14:paraId="096152DF"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Pr="005C67E6">
          <w:rPr>
            <w:rStyle w:val="a3"/>
            <w:color w:val="000000" w:themeColor="text1"/>
            <w:sz w:val="28"/>
            <w:szCs w:val="28"/>
            <w:u w:val="none"/>
          </w:rPr>
          <w:t>А.</w:t>
        </w:r>
        <w:r w:rsidR="00AB0F52">
          <w:rPr>
            <w:rStyle w:val="a3"/>
            <w:color w:val="000000" w:themeColor="text1"/>
            <w:sz w:val="28"/>
            <w:szCs w:val="28"/>
            <w:u w:val="none"/>
          </w:rPr>
          <w:t xml:space="preserve"> </w:t>
        </w:r>
        <w:r w:rsidRPr="005C67E6">
          <w:rPr>
            <w:rStyle w:val="a3"/>
            <w:color w:val="000000" w:themeColor="text1"/>
            <w:sz w:val="28"/>
            <w:szCs w:val="28"/>
            <w:u w:val="none"/>
          </w:rPr>
          <w:t>И.</w:t>
        </w:r>
        <w:r w:rsidR="00AB0F52">
          <w:rPr>
            <w:rStyle w:val="a3"/>
            <w:color w:val="000000" w:themeColor="text1"/>
            <w:sz w:val="28"/>
            <w:szCs w:val="28"/>
            <w:u w:val="none"/>
          </w:rPr>
          <w:t xml:space="preserve"> </w:t>
        </w:r>
        <w:r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Pr="005C67E6">
        <w:rPr>
          <w:color w:val="000000" w:themeColor="text1"/>
          <w:sz w:val="28"/>
          <w:szCs w:val="28"/>
        </w:rPr>
        <w:t>нашёл необходимые и достаточные условия упорядочиваемости</w:t>
      </w:r>
      <w:r w:rsidR="00AB0F52">
        <w:rPr>
          <w:rStyle w:val="apple-converted-space"/>
          <w:color w:val="000000" w:themeColor="text1"/>
          <w:sz w:val="28"/>
          <w:szCs w:val="28"/>
        </w:rPr>
        <w:t xml:space="preserve"> </w:t>
      </w:r>
      <w:hyperlink r:id="rId253" w:tooltip="Группа (математика)" w:history="1">
        <w:r w:rsidRPr="005C67E6">
          <w:rPr>
            <w:rStyle w:val="a3"/>
            <w:color w:val="000000" w:themeColor="text1"/>
            <w:sz w:val="28"/>
            <w:szCs w:val="28"/>
            <w:u w:val="none"/>
          </w:rPr>
          <w:t>группы</w:t>
        </w:r>
      </w:hyperlink>
      <w:r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Pr="005C67E6">
          <w:rPr>
            <w:rStyle w:val="a3"/>
            <w:color w:val="000000" w:themeColor="text1"/>
            <w:sz w:val="28"/>
            <w:szCs w:val="28"/>
            <w:u w:val="none"/>
          </w:rPr>
          <w:t>евклидово пространство</w:t>
        </w:r>
      </w:hyperlink>
      <w:r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Pr="005C67E6">
        <w:rPr>
          <w:color w:val="000000" w:themeColor="text1"/>
          <w:sz w:val="28"/>
          <w:szCs w:val="28"/>
        </w:rPr>
        <w:t>классических групп Ли.</w:t>
      </w:r>
      <w:r>
        <w:rPr>
          <w:color w:val="000000" w:themeColor="text1"/>
          <w:sz w:val="28"/>
          <w:szCs w:val="28"/>
        </w:rPr>
        <w:t xml:space="preserve"> </w:t>
      </w:r>
      <w:hyperlink r:id="rId258" w:tooltip="Понтрягин, Лев Семёнович" w:history="1">
        <w:r w:rsidRPr="005C67E6">
          <w:rPr>
            <w:rStyle w:val="a3"/>
            <w:color w:val="000000" w:themeColor="text1"/>
            <w:sz w:val="28"/>
            <w:szCs w:val="28"/>
            <w:u w:val="none"/>
          </w:rPr>
          <w:t>Л.</w:t>
        </w:r>
        <w:r w:rsidR="00AB0F52">
          <w:rPr>
            <w:rStyle w:val="a3"/>
            <w:color w:val="000000" w:themeColor="text1"/>
            <w:sz w:val="28"/>
            <w:szCs w:val="28"/>
            <w:u w:val="none"/>
          </w:rPr>
          <w:t xml:space="preserve"> </w:t>
        </w:r>
        <w:r w:rsidRPr="005C67E6">
          <w:rPr>
            <w:rStyle w:val="a3"/>
            <w:color w:val="000000" w:themeColor="text1"/>
            <w:sz w:val="28"/>
            <w:szCs w:val="28"/>
            <w:u w:val="none"/>
          </w:rPr>
          <w:t>С.</w:t>
        </w:r>
        <w:r w:rsidR="00AB0F52">
          <w:rPr>
            <w:rStyle w:val="a3"/>
            <w:color w:val="000000" w:themeColor="text1"/>
            <w:sz w:val="28"/>
            <w:szCs w:val="28"/>
            <w:u w:val="none"/>
          </w:rPr>
          <w:t xml:space="preserve"> </w:t>
        </w:r>
        <w:r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Pr="005C67E6">
        <w:rPr>
          <w:color w:val="000000" w:themeColor="text1"/>
          <w:sz w:val="28"/>
          <w:szCs w:val="28"/>
        </w:rPr>
        <w:t>создал чрезвычайно общую теорию</w:t>
      </w:r>
      <w:r>
        <w:rPr>
          <w:color w:val="000000" w:themeColor="text1"/>
          <w:sz w:val="28"/>
          <w:szCs w:val="28"/>
        </w:rPr>
        <w:t xml:space="preserve"> </w:t>
      </w:r>
      <w:hyperlink r:id="rId259" w:tooltip="Характер (теория групп)" w:history="1">
        <w:r w:rsidRPr="005C67E6">
          <w:rPr>
            <w:rStyle w:val="a3"/>
            <w:color w:val="000000" w:themeColor="text1"/>
            <w:sz w:val="28"/>
            <w:szCs w:val="28"/>
            <w:u w:val="none"/>
          </w:rPr>
          <w:t>характеров</w:t>
        </w:r>
      </w:hyperlink>
      <w:r>
        <w:rPr>
          <w:rStyle w:val="apple-converted-space"/>
          <w:color w:val="000000" w:themeColor="text1"/>
          <w:sz w:val="28"/>
          <w:szCs w:val="28"/>
        </w:rPr>
        <w:t xml:space="preserve"> </w:t>
      </w:r>
      <w:hyperlink r:id="rId260" w:tooltip="Топологическая группа" w:history="1">
        <w:r w:rsidRPr="005C67E6">
          <w:rPr>
            <w:rStyle w:val="a3"/>
            <w:color w:val="000000" w:themeColor="text1"/>
            <w:sz w:val="28"/>
            <w:szCs w:val="28"/>
            <w:u w:val="none"/>
          </w:rPr>
          <w:t>топологических абелевых групп</w:t>
        </w:r>
      </w:hyperlink>
      <w:r w:rsidRPr="005C67E6">
        <w:rPr>
          <w:color w:val="000000" w:themeColor="text1"/>
          <w:sz w:val="28"/>
          <w:szCs w:val="28"/>
        </w:rPr>
        <w:t>.</w:t>
      </w:r>
    </w:p>
    <w:p w14:paraId="75B4E650"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Pr="005C67E6">
          <w:rPr>
            <w:rStyle w:val="a3"/>
            <w:color w:val="000000" w:themeColor="text1"/>
            <w:sz w:val="28"/>
            <w:szCs w:val="28"/>
            <w:u w:val="none"/>
          </w:rPr>
          <w:t>Н.</w:t>
        </w:r>
        <w:r w:rsidR="00AB0F52">
          <w:rPr>
            <w:rStyle w:val="a3"/>
            <w:color w:val="000000" w:themeColor="text1"/>
            <w:sz w:val="28"/>
            <w:szCs w:val="28"/>
            <w:u w:val="none"/>
          </w:rPr>
          <w:t xml:space="preserve"> Г. </w:t>
        </w:r>
        <w:r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r w:rsidRPr="005C67E6">
          <w:rPr>
            <w:rStyle w:val="a3"/>
            <w:color w:val="000000" w:themeColor="text1"/>
            <w:sz w:val="28"/>
            <w:szCs w:val="28"/>
            <w:u w:val="none"/>
          </w:rPr>
          <w:t>И.</w:t>
        </w:r>
        <w:r w:rsidR="00AB0F52">
          <w:rPr>
            <w:rStyle w:val="a3"/>
            <w:color w:val="000000" w:themeColor="text1"/>
            <w:sz w:val="28"/>
            <w:szCs w:val="28"/>
            <w:u w:val="none"/>
          </w:rPr>
          <w:t xml:space="preserve"> </w:t>
        </w:r>
        <w:r w:rsidRPr="005C67E6">
          <w:rPr>
            <w:rStyle w:val="a3"/>
            <w:color w:val="000000" w:themeColor="text1"/>
            <w:sz w:val="28"/>
            <w:szCs w:val="28"/>
            <w:u w:val="none"/>
          </w:rPr>
          <w:t>Р.</w:t>
        </w:r>
        <w:r w:rsidR="00AB0F52">
          <w:rPr>
            <w:rStyle w:val="a3"/>
            <w:color w:val="000000" w:themeColor="text1"/>
            <w:sz w:val="28"/>
            <w:szCs w:val="28"/>
            <w:u w:val="none"/>
          </w:rPr>
          <w:t xml:space="preserve"> </w:t>
        </w:r>
        <w:r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Pr="005C67E6">
          <w:rPr>
            <w:rStyle w:val="a3"/>
            <w:color w:val="000000" w:themeColor="text1"/>
            <w:sz w:val="28"/>
            <w:szCs w:val="28"/>
            <w:u w:val="none"/>
          </w:rPr>
          <w:t>алгебраическое расширение</w:t>
        </w:r>
      </w:hyperlink>
      <w:r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Pr="005C67E6">
          <w:rPr>
            <w:rStyle w:val="a3"/>
            <w:color w:val="000000" w:themeColor="text1"/>
            <w:sz w:val="28"/>
            <w:szCs w:val="28"/>
            <w:u w:val="none"/>
          </w:rPr>
          <w:t>группу Галуа</w:t>
        </w:r>
      </w:hyperlink>
      <w:hyperlink r:id="rId269" w:anchor="cite_note-SMS13-25" w:history="1"/>
      <w:r w:rsidRPr="005C67E6">
        <w:rPr>
          <w:color w:val="000000" w:themeColor="text1"/>
          <w:sz w:val="28"/>
          <w:szCs w:val="28"/>
        </w:rPr>
        <w:t>.</w:t>
      </w:r>
    </w:p>
    <w:p w14:paraId="37F478D5" w14:textId="77777777" w:rsid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Pr="005C67E6">
          <w:rPr>
            <w:rStyle w:val="a3"/>
            <w:color w:val="000000" w:themeColor="text1"/>
            <w:sz w:val="28"/>
            <w:szCs w:val="28"/>
            <w:u w:val="none"/>
          </w:rPr>
          <w:t>С.</w:t>
        </w:r>
        <w:r w:rsidR="00AB0F52">
          <w:rPr>
            <w:rStyle w:val="a3"/>
            <w:color w:val="000000" w:themeColor="text1"/>
            <w:sz w:val="28"/>
            <w:szCs w:val="28"/>
            <w:u w:val="none"/>
          </w:rPr>
          <w:t xml:space="preserve"> </w:t>
        </w:r>
        <w:r w:rsidRPr="005C67E6">
          <w:rPr>
            <w:rStyle w:val="a3"/>
            <w:color w:val="000000" w:themeColor="text1"/>
            <w:sz w:val="28"/>
            <w:szCs w:val="28"/>
            <w:u w:val="none"/>
          </w:rPr>
          <w:t>Н.</w:t>
        </w:r>
        <w:r w:rsidR="00AB0F52">
          <w:rPr>
            <w:rStyle w:val="a3"/>
            <w:color w:val="000000" w:themeColor="text1"/>
            <w:sz w:val="28"/>
            <w:szCs w:val="28"/>
            <w:u w:val="none"/>
          </w:rPr>
          <w:t xml:space="preserve"> </w:t>
        </w:r>
        <w:r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Pr="005C67E6">
          <w:rPr>
            <w:rStyle w:val="a3"/>
            <w:color w:val="000000" w:themeColor="text1"/>
            <w:sz w:val="28"/>
            <w:szCs w:val="28"/>
            <w:u w:val="none"/>
          </w:rPr>
          <w:t>19-ю проблему Гильберта</w:t>
        </w:r>
      </w:hyperlink>
      <w:r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Pr="005C67E6">
          <w:rPr>
            <w:rStyle w:val="a3"/>
            <w:color w:val="000000" w:themeColor="text1"/>
            <w:sz w:val="28"/>
            <w:szCs w:val="28"/>
            <w:u w:val="none"/>
          </w:rPr>
          <w:t>Д.</w:t>
        </w:r>
        <w:r w:rsidR="00AB0F52">
          <w:rPr>
            <w:rStyle w:val="a3"/>
            <w:color w:val="000000" w:themeColor="text1"/>
            <w:sz w:val="28"/>
            <w:szCs w:val="28"/>
            <w:u w:val="none"/>
          </w:rPr>
          <w:t xml:space="preserve"> </w:t>
        </w:r>
        <w:r w:rsidRPr="005C67E6">
          <w:rPr>
            <w:rStyle w:val="a3"/>
            <w:color w:val="000000" w:themeColor="text1"/>
            <w:sz w:val="28"/>
            <w:szCs w:val="28"/>
            <w:u w:val="none"/>
          </w:rPr>
          <w:t>Е.</w:t>
        </w:r>
        <w:r w:rsidR="00AB0F52">
          <w:rPr>
            <w:rStyle w:val="a3"/>
            <w:color w:val="000000" w:themeColor="text1"/>
            <w:sz w:val="28"/>
            <w:szCs w:val="28"/>
            <w:u w:val="none"/>
          </w:rPr>
          <w:t xml:space="preserve"> </w:t>
        </w:r>
        <w:r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Pr="005C67E6">
          <w:rPr>
            <w:rStyle w:val="a3"/>
            <w:color w:val="000000" w:themeColor="text1"/>
            <w:sz w:val="28"/>
            <w:szCs w:val="28"/>
            <w:u w:val="none"/>
          </w:rPr>
          <w:t>тригонометрическим рядом</w:t>
        </w:r>
      </w:hyperlink>
      <w:r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Pr="005C67E6">
          <w:rPr>
            <w:rStyle w:val="a3"/>
            <w:color w:val="000000" w:themeColor="text1"/>
            <w:sz w:val="28"/>
            <w:szCs w:val="28"/>
            <w:u w:val="none"/>
          </w:rPr>
          <w:t>функциональный анализ</w:t>
        </w:r>
      </w:hyperlink>
      <w:r w:rsidRPr="005C67E6">
        <w:rPr>
          <w:color w:val="000000" w:themeColor="text1"/>
          <w:sz w:val="28"/>
          <w:szCs w:val="28"/>
        </w:rPr>
        <w:t>.</w:t>
      </w:r>
    </w:p>
    <w:p w14:paraId="38CC6144" w14:textId="77777777"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14:paraId="13BC3809" w14:textId="77777777"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Матиясевич</w:t>
      </w:r>
      <w:r w:rsidR="0041190D">
        <w:rPr>
          <w:color w:val="000000"/>
          <w:sz w:val="28"/>
          <w:szCs w:val="28"/>
          <w:shd w:val="clear" w:color="auto" w:fill="FFFFFF"/>
        </w:rPr>
        <w:t>.</w:t>
      </w:r>
    </w:p>
    <w:p w14:paraId="36BE6BF0" w14:textId="77777777"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14:paraId="423FB8A5" w14:textId="77777777"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19B5F58" w14:textId="77777777"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14:paraId="60A57ECB"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14:paraId="47FE2B0E"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14:paraId="7CC694D8"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14:paraId="69491DB9"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14:paraId="35063AC5"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14:paraId="4B095502"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14:paraId="400F0578"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14:paraId="1B519AF9"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14:paraId="24B2F5C9"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14:paraId="008BE3C2"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14:paraId="11AD44BF"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14:paraId="3F3320DD" w14:textId="77777777"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14:paraId="27809C96" w14:textId="77777777"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14:paraId="0C03DDA5"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14:paraId="0B5AAA6F"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14:paraId="30490D3D"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14:paraId="7D8D9760"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14:paraId="3BF5433F" w14:textId="77777777"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14:paraId="4B21AE03" w14:textId="77777777" w:rsidR="00021DF6" w:rsidRPr="00021DF6" w:rsidRDefault="00021DF6" w:rsidP="00021DF6">
      <w:pPr>
        <w:spacing w:after="0" w:line="240" w:lineRule="auto"/>
        <w:ind w:firstLine="567"/>
        <w:jc w:val="both"/>
        <w:rPr>
          <w:rFonts w:ascii="Times New Roman" w:hAnsi="Times New Roman" w:cs="Times New Roman"/>
          <w:sz w:val="16"/>
          <w:szCs w:val="16"/>
        </w:rPr>
      </w:pPr>
    </w:p>
    <w:p w14:paraId="661D9908" w14:textId="58BD1C6F" w:rsidR="00021DF6" w:rsidRPr="00021DF6" w:rsidRDefault="00A0500F" w:rsidP="00021DF6">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lang w:eastAsia="ru-RU"/>
        </w:rPr>
        <mc:AlternateContent>
          <mc:Choice Requires="wps">
            <w:drawing>
              <wp:anchor distT="0" distB="0" distL="114300" distR="114300" simplePos="0" relativeHeight="251538432" behindDoc="0" locked="0" layoutInCell="1" allowOverlap="1" wp14:anchorId="0F464A27" wp14:editId="2B723DE4">
                <wp:simplePos x="0" y="0"/>
                <wp:positionH relativeFrom="column">
                  <wp:posOffset>3063240</wp:posOffset>
                </wp:positionH>
                <wp:positionV relativeFrom="paragraph">
                  <wp:posOffset>170815</wp:posOffset>
                </wp:positionV>
                <wp:extent cx="76200" cy="295275"/>
                <wp:effectExtent l="0" t="0" r="57150" b="28575"/>
                <wp:wrapNone/>
                <wp:docPr id="711717326" name="Прямая соединительная линия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21BE4" id="Прямая соединительная линия 894"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13.45pt" to="247.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">
                <v:stroke endarrow="block"/>
              </v:lin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39456" behindDoc="0" locked="0" layoutInCell="1" allowOverlap="1" wp14:anchorId="16977849" wp14:editId="3A70687E">
                <wp:simplePos x="0" y="0"/>
                <wp:positionH relativeFrom="column">
                  <wp:posOffset>3263265</wp:posOffset>
                </wp:positionH>
                <wp:positionV relativeFrom="paragraph">
                  <wp:posOffset>180340</wp:posOffset>
                </wp:positionV>
                <wp:extent cx="133350" cy="266700"/>
                <wp:effectExtent l="0" t="0" r="38100" b="38100"/>
                <wp:wrapNone/>
                <wp:docPr id="976074958" name="Прямая соединительная линия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266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F2957E" id="Прямая соединительная линия 89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95pt,14.2pt" to="267.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">
                <v:stroke endarrow="block"/>
              </v:lin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36384" behindDoc="0" locked="0" layoutInCell="1" allowOverlap="1" wp14:anchorId="4BEE5240" wp14:editId="21FBE90A">
                <wp:simplePos x="0" y="0"/>
                <wp:positionH relativeFrom="column">
                  <wp:posOffset>2777490</wp:posOffset>
                </wp:positionH>
                <wp:positionV relativeFrom="paragraph">
                  <wp:posOffset>180340</wp:posOffset>
                </wp:positionV>
                <wp:extent cx="19050" cy="285750"/>
                <wp:effectExtent l="76200" t="0" r="38100" b="38100"/>
                <wp:wrapNone/>
                <wp:docPr id="2105731104" name="Прямая соединительная линия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5F6BF" id="Прямая соединительная линия 892" o:spid="_x0000_s1026" style="position:absolute;flip:x;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7pt,14.2pt" to="220.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">
                <v:stroke endarrow="block"/>
              </v:lin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35360" behindDoc="0" locked="0" layoutInCell="1" allowOverlap="1" wp14:anchorId="10D630E7" wp14:editId="6A591E3E">
                <wp:simplePos x="0" y="0"/>
                <wp:positionH relativeFrom="column">
                  <wp:posOffset>2529840</wp:posOffset>
                </wp:positionH>
                <wp:positionV relativeFrom="paragraph">
                  <wp:posOffset>179705</wp:posOffset>
                </wp:positionV>
                <wp:extent cx="171450" cy="276225"/>
                <wp:effectExtent l="38100" t="0" r="0" b="28575"/>
                <wp:wrapNone/>
                <wp:docPr id="882058643" name="Прямая соединительная линия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2762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C6509" id="Прямая соединительная линия 891" o:spid="_x0000_s1026" style="position:absolute;flip:x;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2pt,14.15pt" to="212.7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">
                <v:stroke endarrow="block"/>
              </v:lin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37408" behindDoc="0" locked="0" layoutInCell="1" allowOverlap="1" wp14:anchorId="041EC49F" wp14:editId="042376C5">
                <wp:simplePos x="0" y="0"/>
                <wp:positionH relativeFrom="column">
                  <wp:posOffset>2282190</wp:posOffset>
                </wp:positionH>
                <wp:positionV relativeFrom="paragraph">
                  <wp:posOffset>180340</wp:posOffset>
                </wp:positionV>
                <wp:extent cx="304800" cy="266700"/>
                <wp:effectExtent l="38100" t="0" r="0" b="38100"/>
                <wp:wrapNone/>
                <wp:docPr id="584121810" name="Прямая соединительная линия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266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E45AD6" id="Прямая соединительная линия 890" o:spid="_x0000_s1026" style="position:absolute;flip:x;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7pt,14.2pt" to="203.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">
                <v:stroke endarrow="block"/>
              </v:lin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40480" behindDoc="0" locked="0" layoutInCell="1" allowOverlap="1" wp14:anchorId="2B69ABCE" wp14:editId="35421764">
                <wp:simplePos x="0" y="0"/>
                <wp:positionH relativeFrom="column">
                  <wp:posOffset>3491865</wp:posOffset>
                </wp:positionH>
                <wp:positionV relativeFrom="paragraph">
                  <wp:posOffset>170815</wp:posOffset>
                </wp:positionV>
                <wp:extent cx="180975" cy="285750"/>
                <wp:effectExtent l="0" t="0" r="47625" b="38100"/>
                <wp:wrapNone/>
                <wp:docPr id="430922944" name="Прямая соединительная линия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6D9D1" id="Прямая соединительная линия 889"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95pt,13.45pt" to="289.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">
                <v:stroke endarrow="block"/>
              </v:line>
            </w:pict>
          </mc:Fallback>
        </mc:AlternateContent>
      </w:r>
      <w:r w:rsidR="00021DF6" w:rsidRPr="00021DF6">
        <w:rPr>
          <w:rFonts w:ascii="Times New Roman" w:hAnsi="Times New Roman" w:cs="Times New Roman"/>
          <w:b/>
          <w:bCs/>
          <w:sz w:val="28"/>
          <w:szCs w:val="28"/>
        </w:rPr>
        <w:t>разряды числа</w:t>
      </w:r>
    </w:p>
    <w:p w14:paraId="1884AFFC" w14:textId="77777777"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14:paraId="3560157D" w14:textId="2381CA80" w:rsidR="00021DF6" w:rsidRDefault="00A0500F" w:rsidP="00021DF6">
      <w:pPr>
        <w:rPr>
          <w:sz w:val="28"/>
          <w:szCs w:val="28"/>
        </w:rPr>
      </w:pPr>
      <w:r>
        <w:rPr>
          <w:noProof/>
          <w:sz w:val="24"/>
          <w:szCs w:val="24"/>
          <w:lang w:eastAsia="ru-RU"/>
        </w:rPr>
        <mc:AlternateContent>
          <mc:Choice Requires="wps">
            <w:drawing>
              <wp:anchor distT="0" distB="0" distL="114300" distR="114300" simplePos="0" relativeHeight="251545600" behindDoc="0" locked="1" layoutInCell="1" allowOverlap="1" wp14:anchorId="0FF0BF7A" wp14:editId="3046B45B">
                <wp:simplePos x="0" y="0"/>
                <wp:positionH relativeFrom="column">
                  <wp:posOffset>3329940</wp:posOffset>
                </wp:positionH>
                <wp:positionV relativeFrom="paragraph">
                  <wp:posOffset>234950</wp:posOffset>
                </wp:positionV>
                <wp:extent cx="76200" cy="304800"/>
                <wp:effectExtent l="0" t="38100" r="38100" b="0"/>
                <wp:wrapNone/>
                <wp:docPr id="1031724225" name="Прямая соединительная линия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60ED0" id="Прямая соединительная линия 888" o:spid="_x0000_s1026" style="position:absolute;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8.5pt" to="268.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">
                <v:stroke endarrow="block"/>
                <w10:anchorlock/>
              </v:line>
            </w:pict>
          </mc:Fallback>
        </mc:AlternateContent>
      </w:r>
      <w:r w:rsidR="00021DF6">
        <w:rPr>
          <w:sz w:val="28"/>
          <w:szCs w:val="28"/>
        </w:rPr>
        <w:t xml:space="preserve">                                                       2    1    0      -1   -2   -3</w:t>
      </w:r>
    </w:p>
    <w:p w14:paraId="42252611" w14:textId="77777777" w:rsidR="00021DF6" w:rsidRPr="00021DF6" w:rsidRDefault="00021DF6" w:rsidP="00021DF6">
      <w:pPr>
        <w:jc w:val="center"/>
        <w:rPr>
          <w:rFonts w:ascii="Times New Roman" w:hAnsi="Times New Roman" w:cs="Times New Roman"/>
          <w:b/>
          <w:bCs/>
          <w:sz w:val="16"/>
          <w:szCs w:val="16"/>
        </w:rPr>
      </w:pPr>
    </w:p>
    <w:p w14:paraId="263222DC" w14:textId="474DE014" w:rsidR="00021DF6" w:rsidRPr="00021DF6" w:rsidRDefault="00A0500F" w:rsidP="00021DF6">
      <w:pPr>
        <w:spacing w:after="0"/>
        <w:jc w:val="center"/>
        <w:rPr>
          <w:rFonts w:ascii="Times New Roman" w:hAnsi="Times New Roman" w:cs="Times New Roman"/>
          <w:b/>
          <w:bCs/>
          <w:sz w:val="28"/>
          <w:szCs w:val="28"/>
        </w:rPr>
      </w:pPr>
      <w:r>
        <w:rPr>
          <w:rFonts w:ascii="Times New Roman" w:hAnsi="Times New Roman" w:cs="Times New Roman"/>
          <w:noProof/>
          <w:sz w:val="24"/>
          <w:szCs w:val="24"/>
          <w:lang w:eastAsia="ru-RU"/>
        </w:rPr>
        <mc:AlternateContent>
          <mc:Choice Requires="wps">
            <w:drawing>
              <wp:anchor distT="0" distB="0" distL="114300" distR="114300" simplePos="0" relativeHeight="251546624" behindDoc="0" locked="1" layoutInCell="1" allowOverlap="1" wp14:anchorId="21EE634B" wp14:editId="10C3EC53">
                <wp:simplePos x="0" y="0"/>
                <wp:positionH relativeFrom="column">
                  <wp:posOffset>3586480</wp:posOffset>
                </wp:positionH>
                <wp:positionV relativeFrom="paragraph">
                  <wp:posOffset>-308610</wp:posOffset>
                </wp:positionV>
                <wp:extent cx="66675" cy="285750"/>
                <wp:effectExtent l="19050" t="38100" r="47625" b="0"/>
                <wp:wrapNone/>
                <wp:docPr id="557083489" name="Прямая соединительная линия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675"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EEAEB" id="Прямая соединительная линия 887" o:spid="_x0000_s1026" style="position:absolute;flip:y;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4pt,-24.3pt" to="287.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">
                <v:stroke endarrow="block"/>
                <w10:anchorlock/>
              </v:lin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44576" behindDoc="0" locked="1" layoutInCell="1" allowOverlap="1" wp14:anchorId="51640205" wp14:editId="795BF324">
                <wp:simplePos x="0" y="0"/>
                <wp:positionH relativeFrom="column">
                  <wp:posOffset>3129915</wp:posOffset>
                </wp:positionH>
                <wp:positionV relativeFrom="paragraph">
                  <wp:posOffset>-318135</wp:posOffset>
                </wp:positionV>
                <wp:extent cx="9525" cy="285750"/>
                <wp:effectExtent l="76200" t="38100" r="47625" b="0"/>
                <wp:wrapNone/>
                <wp:docPr id="2057184217" name="Прямая соединительная линия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DB69F" id="Прямая соединительная линия 886" o:spid="_x0000_s1026" style="position:absolute;flip:x y;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45pt,-25.05pt" to="247.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">
                <v:stroke endarrow="block"/>
                <w10:anchorlock/>
              </v:lin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43552" behindDoc="0" locked="1" layoutInCell="1" allowOverlap="1" wp14:anchorId="04AE687D" wp14:editId="586D5410">
                <wp:simplePos x="0" y="0"/>
                <wp:positionH relativeFrom="column">
                  <wp:posOffset>2767330</wp:posOffset>
                </wp:positionH>
                <wp:positionV relativeFrom="paragraph">
                  <wp:posOffset>-337185</wp:posOffset>
                </wp:positionV>
                <wp:extent cx="9525" cy="304800"/>
                <wp:effectExtent l="76200" t="38100" r="47625" b="0"/>
                <wp:wrapNone/>
                <wp:docPr id="3" name="Прямая соединительная линия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CDEA9" id="Прямая соединительная линия 885" o:spid="_x0000_s1026" style="position:absolute;flip:x 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26.55pt" to="218.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">
                <v:stroke endarrow="block"/>
                <w10:anchorlock/>
              </v:lin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42528" behindDoc="0" locked="1" layoutInCell="1" allowOverlap="1" wp14:anchorId="31EB41C0" wp14:editId="1991F799">
                <wp:simplePos x="0" y="0"/>
                <wp:positionH relativeFrom="column">
                  <wp:posOffset>2520315</wp:posOffset>
                </wp:positionH>
                <wp:positionV relativeFrom="paragraph">
                  <wp:posOffset>-336550</wp:posOffset>
                </wp:positionV>
                <wp:extent cx="76200" cy="295275"/>
                <wp:effectExtent l="57150" t="38100" r="0" b="9525"/>
                <wp:wrapNone/>
                <wp:docPr id="564041389" name="Прямая соединительная линия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A096AB" id="Прямая соединительная линия 883" o:spid="_x0000_s1026" style="position:absolute;flip:x y;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45pt,-26.5pt" to="204.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">
                <v:stroke endarrow="block"/>
                <w10:anchorlock/>
              </v:lin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41504" behindDoc="0" locked="1" layoutInCell="1" allowOverlap="1" wp14:anchorId="29464163" wp14:editId="7220DB4F">
                <wp:simplePos x="0" y="0"/>
                <wp:positionH relativeFrom="column">
                  <wp:posOffset>2253615</wp:posOffset>
                </wp:positionH>
                <wp:positionV relativeFrom="paragraph">
                  <wp:posOffset>-346075</wp:posOffset>
                </wp:positionV>
                <wp:extent cx="95250" cy="295275"/>
                <wp:effectExtent l="38100" t="38100" r="0" b="9525"/>
                <wp:wrapNone/>
                <wp:docPr id="291829669" name="Прямая соединительная линия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0" cy="295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3432E" id="Прямая соединительная линия 882" o:spid="_x0000_s1026" style="position:absolute;flip:x y;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45pt,-27.25pt" to="184.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">
                <v:stroke endarrow="block"/>
                <w10:anchorlock/>
              </v:line>
            </w:pict>
          </mc:Fallback>
        </mc:AlternateContent>
      </w:r>
      <w:r w:rsidR="00021DF6" w:rsidRPr="00021DF6">
        <w:rPr>
          <w:rFonts w:ascii="Times New Roman" w:hAnsi="Times New Roman" w:cs="Times New Roman"/>
          <w:b/>
          <w:bCs/>
          <w:sz w:val="28"/>
          <w:szCs w:val="28"/>
        </w:rPr>
        <w:t>номера разрядов</w:t>
      </w:r>
    </w:p>
    <w:p w14:paraId="6C700CBD" w14:textId="77777777" w:rsidR="00965B80" w:rsidRPr="00965B80" w:rsidRDefault="00965B80" w:rsidP="00965B80">
      <w:pPr>
        <w:ind w:firstLine="567"/>
        <w:jc w:val="both"/>
        <w:rPr>
          <w:rFonts w:ascii="Times New Roman" w:hAnsi="Times New Roman" w:cs="Times New Roman"/>
          <w:sz w:val="28"/>
          <w:szCs w:val="28"/>
        </w:rPr>
      </w:pPr>
    </w:p>
    <w:p w14:paraId="21A59F0E"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lastRenderedPageBreak/>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14:paraId="69D3A13E"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-го разряда определяется в виде:</w:t>
      </w:r>
    </w:p>
    <w:p w14:paraId="76DDBA76" w14:textId="77777777"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r w:rsidRPr="00C7329D">
        <w:rPr>
          <w:rFonts w:ascii="Times New Roman" w:hAnsi="Times New Roman" w:cs="Times New Roman"/>
          <w:b/>
          <w:bCs/>
          <w:i/>
          <w:sz w:val="28"/>
          <w:szCs w:val="28"/>
          <w:vertAlign w:val="superscript"/>
          <w:lang w:val="en-US"/>
        </w:rPr>
        <w:t>i</w:t>
      </w:r>
      <w:r w:rsidRPr="00C7329D">
        <w:rPr>
          <w:rFonts w:ascii="Times New Roman" w:hAnsi="Times New Roman" w:cs="Times New Roman"/>
          <w:b/>
          <w:bCs/>
          <w:sz w:val="28"/>
          <w:szCs w:val="28"/>
        </w:rPr>
        <w:t>.</w:t>
      </w:r>
    </w:p>
    <w:p w14:paraId="33473322" w14:textId="77777777"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-ого разряда числа больше веса предыдущего (</w:t>
      </w:r>
      <w:r w:rsidRPr="00C7329D">
        <w:rPr>
          <w:rFonts w:ascii="Times New Roman" w:hAnsi="Times New Roman" w:cs="Times New Roman"/>
          <w:i/>
          <w:sz w:val="28"/>
          <w:szCs w:val="28"/>
          <w:lang w:val="en-US"/>
        </w:rPr>
        <w:t>i</w:t>
      </w:r>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14:paraId="4D817957"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14:paraId="7B18DE36"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14:paraId="0411B522"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14:paraId="365E820A"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14:paraId="62AF854F" w14:textId="77777777"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14:paraId="029A1313"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14:paraId="6BDA7E8A"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14:paraId="38356EA5"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–экономичность системы, т.е. количество элементов, требуемых для представления и хранения многоразрядных чисел;</w:t>
      </w:r>
    </w:p>
    <w:p w14:paraId="74E279BE"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14:paraId="2F656B01"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14:paraId="60C6DE4D" w14:textId="77777777"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14:paraId="484B211D" w14:textId="77777777"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14:paraId="05423A05" w14:textId="77777777"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14:paraId="58B8752E" w14:textId="0156329E" w:rsidR="00907427" w:rsidRDefault="00A0500F" w:rsidP="00907427">
      <w:pPr>
        <w:spacing w:after="0" w:line="240" w:lineRule="auto"/>
        <w:ind w:firstLine="567"/>
        <w:jc w:val="both"/>
        <w:rPr>
          <w:rFonts w:ascii="Times New Roman" w:hAnsi="Times New Roman" w:cs="Times New Roman"/>
          <w:sz w:val="28"/>
          <w:szCs w:val="28"/>
        </w:rPr>
      </w:pPr>
      <w:r>
        <w:rPr>
          <w:noProof/>
          <w:lang w:eastAsia="ru-RU"/>
        </w:rPr>
        <w:lastRenderedPageBreak/>
        <mc:AlternateContent>
          <mc:Choice Requires="wps">
            <w:drawing>
              <wp:anchor distT="0" distB="0" distL="114300" distR="114300" simplePos="0" relativeHeight="251828224" behindDoc="0" locked="0" layoutInCell="1" allowOverlap="1" wp14:anchorId="07473641" wp14:editId="468898AE">
                <wp:simplePos x="0" y="0"/>
                <wp:positionH relativeFrom="column">
                  <wp:posOffset>3401695</wp:posOffset>
                </wp:positionH>
                <wp:positionV relativeFrom="paragraph">
                  <wp:posOffset>2466975</wp:posOffset>
                </wp:positionV>
                <wp:extent cx="270510" cy="283845"/>
                <wp:effectExtent l="1270" t="0" r="4445" b="1905"/>
                <wp:wrapNone/>
                <wp:docPr id="1406907632" name="Text Box 2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283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7273C" w14:textId="77777777" w:rsidR="00B152BD" w:rsidRPr="00907427" w:rsidRDefault="00B152BD">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73641" id="Text Box 2141" o:spid="_x0000_s1027" type="#_x0000_t202" style="position:absolute;left:0;text-align:left;margin-left:267.85pt;margin-top:194.25pt;width:21.3pt;height:22.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" stroked="f">
                <v:textbox>
                  <w:txbxContent>
                    <w:p w14:paraId="5797273C" w14:textId="77777777" w:rsidR="00B152BD" w:rsidRPr="00907427" w:rsidRDefault="00B152BD">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mc:Fallback>
        </mc:AlternateContent>
      </w:r>
      <w:r w:rsidR="00907427">
        <w:rPr>
          <w:noProof/>
          <w:lang w:eastAsia="ru-RU"/>
        </w:rPr>
        <w:drawing>
          <wp:inline distT="0" distB="0" distL="0" distR="0" wp14:anchorId="51F9136F" wp14:editId="5B6B6F86">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14:paraId="37745BB9" w14:textId="77777777"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14:paraId="05EFA546" w14:textId="77777777"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14:paraId="55A41278" w14:textId="77777777"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14:paraId="12656D99"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14:paraId="582A3E8D"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14:paraId="67AE9B5C" w14:textId="77777777"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14:paraId="308B0718" w14:textId="77777777"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14:paraId="609BE20F" w14:textId="77777777"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14:paraId="573C3815"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14:paraId="3C406747"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14:paraId="0DC6ECFB" w14:textId="77777777"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14:paraId="237E1906" w14:textId="77777777" w:rsidR="009F5356" w:rsidRPr="00B34E8F" w:rsidRDefault="009F5356" w:rsidP="009F5356">
      <w:pPr>
        <w:spacing w:after="0"/>
        <w:ind w:firstLine="567"/>
        <w:jc w:val="both"/>
        <w:rPr>
          <w:rFonts w:ascii="Times New Roman" w:hAnsi="Times New Roman" w:cs="Times New Roman"/>
          <w:sz w:val="28"/>
          <w:szCs w:val="28"/>
        </w:rPr>
      </w:pPr>
    </w:p>
    <w:p w14:paraId="3792CBBA" w14:textId="77777777"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14:paraId="159E8287"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7D02345B"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589F738E"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14:paraId="7820E905"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14:paraId="21986E3D" w14:textId="77777777"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14:paraId="6FC9D2BA"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14:paraId="2CA62F18"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14:paraId="7E697991" w14:textId="77777777"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14:paraId="2F69A551" w14:textId="77777777"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14:paraId="02F7CECD"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77C52EB0"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14:paraId="629D1A30"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14:paraId="400284C5"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14:paraId="3BAC5188"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5CC0B1AF"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14:paraId="676D7A43" w14:textId="77777777"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14:paraId="6DF8478F" w14:textId="77777777"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14:paraId="68DE3661" w14:textId="77777777"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14:paraId="2FD903C7" w14:textId="77777777"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14:paraId="3372A948" w14:textId="77777777"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14:paraId="50D50DA4" w14:textId="77777777"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14:paraId="1879284B" w14:textId="77777777"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Например, в базовой ЭВМ аппаратно поддерживаются целые знаковые числа в 16-битном формате.</w:t>
      </w:r>
    </w:p>
    <w:p w14:paraId="7B0B854E" w14:textId="77777777"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14:paraId="04060D28" w14:textId="77777777"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14:paraId="773368E8" w14:textId="77777777"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14:paraId="0A4C8106"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14:paraId="33FE76A8"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14:paraId="441ADCB4"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байт – 8 бит;</w:t>
      </w:r>
    </w:p>
    <w:p w14:paraId="5591BEC7"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бит; </w:t>
      </w:r>
    </w:p>
    <w:p w14:paraId="5350CCE1"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двойное слово– 32 бита;</w:t>
      </w:r>
    </w:p>
    <w:p w14:paraId="5DD0C5DA"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(квадрослово)</w:t>
      </w:r>
      <w:r>
        <w:rPr>
          <w:rFonts w:ascii="Times New Roman" w:hAnsi="Times New Roman" w:cs="Times New Roman"/>
          <w:sz w:val="28"/>
          <w:szCs w:val="28"/>
        </w:rPr>
        <w:t>.</w:t>
      </w:r>
    </w:p>
    <w:p w14:paraId="2D432E8A"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14:paraId="055D1EA8"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
    <w:p w14:paraId="606DC12F"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
    <w:p w14:paraId="6D992414"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
    <w:p w14:paraId="270A04B5"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14:paraId="46636DE4"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14:paraId="6F7BB15F"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14:paraId="775078C7"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14:paraId="65366074"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строк;</w:t>
      </w:r>
    </w:p>
    <w:p w14:paraId="721F2D36"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строк;</w:t>
      </w:r>
    </w:p>
    <w:p w14:paraId="3116601D"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14:paraId="4271F6CD" w14:textId="77777777"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footerReference w:type="default" r:id="rId279"/>
          <w:pgSz w:w="11906" w:h="16838"/>
          <w:pgMar w:top="1134" w:right="850" w:bottom="1134" w:left="1701" w:header="708" w:footer="708" w:gutter="0"/>
          <w:pgNumType w:start="0"/>
          <w:cols w:space="708"/>
          <w:titlePg/>
          <w:docGrid w:linePitch="360"/>
        </w:sectPr>
      </w:pPr>
    </w:p>
    <w:p w14:paraId="2915EE24" w14:textId="5626D232" w:rsidR="00AE4D74" w:rsidRDefault="00A0500F" w:rsidP="008A3BE0">
      <w:pPr>
        <w:pStyle w:val="ae"/>
        <w:spacing w:before="240" w:line="240" w:lineRule="auto"/>
        <w:ind w:left="0"/>
        <w:jc w:val="center"/>
        <w:rPr>
          <w:rFonts w:ascii="Times New Roman" w:hAnsi="Times New Roman" w:cs="Times New Roman"/>
          <w:b/>
          <w:bCs/>
          <w:sz w:val="28"/>
          <w:szCs w:val="28"/>
        </w:rPr>
      </w:pPr>
      <w:r>
        <w:rPr>
          <w:noProof/>
          <w:lang w:eastAsia="ru-RU"/>
        </w:rPr>
        <w:lastRenderedPageBreak/>
        <mc:AlternateContent>
          <mc:Choice Requires="wpc">
            <w:drawing>
              <wp:inline distT="0" distB="0" distL="0" distR="0" wp14:anchorId="43A25E97" wp14:editId="5BD359BF">
                <wp:extent cx="9595485" cy="5452110"/>
                <wp:effectExtent l="0" t="0" r="0" b="0"/>
                <wp:docPr id="1594" name="Полотно 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10174359" name="Прямая соединительная линия 58"/>
                        <wps:cNvCnPr>
                          <a:cxnSpLocks noChangeShapeType="1"/>
                        </wps:cNvCnPr>
                        <wps:spPr bwMode="auto">
                          <a:xfrm>
                            <a:off x="206615" y="4383008"/>
                            <a:ext cx="176613"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5487495" name="Прямая соединительная линия 59"/>
                        <wps:cNvCnPr>
                          <a:cxnSpLocks noChangeShapeType="1"/>
                        </wps:cNvCnPr>
                        <wps:spPr bwMode="auto">
                          <a:xfrm>
                            <a:off x="206615" y="5117509"/>
                            <a:ext cx="176613"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wgp>
                        <wpg:cNvPr id="263240855" name="Группа 81"/>
                        <wpg:cNvGrpSpPr>
                          <a:grpSpLocks/>
                        </wpg:cNvGrpSpPr>
                        <wpg:grpSpPr bwMode="auto">
                          <a:xfrm>
                            <a:off x="127009" y="59700"/>
                            <a:ext cx="9330866" cy="5357610"/>
                            <a:chOff x="1270" y="597"/>
                            <a:chExt cx="93302" cy="53576"/>
                          </a:xfrm>
                        </wpg:grpSpPr>
                        <wps:wsp>
                          <wps:cNvPr id="693867828" name="Прямая соединительная линия 56"/>
                          <wps:cNvCnPr>
                            <a:cxnSpLocks noChangeShapeType="1"/>
                          </wps:cNvCnPr>
                          <wps:spPr bwMode="auto">
                            <a:xfrm>
                              <a:off x="18252" y="43684"/>
                              <a:ext cx="2045"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2703739" name="Прямая соединительная линия 57"/>
                          <wps:cNvCnPr>
                            <a:cxnSpLocks noChangeShapeType="1"/>
                          </wps:cNvCnPr>
                          <wps:spPr bwMode="auto">
                            <a:xfrm>
                              <a:off x="18395" y="51000"/>
                              <a:ext cx="2045"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1899383210" name="Группа 80"/>
                          <wpg:cNvGrpSpPr>
                            <a:grpSpLocks/>
                          </wpg:cNvGrpSpPr>
                          <wpg:grpSpPr bwMode="auto">
                            <a:xfrm>
                              <a:off x="1270" y="597"/>
                              <a:ext cx="93302" cy="53576"/>
                              <a:chOff x="381" y="597"/>
                              <a:chExt cx="93302" cy="53576"/>
                            </a:xfrm>
                          </wpg:grpSpPr>
                          <wps:wsp>
                            <wps:cNvPr id="621686067" name="Прямая соединительная линия 42"/>
                            <wps:cNvCnPr>
                              <a:cxnSpLocks noChangeShapeType="1"/>
                            </wps:cNvCnPr>
                            <wps:spPr bwMode="auto">
                              <a:xfrm flipV="1">
                                <a:off x="41910" y="6096"/>
                                <a:ext cx="36009" cy="127"/>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1445473001" name="Группа 78"/>
                            <wpg:cNvGrpSpPr>
                              <a:grpSpLocks/>
                            </wpg:cNvGrpSpPr>
                            <wpg:grpSpPr bwMode="auto">
                              <a:xfrm>
                                <a:off x="20170" y="597"/>
                                <a:ext cx="73513" cy="48021"/>
                                <a:chOff x="20170" y="597"/>
                                <a:chExt cx="73512" cy="48020"/>
                              </a:xfrm>
                            </wpg:grpSpPr>
                            <wpg:grpSp>
                              <wpg:cNvPr id="894459693" name="Группа 75"/>
                              <wpg:cNvGrpSpPr>
                                <a:grpSpLocks/>
                              </wpg:cNvGrpSpPr>
                              <wpg:grpSpPr bwMode="auto">
                                <a:xfrm>
                                  <a:off x="41864" y="597"/>
                                  <a:ext cx="36055" cy="6705"/>
                                  <a:chOff x="41864" y="597"/>
                                  <a:chExt cx="36055" cy="6704"/>
                                </a:xfrm>
                              </wpg:grpSpPr>
                              <wps:wsp>
                                <wps:cNvPr id="1582496965" name="Надпись 15"/>
                                <wps:cNvSpPr txBox="1">
                                  <a:spLocks noChangeArrowheads="1"/>
                                </wps:cNvSpPr>
                                <wps:spPr bwMode="auto">
                                  <a:xfrm>
                                    <a:off x="54828" y="597"/>
                                    <a:ext cx="11716" cy="4000"/>
                                  </a:xfrm>
                                  <a:prstGeom prst="rect">
                                    <a:avLst/>
                                  </a:prstGeom>
                                  <a:solidFill>
                                    <a:schemeClr val="lt1">
                                      <a:lumMod val="100000"/>
                                      <a:lumOff val="0"/>
                                    </a:schemeClr>
                                  </a:solidFill>
                                  <a:ln w="6350">
                                    <a:solidFill>
                                      <a:srgbClr val="000000"/>
                                    </a:solidFill>
                                    <a:miter lim="800000"/>
                                    <a:headEnd/>
                                    <a:tailEnd/>
                                  </a:ln>
                                </wps:spPr>
                                <wps:txbx>
                                  <w:txbxContent>
                                    <w:p w14:paraId="271DB163" w14:textId="77777777" w:rsidR="00B152BD" w:rsidRPr="009C692C" w:rsidRDefault="00B152BD"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wps:txbx>
                                <wps:bodyPr rot="0" vert="horz" wrap="square" lIns="91440" tIns="45720" rIns="91440" bIns="45720" anchor="t" anchorCtr="0" upright="1">
                                  <a:noAutofit/>
                                </wps:bodyPr>
                              </wps:wsp>
                              <wps:wsp>
                                <wps:cNvPr id="1834552866" name="Прямая соединительная линия 40"/>
                                <wps:cNvCnPr>
                                  <a:cxnSpLocks noChangeShapeType="1"/>
                                </wps:cNvCnPr>
                                <wps:spPr bwMode="auto">
                                  <a:xfrm flipV="1">
                                    <a:off x="41864" y="6223"/>
                                    <a:ext cx="46" cy="1036"/>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52031028" name="Прямая соединительная линия 41"/>
                                <wps:cNvCnPr>
                                  <a:cxnSpLocks noChangeShapeType="1"/>
                                </wps:cNvCnPr>
                                <wps:spPr bwMode="auto">
                                  <a:xfrm flipV="1">
                                    <a:off x="77919" y="6223"/>
                                    <a:ext cx="0" cy="1079"/>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48161315" name="Прямая соединительная линия 43"/>
                                <wps:cNvCnPr>
                                  <a:cxnSpLocks noChangeShapeType="1"/>
                                </wps:cNvCnPr>
                                <wps:spPr bwMode="auto">
                                  <a:xfrm flipV="1">
                                    <a:off x="60706" y="4597"/>
                                    <a:ext cx="0" cy="1626"/>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cNvPr id="1362202432" name="Группа 77"/>
                              <wpg:cNvGrpSpPr>
                                <a:grpSpLocks/>
                              </wpg:cNvGrpSpPr>
                              <wpg:grpSpPr bwMode="auto">
                                <a:xfrm>
                                  <a:off x="20170" y="7259"/>
                                  <a:ext cx="73513" cy="41359"/>
                                  <a:chOff x="20170" y="7259"/>
                                  <a:chExt cx="73512" cy="41358"/>
                                </a:xfrm>
                              </wpg:grpSpPr>
                              <wps:wsp>
                                <wps:cNvPr id="975261358" name="Надпись 2"/>
                                <wps:cNvSpPr txBox="1">
                                  <a:spLocks noChangeArrowheads="1"/>
                                </wps:cNvSpPr>
                                <wps:spPr bwMode="auto">
                                  <a:xfrm>
                                    <a:off x="36006" y="7259"/>
                                    <a:ext cx="11716" cy="4001"/>
                                  </a:xfrm>
                                  <a:prstGeom prst="rect">
                                    <a:avLst/>
                                  </a:prstGeom>
                                  <a:solidFill>
                                    <a:schemeClr val="lt1">
                                      <a:lumMod val="100000"/>
                                      <a:lumOff val="0"/>
                                    </a:schemeClr>
                                  </a:solidFill>
                                  <a:ln w="6350">
                                    <a:solidFill>
                                      <a:srgbClr val="000000"/>
                                    </a:solidFill>
                                    <a:miter lim="800000"/>
                                    <a:headEnd/>
                                    <a:tailEnd/>
                                  </a:ln>
                                </wps:spPr>
                                <wps:txbx>
                                  <w:txbxContent>
                                    <w:p w14:paraId="3FCCCC8B" w14:textId="77777777" w:rsidR="00B152BD" w:rsidRDefault="00B152BD" w:rsidP="00EE79AE">
                                      <w:pPr>
                                        <w:pStyle w:val="a5"/>
                                        <w:spacing w:before="0" w:beforeAutospacing="0" w:after="0" w:afterAutospacing="0" w:line="256" w:lineRule="auto"/>
                                        <w:jc w:val="center"/>
                                      </w:pPr>
                                      <w:r>
                                        <w:rPr>
                                          <w:rFonts w:eastAsia="Calibri"/>
                                          <w:sz w:val="28"/>
                                          <w:szCs w:val="28"/>
                                        </w:rPr>
                                        <w:t>Числовые</w:t>
                                      </w:r>
                                    </w:p>
                                  </w:txbxContent>
                                </wps:txbx>
                                <wps:bodyPr rot="0" vert="horz" wrap="square" lIns="91440" tIns="45720" rIns="91440" bIns="45720" anchor="t" anchorCtr="0" upright="1">
                                  <a:noAutofit/>
                                </wps:bodyPr>
                              </wps:wsp>
                              <wps:wsp>
                                <wps:cNvPr id="280709726" name="Надпись 2"/>
                                <wps:cNvSpPr txBox="1">
                                  <a:spLocks noChangeArrowheads="1"/>
                                </wps:cNvSpPr>
                                <wps:spPr bwMode="auto">
                                  <a:xfrm>
                                    <a:off x="20170" y="14697"/>
                                    <a:ext cx="11716" cy="4000"/>
                                  </a:xfrm>
                                  <a:prstGeom prst="rect">
                                    <a:avLst/>
                                  </a:prstGeom>
                                  <a:solidFill>
                                    <a:schemeClr val="lt1">
                                      <a:lumMod val="100000"/>
                                      <a:lumOff val="0"/>
                                    </a:schemeClr>
                                  </a:solidFill>
                                  <a:ln w="6350">
                                    <a:solidFill>
                                      <a:srgbClr val="000000"/>
                                    </a:solidFill>
                                    <a:miter lim="800000"/>
                                    <a:headEnd/>
                                    <a:tailEnd/>
                                  </a:ln>
                                </wps:spPr>
                                <wps:txbx>
                                  <w:txbxContent>
                                    <w:p w14:paraId="7658427A" w14:textId="77777777" w:rsidR="00B152BD" w:rsidRDefault="00B152BD" w:rsidP="00EE79AE">
                                      <w:pPr>
                                        <w:pStyle w:val="a5"/>
                                        <w:spacing w:before="0" w:beforeAutospacing="0" w:after="0" w:afterAutospacing="0" w:line="256" w:lineRule="auto"/>
                                        <w:jc w:val="center"/>
                                      </w:pPr>
                                      <w:r>
                                        <w:rPr>
                                          <w:rFonts w:eastAsia="Calibri"/>
                                          <w:sz w:val="28"/>
                                          <w:szCs w:val="28"/>
                                        </w:rPr>
                                        <w:t>Двоичные</w:t>
                                      </w:r>
                                    </w:p>
                                  </w:txbxContent>
                                </wps:txbx>
                                <wps:bodyPr rot="0" vert="horz" wrap="square" lIns="91440" tIns="45720" rIns="91440" bIns="45720" anchor="t" anchorCtr="0" upright="1">
                                  <a:noAutofit/>
                                </wps:bodyPr>
                              </wps:wsp>
                              <wps:wsp>
                                <wps:cNvPr id="2012356879" name="Надпись 2"/>
                                <wps:cNvSpPr txBox="1">
                                  <a:spLocks noChangeArrowheads="1"/>
                                </wps:cNvSpPr>
                                <wps:spPr bwMode="auto">
                                  <a:xfrm>
                                    <a:off x="51104" y="14950"/>
                                    <a:ext cx="11715" cy="4001"/>
                                  </a:xfrm>
                                  <a:prstGeom prst="rect">
                                    <a:avLst/>
                                  </a:prstGeom>
                                  <a:solidFill>
                                    <a:schemeClr val="lt1">
                                      <a:lumMod val="100000"/>
                                      <a:lumOff val="0"/>
                                    </a:schemeClr>
                                  </a:solidFill>
                                  <a:ln w="6350">
                                    <a:solidFill>
                                      <a:srgbClr val="000000"/>
                                    </a:solidFill>
                                    <a:miter lim="800000"/>
                                    <a:headEnd/>
                                    <a:tailEnd/>
                                  </a:ln>
                                </wps:spPr>
                                <wps:txbx>
                                  <w:txbxContent>
                                    <w:p w14:paraId="6C4ADF64" w14:textId="77777777" w:rsidR="00B152BD" w:rsidRDefault="00B152BD" w:rsidP="00EE79AE">
                                      <w:pPr>
                                        <w:pStyle w:val="a5"/>
                                        <w:spacing w:before="0" w:beforeAutospacing="0" w:after="0" w:afterAutospacing="0" w:line="254" w:lineRule="auto"/>
                                        <w:jc w:val="center"/>
                                      </w:pPr>
                                      <w:r>
                                        <w:rPr>
                                          <w:rFonts w:eastAsia="Calibri"/>
                                          <w:sz w:val="28"/>
                                          <w:szCs w:val="28"/>
                                        </w:rPr>
                                        <w:t>Десятичные</w:t>
                                      </w:r>
                                    </w:p>
                                  </w:txbxContent>
                                </wps:txbx>
                                <wps:bodyPr rot="0" vert="horz" wrap="square" lIns="91440" tIns="45720" rIns="91440" bIns="45720" anchor="t" anchorCtr="0" upright="1">
                                  <a:noAutofit/>
                                </wps:bodyPr>
                              </wps:wsp>
                              <wps:wsp>
                                <wps:cNvPr id="1030396929" name="Прямая соединительная линия 44"/>
                                <wps:cNvCnPr>
                                  <a:cxnSpLocks noChangeShapeType="1"/>
                                </wps:cNvCnPr>
                                <wps:spPr bwMode="auto">
                                  <a:xfrm>
                                    <a:off x="25527" y="13230"/>
                                    <a:ext cx="31899"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1520363515" name="Группа 76"/>
                                <wpg:cNvGrpSpPr>
                                  <a:grpSpLocks/>
                                </wpg:cNvGrpSpPr>
                                <wpg:grpSpPr bwMode="auto">
                                  <a:xfrm>
                                    <a:off x="72188" y="7556"/>
                                    <a:ext cx="21495" cy="41062"/>
                                    <a:chOff x="72188" y="7556"/>
                                    <a:chExt cx="21494" cy="41061"/>
                                  </a:xfrm>
                                </wpg:grpSpPr>
                                <wps:wsp>
                                  <wps:cNvPr id="951917178" name="Надпись 2"/>
                                  <wps:cNvSpPr txBox="1">
                                    <a:spLocks noChangeArrowheads="1"/>
                                  </wps:cNvSpPr>
                                  <wps:spPr bwMode="auto">
                                    <a:xfrm>
                                      <a:off x="72188" y="7556"/>
                                      <a:ext cx="11716" cy="3747"/>
                                    </a:xfrm>
                                    <a:prstGeom prst="rect">
                                      <a:avLst/>
                                    </a:prstGeom>
                                    <a:solidFill>
                                      <a:schemeClr val="lt1">
                                        <a:lumMod val="100000"/>
                                        <a:lumOff val="0"/>
                                      </a:schemeClr>
                                    </a:solidFill>
                                    <a:ln w="6350">
                                      <a:solidFill>
                                        <a:srgbClr val="000000"/>
                                      </a:solidFill>
                                      <a:miter lim="800000"/>
                                      <a:headEnd/>
                                      <a:tailEnd/>
                                    </a:ln>
                                  </wps:spPr>
                                  <wps:txbx>
                                    <w:txbxContent>
                                      <w:p w14:paraId="462923E1" w14:textId="77777777" w:rsidR="00B152BD" w:rsidRDefault="00B152BD" w:rsidP="00EE79AE">
                                        <w:pPr>
                                          <w:pStyle w:val="a5"/>
                                          <w:spacing w:before="0" w:beforeAutospacing="0" w:after="0" w:afterAutospacing="0" w:line="254" w:lineRule="auto"/>
                                          <w:jc w:val="center"/>
                                        </w:pPr>
                                        <w:r>
                                          <w:rPr>
                                            <w:rFonts w:eastAsia="Calibri"/>
                                            <w:sz w:val="28"/>
                                            <w:szCs w:val="28"/>
                                          </w:rPr>
                                          <w:t>Нечисловые</w:t>
                                        </w:r>
                                      </w:p>
                                    </w:txbxContent>
                                  </wps:txbx>
                                  <wps:bodyPr rot="0" vert="horz" wrap="square" lIns="91440" tIns="45720" rIns="91440" bIns="45720" anchor="t" anchorCtr="0" upright="1">
                                    <a:noAutofit/>
                                  </wps:bodyPr>
                                </wps:wsp>
                                <wpg:grpSp>
                                  <wpg:cNvPr id="1128755889" name="Группа 20"/>
                                  <wpg:cNvGrpSpPr>
                                    <a:grpSpLocks/>
                                  </wpg:cNvGrpSpPr>
                                  <wpg:grpSpPr bwMode="auto">
                                    <a:xfrm>
                                      <a:off x="80388" y="15893"/>
                                      <a:ext cx="13295" cy="32725"/>
                                      <a:chOff x="76451" y="18687"/>
                                      <a:chExt cx="13294" cy="32725"/>
                                    </a:xfrm>
                                  </wpg:grpSpPr>
                                  <wpg:grpSp>
                                    <wpg:cNvPr id="559606734" name="Группа 21"/>
                                    <wpg:cNvGrpSpPr>
                                      <a:grpSpLocks/>
                                    </wpg:cNvGrpSpPr>
                                    <wpg:grpSpPr bwMode="auto">
                                      <a:xfrm>
                                        <a:off x="76451" y="18687"/>
                                        <a:ext cx="13295" cy="23461"/>
                                        <a:chOff x="66150" y="18687"/>
                                        <a:chExt cx="13294" cy="23461"/>
                                      </a:xfrm>
                                    </wpg:grpSpPr>
                                    <wps:wsp>
                                      <wps:cNvPr id="330384645" name="Надпись 2"/>
                                      <wps:cNvSpPr txBox="1">
                                        <a:spLocks noChangeArrowheads="1"/>
                                      </wps:cNvSpPr>
                                      <wps:spPr bwMode="auto">
                                        <a:xfrm>
                                          <a:off x="66150" y="18687"/>
                                          <a:ext cx="11716" cy="5724"/>
                                        </a:xfrm>
                                        <a:prstGeom prst="rect">
                                          <a:avLst/>
                                        </a:prstGeom>
                                        <a:solidFill>
                                          <a:schemeClr val="lt1">
                                            <a:lumMod val="100000"/>
                                            <a:lumOff val="0"/>
                                          </a:schemeClr>
                                        </a:solidFill>
                                        <a:ln w="6350">
                                          <a:solidFill>
                                            <a:srgbClr val="000000"/>
                                          </a:solidFill>
                                          <a:miter lim="800000"/>
                                          <a:headEnd/>
                                          <a:tailEnd/>
                                        </a:ln>
                                      </wps:spPr>
                                      <wps:txbx>
                                        <w:txbxContent>
                                          <w:p w14:paraId="7846B575" w14:textId="77777777" w:rsidR="00B152BD" w:rsidRDefault="00B152BD"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14:paraId="4BAC4BE1" w14:textId="77777777" w:rsidR="00B152BD" w:rsidRDefault="00B152BD" w:rsidP="00EE79AE">
                                            <w:pPr>
                                              <w:pStyle w:val="a5"/>
                                              <w:spacing w:before="0" w:beforeAutospacing="0" w:after="0" w:afterAutospacing="0" w:line="254" w:lineRule="auto"/>
                                              <w:jc w:val="center"/>
                                            </w:pPr>
                                            <w:r>
                                              <w:rPr>
                                                <w:rFonts w:eastAsia="Calibri"/>
                                                <w:sz w:val="28"/>
                                                <w:szCs w:val="28"/>
                                              </w:rPr>
                                              <w:t>значения</w:t>
                                            </w:r>
                                          </w:p>
                                        </w:txbxContent>
                                      </wps:txbx>
                                      <wps:bodyPr rot="0" vert="horz" wrap="square" lIns="91440" tIns="45720" rIns="91440" bIns="45720" anchor="t" anchorCtr="0" upright="1">
                                        <a:noAutofit/>
                                      </wps:bodyPr>
                                    </wps:wsp>
                                    <wps:wsp>
                                      <wps:cNvPr id="495928477" name="Надпись 2"/>
                                      <wps:cNvSpPr txBox="1">
                                        <a:spLocks noChangeArrowheads="1"/>
                                      </wps:cNvSpPr>
                                      <wps:spPr bwMode="auto">
                                        <a:xfrm>
                                          <a:off x="66367" y="27483"/>
                                          <a:ext cx="11715" cy="5722"/>
                                        </a:xfrm>
                                        <a:prstGeom prst="rect">
                                          <a:avLst/>
                                        </a:prstGeom>
                                        <a:solidFill>
                                          <a:schemeClr val="lt1">
                                            <a:lumMod val="100000"/>
                                            <a:lumOff val="0"/>
                                          </a:schemeClr>
                                        </a:solidFill>
                                        <a:ln w="6350">
                                          <a:solidFill>
                                            <a:srgbClr val="000000"/>
                                          </a:solidFill>
                                          <a:miter lim="800000"/>
                                          <a:headEnd/>
                                          <a:tailEnd/>
                                        </a:ln>
                                      </wps:spPr>
                                      <wps:txbx>
                                        <w:txbxContent>
                                          <w:p w14:paraId="778A0BD0"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14:paraId="05F42A05"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wps:txbx>
                                      <wps:bodyPr rot="0" vert="horz" wrap="square" lIns="91440" tIns="45720" rIns="91440" bIns="45720" anchor="t" anchorCtr="0" upright="1">
                                        <a:noAutofit/>
                                      </wps:bodyPr>
                                    </wps:wsp>
                                    <wps:wsp>
                                      <wps:cNvPr id="126350602" name="Надпись 2"/>
                                      <wps:cNvSpPr txBox="1">
                                        <a:spLocks noChangeArrowheads="1"/>
                                      </wps:cNvSpPr>
                                      <wps:spPr bwMode="auto">
                                        <a:xfrm>
                                          <a:off x="66576" y="36427"/>
                                          <a:ext cx="12868" cy="5721"/>
                                        </a:xfrm>
                                        <a:prstGeom prst="rect">
                                          <a:avLst/>
                                        </a:prstGeom>
                                        <a:solidFill>
                                          <a:schemeClr val="lt1">
                                            <a:lumMod val="100000"/>
                                            <a:lumOff val="0"/>
                                          </a:schemeClr>
                                        </a:solidFill>
                                        <a:ln w="6350">
                                          <a:solidFill>
                                            <a:srgbClr val="000000"/>
                                          </a:solidFill>
                                          <a:miter lim="800000"/>
                                          <a:headEnd/>
                                          <a:tailEnd/>
                                        </a:ln>
                                      </wps:spPr>
                                      <wps:txbx>
                                        <w:txbxContent>
                                          <w:p w14:paraId="339B91BB"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14:paraId="7232794A"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wps:txbx>
                                      <wps:bodyPr rot="0" vert="horz" wrap="square" lIns="91440" tIns="45720" rIns="91440" bIns="45720" anchor="t" anchorCtr="0" upright="1">
                                        <a:noAutofit/>
                                      </wps:bodyPr>
                                    </wps:wsp>
                                  </wpg:grpSp>
                                  <wps:wsp>
                                    <wps:cNvPr id="196789787" name="Надпись 2"/>
                                    <wps:cNvSpPr txBox="1">
                                      <a:spLocks noChangeArrowheads="1"/>
                                    </wps:cNvSpPr>
                                    <wps:spPr bwMode="auto">
                                      <a:xfrm>
                                        <a:off x="76881" y="45690"/>
                                        <a:ext cx="12865" cy="5722"/>
                                      </a:xfrm>
                                      <a:prstGeom prst="rect">
                                        <a:avLst/>
                                      </a:prstGeom>
                                      <a:solidFill>
                                        <a:schemeClr val="lt1">
                                          <a:lumMod val="100000"/>
                                          <a:lumOff val="0"/>
                                        </a:schemeClr>
                                      </a:solidFill>
                                      <a:ln w="6350">
                                        <a:solidFill>
                                          <a:srgbClr val="000000"/>
                                        </a:solidFill>
                                        <a:miter lim="800000"/>
                                        <a:headEnd/>
                                        <a:tailEnd/>
                                      </a:ln>
                                    </wps:spPr>
                                    <wps:txbx>
                                      <w:txbxContent>
                                        <w:p w14:paraId="3B1C2F23" w14:textId="77777777" w:rsidR="00B152BD" w:rsidRDefault="00B152BD" w:rsidP="00EE79AE">
                                          <w:pPr>
                                            <w:pStyle w:val="a5"/>
                                            <w:spacing w:before="0" w:beforeAutospacing="0" w:after="0" w:afterAutospacing="0" w:line="252" w:lineRule="auto"/>
                                            <w:jc w:val="center"/>
                                          </w:pPr>
                                          <w:r>
                                            <w:rPr>
                                              <w:rFonts w:eastAsia="Calibri"/>
                                              <w:sz w:val="28"/>
                                              <w:szCs w:val="28"/>
                                            </w:rPr>
                                            <w:t>Аудио-видео</w:t>
                                          </w:r>
                                        </w:p>
                                        <w:p w14:paraId="4349130D"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wps:txbx>
                                    <wps:bodyPr rot="0" vert="horz" wrap="square" lIns="91440" tIns="45720" rIns="91440" bIns="45720" anchor="t" anchorCtr="0" upright="1">
                                      <a:noAutofit/>
                                    </wps:bodyPr>
                                  </wps:wsp>
                                </wpg:grpSp>
                                <wps:wsp>
                                  <wps:cNvPr id="1094682924" name="Прямая соединительная линия 52"/>
                                  <wps:cNvCnPr>
                                    <a:cxnSpLocks noChangeShapeType="1"/>
                                  </wps:cNvCnPr>
                                  <wps:spPr bwMode="auto">
                                    <a:xfrm>
                                      <a:off x="78344" y="18951"/>
                                      <a:ext cx="2044"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705876" name="Прямая соединительная линия 53"/>
                                  <wps:cNvCnPr>
                                    <a:cxnSpLocks noChangeShapeType="1"/>
                                  </wps:cNvCnPr>
                                  <wps:spPr bwMode="auto">
                                    <a:xfrm>
                                      <a:off x="78770" y="27682"/>
                                      <a:ext cx="2044"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8877672" name="Прямая соединительная линия 54"/>
                                  <wps:cNvCnPr>
                                    <a:cxnSpLocks noChangeShapeType="1"/>
                                  </wps:cNvCnPr>
                                  <wps:spPr bwMode="auto">
                                    <a:xfrm>
                                      <a:off x="78770" y="36975"/>
                                      <a:ext cx="2044"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63550711" name="Прямая соединительная линия 55"/>
                                  <wps:cNvCnPr>
                                    <a:cxnSpLocks noChangeShapeType="1"/>
                                  </wps:cNvCnPr>
                                  <wps:spPr bwMode="auto">
                                    <a:xfrm>
                                      <a:off x="78773" y="45859"/>
                                      <a:ext cx="2045"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20547790" name="Прямая соединительная линия 60"/>
                                  <wps:cNvCnPr>
                                    <a:cxnSpLocks noChangeShapeType="1"/>
                                  </wps:cNvCnPr>
                                  <wps:spPr bwMode="auto">
                                    <a:xfrm flipH="1" flipV="1">
                                      <a:off x="78300" y="11303"/>
                                      <a:ext cx="473" cy="34556"/>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1660590848" name="Прямая соединительная линия 65"/>
                                <wps:cNvCnPr>
                                  <a:cxnSpLocks noChangeShapeType="1"/>
                                </wps:cNvCnPr>
                                <wps:spPr bwMode="auto">
                                  <a:xfrm flipH="1" flipV="1">
                                    <a:off x="41861" y="11260"/>
                                    <a:ext cx="46" cy="197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2264834" name="Прямая соединительная линия 66"/>
                                <wps:cNvCnPr>
                                  <a:cxnSpLocks noChangeShapeType="1"/>
                                </wps:cNvCnPr>
                                <wps:spPr bwMode="auto">
                                  <a:xfrm flipV="1">
                                    <a:off x="57359" y="13230"/>
                                    <a:ext cx="0" cy="1594"/>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4307870" name="Прямая соединительная линия 68"/>
                                <wps:cNvCnPr>
                                  <a:cxnSpLocks noChangeShapeType="1"/>
                                </wps:cNvCnPr>
                                <wps:spPr bwMode="auto">
                                  <a:xfrm flipV="1">
                                    <a:off x="25625" y="13122"/>
                                    <a:ext cx="0" cy="1593"/>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grpSp>
                            <wpg:cNvPr id="1533583848" name="Группа 79"/>
                            <wpg:cNvGrpSpPr>
                              <a:grpSpLocks/>
                            </wpg:cNvGrpSpPr>
                            <wpg:grpSpPr bwMode="auto">
                              <a:xfrm>
                                <a:off x="381" y="18710"/>
                                <a:ext cx="75107" cy="35463"/>
                                <a:chOff x="381" y="18710"/>
                                <a:chExt cx="75107" cy="35463"/>
                              </a:xfrm>
                            </wpg:grpSpPr>
                            <wps:wsp>
                              <wps:cNvPr id="1015532971" name="Надпись 2"/>
                              <wps:cNvSpPr txBox="1">
                                <a:spLocks noChangeArrowheads="1"/>
                              </wps:cNvSpPr>
                              <wps:spPr bwMode="auto">
                                <a:xfrm>
                                  <a:off x="5842" y="22321"/>
                                  <a:ext cx="16107" cy="5722"/>
                                </a:xfrm>
                                <a:prstGeom prst="rect">
                                  <a:avLst/>
                                </a:prstGeom>
                                <a:solidFill>
                                  <a:schemeClr val="lt1">
                                    <a:lumMod val="100000"/>
                                    <a:lumOff val="0"/>
                                  </a:schemeClr>
                                </a:solidFill>
                                <a:ln w="6350">
                                  <a:solidFill>
                                    <a:srgbClr val="000000"/>
                                  </a:solidFill>
                                  <a:miter lim="800000"/>
                                  <a:headEnd/>
                                  <a:tailEnd/>
                                </a:ln>
                              </wps:spPr>
                              <wps:txbx>
                                <w:txbxContent>
                                  <w:p w14:paraId="1870531F" w14:textId="77777777" w:rsidR="00B152BD" w:rsidRDefault="00B152BD" w:rsidP="00EE79AE">
                                    <w:pPr>
                                      <w:pStyle w:val="a5"/>
                                      <w:spacing w:before="0" w:beforeAutospacing="0" w:after="0" w:afterAutospacing="0" w:line="252" w:lineRule="auto"/>
                                      <w:jc w:val="center"/>
                                    </w:pPr>
                                    <w:r>
                                      <w:rPr>
                                        <w:rFonts w:eastAsia="Calibri"/>
                                        <w:sz w:val="28"/>
                                        <w:szCs w:val="28"/>
                                      </w:rPr>
                                      <w:t>С фиксированной точкой</w:t>
                                    </w:r>
                                  </w:p>
                                </w:txbxContent>
                              </wps:txbx>
                              <wps:bodyPr rot="0" vert="horz" wrap="square" lIns="91440" tIns="45720" rIns="91440" bIns="45720" anchor="t" anchorCtr="0" upright="1">
                                <a:noAutofit/>
                              </wps:bodyPr>
                            </wps:wsp>
                            <wps:wsp>
                              <wps:cNvPr id="853390842" name="Надпись 2"/>
                              <wps:cNvSpPr txBox="1">
                                <a:spLocks noChangeArrowheads="1"/>
                              </wps:cNvSpPr>
                              <wps:spPr bwMode="auto">
                                <a:xfrm>
                                  <a:off x="30756" y="22702"/>
                                  <a:ext cx="16579" cy="5722"/>
                                </a:xfrm>
                                <a:prstGeom prst="rect">
                                  <a:avLst/>
                                </a:prstGeom>
                                <a:solidFill>
                                  <a:schemeClr val="lt1">
                                    <a:lumMod val="100000"/>
                                    <a:lumOff val="0"/>
                                  </a:schemeClr>
                                </a:solidFill>
                                <a:ln w="6350">
                                  <a:solidFill>
                                    <a:srgbClr val="000000"/>
                                  </a:solidFill>
                                  <a:miter lim="800000"/>
                                  <a:headEnd/>
                                  <a:tailEnd/>
                                </a:ln>
                              </wps:spPr>
                              <wps:txbx>
                                <w:txbxContent>
                                  <w:p w14:paraId="10E3E5F8"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14:paraId="11FA1910" w14:textId="77777777" w:rsidR="00B152BD" w:rsidRDefault="00B152BD" w:rsidP="00EE79AE">
                                    <w:pPr>
                                      <w:pStyle w:val="a5"/>
                                      <w:spacing w:before="0" w:beforeAutospacing="0" w:after="0" w:afterAutospacing="0" w:line="252" w:lineRule="auto"/>
                                      <w:jc w:val="center"/>
                                    </w:pPr>
                                    <w:r>
                                      <w:rPr>
                                        <w:rFonts w:eastAsia="Calibri"/>
                                        <w:sz w:val="28"/>
                                        <w:szCs w:val="28"/>
                                      </w:rPr>
                                      <w:t>точкой</w:t>
                                    </w:r>
                                  </w:p>
                                </w:txbxContent>
                              </wps:txbx>
                              <wps:bodyPr rot="0" vert="horz" wrap="square" lIns="91440" tIns="45720" rIns="91440" bIns="45720" anchor="t" anchorCtr="0" upright="1">
                                <a:noAutofit/>
                              </wps:bodyPr>
                            </wps:wsp>
                            <wps:wsp>
                              <wps:cNvPr id="20163701" name="Надпись 2"/>
                              <wps:cNvSpPr txBox="1">
                                <a:spLocks noChangeArrowheads="1"/>
                              </wps:cNvSpPr>
                              <wps:spPr bwMode="auto">
                                <a:xfrm>
                                  <a:off x="58908" y="22822"/>
                                  <a:ext cx="16580" cy="5722"/>
                                </a:xfrm>
                                <a:prstGeom prst="rect">
                                  <a:avLst/>
                                </a:prstGeom>
                                <a:solidFill>
                                  <a:schemeClr val="lt1">
                                    <a:lumMod val="100000"/>
                                    <a:lumOff val="0"/>
                                  </a:schemeClr>
                                </a:solidFill>
                                <a:ln w="6350">
                                  <a:solidFill>
                                    <a:srgbClr val="000000"/>
                                  </a:solidFill>
                                  <a:miter lim="800000"/>
                                  <a:headEnd/>
                                  <a:tailEnd/>
                                </a:ln>
                              </wps:spPr>
                              <wps:txbx>
                                <w:txbxContent>
                                  <w:p w14:paraId="175BB034" w14:textId="77777777" w:rsidR="00B152BD" w:rsidRDefault="00B152BD" w:rsidP="00EE79AE">
                                    <w:pPr>
                                      <w:pStyle w:val="a5"/>
                                      <w:spacing w:before="0" w:beforeAutospacing="0" w:after="0" w:afterAutospacing="0" w:line="252" w:lineRule="auto"/>
                                      <w:jc w:val="center"/>
                                    </w:pPr>
                                    <w:r>
                                      <w:rPr>
                                        <w:rFonts w:eastAsia="Calibri"/>
                                        <w:sz w:val="28"/>
                                        <w:szCs w:val="28"/>
                                      </w:rPr>
                                      <w:t>В упакованном формате</w:t>
                                    </w:r>
                                  </w:p>
                                </w:txbxContent>
                              </wps:txbx>
                              <wps:bodyPr rot="0" vert="horz" wrap="square" lIns="91440" tIns="45720" rIns="91440" bIns="45720" anchor="t" anchorCtr="0" upright="1">
                                <a:noAutofit/>
                              </wps:bodyPr>
                            </wps:wsp>
                            <wps:wsp>
                              <wps:cNvPr id="710576416" name="Надпись 2"/>
                              <wps:cNvSpPr txBox="1">
                                <a:spLocks noChangeArrowheads="1"/>
                              </wps:cNvSpPr>
                              <wps:spPr bwMode="auto">
                                <a:xfrm>
                                  <a:off x="58908" y="31671"/>
                                  <a:ext cx="16580" cy="5715"/>
                                </a:xfrm>
                                <a:prstGeom prst="rect">
                                  <a:avLst/>
                                </a:prstGeom>
                                <a:solidFill>
                                  <a:schemeClr val="lt1">
                                    <a:lumMod val="100000"/>
                                    <a:lumOff val="0"/>
                                  </a:schemeClr>
                                </a:solidFill>
                                <a:ln w="6350">
                                  <a:solidFill>
                                    <a:srgbClr val="000000"/>
                                  </a:solidFill>
                                  <a:miter lim="800000"/>
                                  <a:headEnd/>
                                  <a:tailEnd/>
                                </a:ln>
                              </wps:spPr>
                              <wps:txbx>
                                <w:txbxContent>
                                  <w:p w14:paraId="548CB98D" w14:textId="77777777" w:rsidR="00B152BD" w:rsidRDefault="00B152BD" w:rsidP="00EE79AE">
                                    <w:pPr>
                                      <w:pStyle w:val="a5"/>
                                      <w:spacing w:before="0" w:beforeAutospacing="0" w:after="0" w:afterAutospacing="0" w:line="252" w:lineRule="auto"/>
                                      <w:jc w:val="center"/>
                                    </w:pPr>
                                    <w:r>
                                      <w:rPr>
                                        <w:rFonts w:eastAsia="Calibri"/>
                                        <w:sz w:val="28"/>
                                        <w:szCs w:val="28"/>
                                      </w:rPr>
                                      <w:t>В неупакованном формате</w:t>
                                    </w:r>
                                  </w:p>
                                </w:txbxContent>
                              </wps:txbx>
                              <wps:bodyPr rot="0" vert="horz" wrap="square" lIns="91440" tIns="45720" rIns="91440" bIns="45720" anchor="t" anchorCtr="0" upright="1">
                                <a:noAutofit/>
                              </wps:bodyPr>
                            </wps:wsp>
                            <wps:wsp>
                              <wps:cNvPr id="1865153465" name="Надпись 2"/>
                              <wps:cNvSpPr txBox="1">
                                <a:spLocks noChangeArrowheads="1"/>
                              </wps:cNvSpPr>
                              <wps:spPr bwMode="auto">
                                <a:xfrm>
                                  <a:off x="381" y="32788"/>
                                  <a:ext cx="11715" cy="3994"/>
                                </a:xfrm>
                                <a:prstGeom prst="rect">
                                  <a:avLst/>
                                </a:prstGeom>
                                <a:solidFill>
                                  <a:schemeClr val="lt1">
                                    <a:lumMod val="100000"/>
                                    <a:lumOff val="0"/>
                                  </a:schemeClr>
                                </a:solidFill>
                                <a:ln w="6350">
                                  <a:solidFill>
                                    <a:srgbClr val="000000"/>
                                  </a:solidFill>
                                  <a:miter lim="800000"/>
                                  <a:headEnd/>
                                  <a:tailEnd/>
                                </a:ln>
                              </wps:spPr>
                              <wps:txbx>
                                <w:txbxContent>
                                  <w:p w14:paraId="52482A20" w14:textId="77777777" w:rsidR="00B152BD" w:rsidRDefault="00B152BD" w:rsidP="00EE79AE">
                                    <w:pPr>
                                      <w:pStyle w:val="a5"/>
                                      <w:spacing w:before="0" w:beforeAutospacing="0" w:after="0" w:afterAutospacing="0" w:line="254" w:lineRule="auto"/>
                                      <w:jc w:val="center"/>
                                    </w:pPr>
                                    <w:r>
                                      <w:rPr>
                                        <w:rFonts w:eastAsia="Calibri"/>
                                        <w:sz w:val="28"/>
                                        <w:szCs w:val="28"/>
                                      </w:rPr>
                                      <w:t>Целые</w:t>
                                    </w:r>
                                  </w:p>
                                </w:txbxContent>
                              </wps:txbx>
                              <wps:bodyPr rot="0" vert="horz" wrap="square" lIns="91440" tIns="45720" rIns="91440" bIns="45720" anchor="t" anchorCtr="0" upright="1">
                                <a:noAutofit/>
                              </wps:bodyPr>
                            </wps:wsp>
                            <wps:wsp>
                              <wps:cNvPr id="867238422" name="Надпись 2"/>
                              <wps:cNvSpPr txBox="1">
                                <a:spLocks noChangeArrowheads="1"/>
                              </wps:cNvSpPr>
                              <wps:spPr bwMode="auto">
                                <a:xfrm>
                                  <a:off x="16532" y="32788"/>
                                  <a:ext cx="11715" cy="3994"/>
                                </a:xfrm>
                                <a:prstGeom prst="rect">
                                  <a:avLst/>
                                </a:prstGeom>
                                <a:solidFill>
                                  <a:schemeClr val="lt1">
                                    <a:lumMod val="100000"/>
                                    <a:lumOff val="0"/>
                                  </a:schemeClr>
                                </a:solidFill>
                                <a:ln w="6350">
                                  <a:solidFill>
                                    <a:srgbClr val="000000"/>
                                  </a:solidFill>
                                  <a:miter lim="800000"/>
                                  <a:headEnd/>
                                  <a:tailEnd/>
                                </a:ln>
                              </wps:spPr>
                              <wps:txbx>
                                <w:txbxContent>
                                  <w:p w14:paraId="4A28C9F1" w14:textId="77777777" w:rsidR="00B152BD" w:rsidRDefault="00B152BD" w:rsidP="00EE79AE">
                                    <w:pPr>
                                      <w:pStyle w:val="a5"/>
                                      <w:spacing w:before="0" w:beforeAutospacing="0" w:after="0" w:afterAutospacing="0" w:line="254" w:lineRule="auto"/>
                                      <w:jc w:val="center"/>
                                    </w:pPr>
                                    <w:r>
                                      <w:rPr>
                                        <w:rFonts w:eastAsia="Calibri"/>
                                        <w:sz w:val="28"/>
                                        <w:szCs w:val="28"/>
                                      </w:rPr>
                                      <w:t>Дробные</w:t>
                                    </w:r>
                                  </w:p>
                                </w:txbxContent>
                              </wps:txbx>
                              <wps:bodyPr rot="0" vert="horz" wrap="square" lIns="91440" tIns="45720" rIns="91440" bIns="45720" anchor="t" anchorCtr="0" upright="1">
                                <a:noAutofit/>
                              </wps:bodyPr>
                            </wps:wsp>
                            <wps:wsp>
                              <wps:cNvPr id="717727075" name="Надпись 2"/>
                              <wps:cNvSpPr txBox="1">
                                <a:spLocks noChangeArrowheads="1"/>
                              </wps:cNvSpPr>
                              <wps:spPr bwMode="auto">
                                <a:xfrm>
                                  <a:off x="37464" y="31320"/>
                                  <a:ext cx="16580" cy="5715"/>
                                </a:xfrm>
                                <a:prstGeom prst="rect">
                                  <a:avLst/>
                                </a:prstGeom>
                                <a:solidFill>
                                  <a:schemeClr val="lt1">
                                    <a:lumMod val="100000"/>
                                    <a:lumOff val="0"/>
                                  </a:schemeClr>
                                </a:solidFill>
                                <a:ln w="6350">
                                  <a:solidFill>
                                    <a:srgbClr val="000000"/>
                                  </a:solidFill>
                                  <a:miter lim="800000"/>
                                  <a:headEnd/>
                                  <a:tailEnd/>
                                </a:ln>
                              </wps:spPr>
                              <wps:txbx>
                                <w:txbxContent>
                                  <w:p w14:paraId="0CCC8795"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14:paraId="1D7A1CDF"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wps:txbx>
                              <wps:bodyPr rot="0" vert="horz" wrap="square" lIns="91440" tIns="45720" rIns="91440" bIns="45720" anchor="t" anchorCtr="0" upright="1">
                                <a:noAutofit/>
                              </wps:bodyPr>
                            </wps:wsp>
                            <wps:wsp>
                              <wps:cNvPr id="1106440260" name="Надпись 2"/>
                              <wps:cNvSpPr txBox="1">
                                <a:spLocks noChangeArrowheads="1"/>
                              </wps:cNvSpPr>
                              <wps:spPr bwMode="auto">
                                <a:xfrm>
                                  <a:off x="37487" y="39829"/>
                                  <a:ext cx="16579" cy="5708"/>
                                </a:xfrm>
                                <a:prstGeom prst="rect">
                                  <a:avLst/>
                                </a:prstGeom>
                                <a:solidFill>
                                  <a:schemeClr val="lt1">
                                    <a:lumMod val="100000"/>
                                    <a:lumOff val="0"/>
                                  </a:schemeClr>
                                </a:solidFill>
                                <a:ln w="6350">
                                  <a:solidFill>
                                    <a:srgbClr val="000000"/>
                                  </a:solidFill>
                                  <a:miter lim="800000"/>
                                  <a:headEnd/>
                                  <a:tailEnd/>
                                </a:ln>
                              </wps:spPr>
                              <wps:txbx>
                                <w:txbxContent>
                                  <w:p w14:paraId="06BD4299"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Длинный </w:t>
                                    </w:r>
                                  </w:p>
                                  <w:p w14:paraId="25B09C8F"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wps:txbx>
                              <wps:bodyPr rot="0" vert="horz" wrap="square" lIns="91440" tIns="45720" rIns="91440" bIns="45720" anchor="t" anchorCtr="0" upright="1">
                                <a:noAutofit/>
                              </wps:bodyPr>
                            </wps:wsp>
                            <wps:wsp>
                              <wps:cNvPr id="1812095492" name="Надпись 2"/>
                              <wps:cNvSpPr txBox="1">
                                <a:spLocks noChangeArrowheads="1"/>
                              </wps:cNvSpPr>
                              <wps:spPr bwMode="auto">
                                <a:xfrm>
                                  <a:off x="37614" y="48465"/>
                                  <a:ext cx="16579" cy="5708"/>
                                </a:xfrm>
                                <a:prstGeom prst="rect">
                                  <a:avLst/>
                                </a:prstGeom>
                                <a:solidFill>
                                  <a:schemeClr val="lt1">
                                    <a:lumMod val="100000"/>
                                    <a:lumOff val="0"/>
                                  </a:schemeClr>
                                </a:solidFill>
                                <a:ln w="6350">
                                  <a:solidFill>
                                    <a:srgbClr val="000000"/>
                                  </a:solidFill>
                                  <a:miter lim="800000"/>
                                  <a:headEnd/>
                                  <a:tailEnd/>
                                </a:ln>
                              </wps:spPr>
                              <wps:txbx>
                                <w:txbxContent>
                                  <w:p w14:paraId="68A9A476"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Расширенный </w:t>
                                    </w:r>
                                  </w:p>
                                  <w:p w14:paraId="4F173EF3"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wps:txbx>
                              <wps:bodyPr rot="0" vert="horz" wrap="square" lIns="91440" tIns="45720" rIns="91440" bIns="45720" anchor="t" anchorCtr="0" upright="1">
                                <a:noAutofit/>
                              </wps:bodyPr>
                            </wps:wsp>
                            <wps:wsp>
                              <wps:cNvPr id="1455512796" name="Надпись 2"/>
                              <wps:cNvSpPr txBox="1">
                                <a:spLocks noChangeArrowheads="1"/>
                              </wps:cNvSpPr>
                              <wps:spPr bwMode="auto">
                                <a:xfrm>
                                  <a:off x="2816" y="41678"/>
                                  <a:ext cx="11715" cy="3987"/>
                                </a:xfrm>
                                <a:prstGeom prst="rect">
                                  <a:avLst/>
                                </a:prstGeom>
                                <a:solidFill>
                                  <a:schemeClr val="lt1">
                                    <a:lumMod val="100000"/>
                                    <a:lumOff val="0"/>
                                  </a:schemeClr>
                                </a:solidFill>
                                <a:ln w="6350">
                                  <a:solidFill>
                                    <a:srgbClr val="000000"/>
                                  </a:solidFill>
                                  <a:miter lim="800000"/>
                                  <a:headEnd/>
                                  <a:tailEnd/>
                                </a:ln>
                              </wps:spPr>
                              <wps:txbx>
                                <w:txbxContent>
                                  <w:p w14:paraId="4EE9C005" w14:textId="77777777" w:rsidR="00B152BD" w:rsidRDefault="00B152BD" w:rsidP="00EE79AE">
                                    <w:pPr>
                                      <w:pStyle w:val="a5"/>
                                      <w:spacing w:before="0" w:beforeAutospacing="0" w:after="0" w:afterAutospacing="0" w:line="252" w:lineRule="auto"/>
                                      <w:jc w:val="center"/>
                                    </w:pPr>
                                    <w:r>
                                      <w:rPr>
                                        <w:rFonts w:eastAsia="Calibri"/>
                                        <w:sz w:val="28"/>
                                        <w:szCs w:val="28"/>
                                      </w:rPr>
                                      <w:t>Знаковые</w:t>
                                    </w:r>
                                  </w:p>
                                </w:txbxContent>
                              </wps:txbx>
                              <wps:bodyPr rot="0" vert="horz" wrap="square" lIns="91440" tIns="45720" rIns="91440" bIns="45720" anchor="t" anchorCtr="0" upright="1">
                                <a:noAutofit/>
                              </wps:bodyPr>
                            </wps:wsp>
                            <wps:wsp>
                              <wps:cNvPr id="1697742745" name="Надпись 2"/>
                              <wps:cNvSpPr txBox="1">
                                <a:spLocks noChangeArrowheads="1"/>
                              </wps:cNvSpPr>
                              <wps:spPr bwMode="auto">
                                <a:xfrm>
                                  <a:off x="3070" y="49029"/>
                                  <a:ext cx="11715" cy="3981"/>
                                </a:xfrm>
                                <a:prstGeom prst="rect">
                                  <a:avLst/>
                                </a:prstGeom>
                                <a:solidFill>
                                  <a:schemeClr val="lt1">
                                    <a:lumMod val="100000"/>
                                    <a:lumOff val="0"/>
                                  </a:schemeClr>
                                </a:solidFill>
                                <a:ln w="6350">
                                  <a:solidFill>
                                    <a:srgbClr val="000000"/>
                                  </a:solidFill>
                                  <a:miter lim="800000"/>
                                  <a:headEnd/>
                                  <a:tailEnd/>
                                </a:ln>
                              </wps:spPr>
                              <wps:txbx>
                                <w:txbxContent>
                                  <w:p w14:paraId="3D000919" w14:textId="77777777" w:rsidR="00B152BD" w:rsidRDefault="00B152BD" w:rsidP="00EE79AE">
                                    <w:pPr>
                                      <w:pStyle w:val="a5"/>
                                      <w:spacing w:before="0" w:beforeAutospacing="0" w:after="0" w:afterAutospacing="0" w:line="252" w:lineRule="auto"/>
                                      <w:jc w:val="center"/>
                                    </w:pPr>
                                    <w:r>
                                      <w:rPr>
                                        <w:rFonts w:eastAsia="Calibri"/>
                                        <w:sz w:val="28"/>
                                        <w:szCs w:val="28"/>
                                      </w:rPr>
                                      <w:t>Беззнаковые</w:t>
                                    </w:r>
                                  </w:p>
                                </w:txbxContent>
                              </wps:txbx>
                              <wps:bodyPr rot="0" vert="horz" wrap="square" lIns="91440" tIns="45720" rIns="91440" bIns="45720" anchor="t" anchorCtr="0" upright="1">
                                <a:noAutofit/>
                              </wps:bodyPr>
                            </wps:wsp>
                            <wps:wsp>
                              <wps:cNvPr id="1003381476" name="Надпись 2"/>
                              <wps:cNvSpPr txBox="1">
                                <a:spLocks noChangeArrowheads="1"/>
                              </wps:cNvSpPr>
                              <wps:spPr bwMode="auto">
                                <a:xfrm>
                                  <a:off x="19408" y="40404"/>
                                  <a:ext cx="13948" cy="5566"/>
                                </a:xfrm>
                                <a:prstGeom prst="rect">
                                  <a:avLst/>
                                </a:prstGeom>
                                <a:solidFill>
                                  <a:schemeClr val="lt1">
                                    <a:lumMod val="100000"/>
                                    <a:lumOff val="0"/>
                                  </a:schemeClr>
                                </a:solidFill>
                                <a:ln w="6350">
                                  <a:solidFill>
                                    <a:srgbClr val="000000"/>
                                  </a:solidFill>
                                  <a:miter lim="800000"/>
                                  <a:headEnd/>
                                  <a:tailEnd/>
                                </a:ln>
                              </wps:spPr>
                              <wps:txbx>
                                <w:txbxContent>
                                  <w:p w14:paraId="0A7BEC83"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14:paraId="4F2D151C"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wps:txbx>
                              <wps:bodyPr rot="0" vert="horz" wrap="square" lIns="91440" tIns="45720" rIns="91440" bIns="45720" anchor="t" anchorCtr="0" upright="1">
                                <a:noAutofit/>
                              </wps:bodyPr>
                            </wps:wsp>
                            <wps:wsp>
                              <wps:cNvPr id="587699625" name="Надпись 2"/>
                              <wps:cNvSpPr txBox="1">
                                <a:spLocks noChangeArrowheads="1"/>
                              </wps:cNvSpPr>
                              <wps:spPr bwMode="auto">
                                <a:xfrm>
                                  <a:off x="19580" y="48264"/>
                                  <a:ext cx="13944" cy="5562"/>
                                </a:xfrm>
                                <a:prstGeom prst="rect">
                                  <a:avLst/>
                                </a:prstGeom>
                                <a:solidFill>
                                  <a:schemeClr val="lt1">
                                    <a:lumMod val="100000"/>
                                    <a:lumOff val="0"/>
                                  </a:schemeClr>
                                </a:solidFill>
                                <a:ln w="6350">
                                  <a:solidFill>
                                    <a:srgbClr val="000000"/>
                                  </a:solidFill>
                                  <a:miter lim="800000"/>
                                  <a:headEnd/>
                                  <a:tailEnd/>
                                </a:ln>
                              </wps:spPr>
                              <wps:txbx>
                                <w:txbxContent>
                                  <w:p w14:paraId="1959D652" w14:textId="77777777" w:rsidR="00B152BD" w:rsidRDefault="00B152BD" w:rsidP="00EE79AE">
                                    <w:pPr>
                                      <w:pStyle w:val="a5"/>
                                      <w:spacing w:before="0" w:beforeAutospacing="0" w:after="0" w:afterAutospacing="0" w:line="252" w:lineRule="auto"/>
                                      <w:jc w:val="center"/>
                                    </w:pPr>
                                    <w:r>
                                      <w:rPr>
                                        <w:rFonts w:eastAsia="Calibri"/>
                                        <w:sz w:val="28"/>
                                        <w:szCs w:val="28"/>
                                      </w:rPr>
                                      <w:t>Неправильные</w:t>
                                    </w:r>
                                  </w:p>
                                  <w:p w14:paraId="267FC3E2"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wps:txbx>
                              <wps:bodyPr rot="0" vert="horz" wrap="square" lIns="91440" tIns="45720" rIns="91440" bIns="45720" anchor="t" anchorCtr="0" upright="1">
                                <a:noAutofit/>
                              </wps:bodyPr>
                            </wps:wsp>
                            <wps:wsp>
                              <wps:cNvPr id="997624076" name="Прямая соединительная линия 45"/>
                              <wps:cNvCnPr>
                                <a:cxnSpLocks noChangeShapeType="1"/>
                              </wps:cNvCnPr>
                              <wps:spPr bwMode="auto">
                                <a:xfrm>
                                  <a:off x="14068" y="20615"/>
                                  <a:ext cx="25048"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7184522" name="Прямая соединительная линия 46"/>
                              <wps:cNvCnPr>
                                <a:cxnSpLocks noChangeShapeType="1"/>
                              </wps:cNvCnPr>
                              <wps:spPr bwMode="auto">
                                <a:xfrm>
                                  <a:off x="6645" y="30794"/>
                                  <a:ext cx="16215"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33868808" name="Прямая соединительная линия 47"/>
                              <wps:cNvCnPr>
                                <a:cxnSpLocks noChangeShapeType="1"/>
                              </wps:cNvCnPr>
                              <wps:spPr bwMode="auto">
                                <a:xfrm>
                                  <a:off x="35410" y="34541"/>
                                  <a:ext cx="2048"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01158565" name="Прямая соединительная линия 48"/>
                              <wps:cNvCnPr>
                                <a:cxnSpLocks noChangeShapeType="1"/>
                              </wps:cNvCnPr>
                              <wps:spPr bwMode="auto">
                                <a:xfrm>
                                  <a:off x="35443" y="42721"/>
                                  <a:ext cx="2045"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168139954" name="Прямая соединительная линия 49"/>
                              <wps:cNvCnPr>
                                <a:cxnSpLocks noChangeShapeType="1"/>
                              </wps:cNvCnPr>
                              <wps:spPr bwMode="auto">
                                <a:xfrm>
                                  <a:off x="35582" y="52295"/>
                                  <a:ext cx="2044"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63293063" name="Прямая соединительная линия 50"/>
                              <wps:cNvCnPr>
                                <a:cxnSpLocks noChangeShapeType="1"/>
                              </wps:cNvCnPr>
                              <wps:spPr bwMode="auto">
                                <a:xfrm>
                                  <a:off x="56940" y="25646"/>
                                  <a:ext cx="2044"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249382655" name="Прямая соединительная линия 51"/>
                              <wps:cNvCnPr>
                                <a:cxnSpLocks noChangeShapeType="1"/>
                              </wps:cNvCnPr>
                              <wps:spPr bwMode="auto">
                                <a:xfrm>
                                  <a:off x="57083" y="34488"/>
                                  <a:ext cx="2044" cy="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19029068" name="Прямая соединительная линия 61"/>
                              <wps:cNvCnPr>
                                <a:cxnSpLocks noChangeShapeType="1"/>
                              </wps:cNvCnPr>
                              <wps:spPr bwMode="auto">
                                <a:xfrm flipH="1" flipV="1">
                                  <a:off x="56958" y="18951"/>
                                  <a:ext cx="121" cy="15537"/>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50225862" name="Прямая соединительная линия 62"/>
                              <wps:cNvCnPr>
                                <a:cxnSpLocks noChangeShapeType="1"/>
                              </wps:cNvCnPr>
                              <wps:spPr bwMode="auto">
                                <a:xfrm flipH="1" flipV="1">
                                  <a:off x="35455" y="28424"/>
                                  <a:ext cx="124" cy="23915"/>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0483865" name="Прямая соединительная линия 63"/>
                              <wps:cNvCnPr>
                                <a:cxnSpLocks noChangeShapeType="1"/>
                              </wps:cNvCnPr>
                              <wps:spPr bwMode="auto">
                                <a:xfrm flipH="1" flipV="1">
                                  <a:off x="17385" y="36795"/>
                                  <a:ext cx="121" cy="14202"/>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94702068" name="Прямая соединительная линия 64"/>
                              <wps:cNvCnPr>
                                <a:cxnSpLocks noChangeShapeType="1"/>
                              </wps:cNvCnPr>
                              <wps:spPr bwMode="auto">
                                <a:xfrm flipH="1" flipV="1">
                                  <a:off x="1161" y="36989"/>
                                  <a:ext cx="149" cy="14183"/>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0922168" name="Прямая соединительная линия 69"/>
                              <wps:cNvCnPr>
                                <a:cxnSpLocks noChangeShapeType="1"/>
                              </wps:cNvCnPr>
                              <wps:spPr bwMode="auto">
                                <a:xfrm flipV="1">
                                  <a:off x="25625" y="18710"/>
                                  <a:ext cx="0" cy="1905"/>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76037027" name="Прямая соединительная линия 70"/>
                              <wps:cNvCnPr>
                                <a:cxnSpLocks noChangeShapeType="1"/>
                              </wps:cNvCnPr>
                              <wps:spPr bwMode="auto">
                                <a:xfrm flipV="1">
                                  <a:off x="14068" y="20615"/>
                                  <a:ext cx="0" cy="1720"/>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90874404" name="Прямая соединительная линия 71"/>
                              <wps:cNvCnPr>
                                <a:cxnSpLocks noChangeShapeType="1"/>
                              </wps:cNvCnPr>
                              <wps:spPr bwMode="auto">
                                <a:xfrm flipV="1">
                                  <a:off x="39214" y="20615"/>
                                  <a:ext cx="0" cy="1974"/>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875183938" name="Прямая соединительная линия 72"/>
                              <wps:cNvCnPr>
                                <a:cxnSpLocks noChangeShapeType="1"/>
                              </wps:cNvCnPr>
                              <wps:spPr bwMode="auto">
                                <a:xfrm flipV="1">
                                  <a:off x="22987" y="30794"/>
                                  <a:ext cx="0" cy="1905"/>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734404" name="Прямая соединительная линия 73"/>
                              <wps:cNvCnPr>
                                <a:cxnSpLocks noChangeShapeType="1"/>
                              </wps:cNvCnPr>
                              <wps:spPr bwMode="auto">
                                <a:xfrm flipV="1">
                                  <a:off x="6753" y="30686"/>
                                  <a:ext cx="0" cy="1905"/>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21055812" name="Прямая соединительная линия 74"/>
                              <wps:cNvCnPr>
                                <a:cxnSpLocks noChangeShapeType="1"/>
                              </wps:cNvCnPr>
                              <wps:spPr bwMode="auto">
                                <a:xfrm flipV="1">
                                  <a:off x="14246" y="28194"/>
                                  <a:ext cx="0" cy="2365"/>
                                </a:xfrm>
                                <a:prstGeom prst="line">
                                  <a:avLst/>
                                </a:prstGeom>
                                <a:noFill/>
                                <a:ln w="190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grpSp>
                      </wpg:wgp>
                      <wps:wsp>
                        <wps:cNvPr id="1338085182" name="Надпись 67"/>
                        <wps:cNvSpPr txBox="1">
                          <a:spLocks noChangeArrowheads="1"/>
                        </wps:cNvSpPr>
                        <wps:spPr bwMode="auto">
                          <a:xfrm>
                            <a:off x="6146539" y="5058109"/>
                            <a:ext cx="3194828" cy="394001"/>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2BD5AB0" w14:textId="77777777" w:rsidR="00B152BD" w:rsidRPr="00EE79AE" w:rsidRDefault="00B152BD">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wps:txbx>
                        <wps:bodyPr rot="0" vert="horz" wrap="square" lIns="91440" tIns="45720" rIns="91440" bIns="45720" anchor="t" anchorCtr="0" upright="1">
                          <a:noAutofit/>
                        </wps:bodyPr>
                      </wps:wsp>
                    </wpc:wpc>
                  </a:graphicData>
                </a:graphic>
              </wp:inline>
            </w:drawing>
          </mc:Choice>
          <mc:Fallback>
            <w:pict>
              <v:group w14:anchorId="43A25E97" id="Полотно 28" o:spid="_x0000_s1028" editas="canvas" style="width:755.55pt;height:429.3pt;mso-position-horizontal-relative:char;mso-position-vertical-relative:line" coordsize="95954,54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">
                <v:shape id="_x0000_s1029" type="#_x0000_t75" style="position:absolute;width:95954;height:54521;visibility:visible;mso-wrap-style:square">
                  <v:fill o:detectmouseclick="t"/>
                  <v:path o:connecttype="none"/>
                </v:shape>
                <v:line id="Прямая соединительная линия 58" o:spid="_x0000_s1030" style="position:absolute;visibility:visible;mso-wrap-style:square" from="2066,43830" to="3832,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" strokecolor="black [3213]" strokeweight="1.5pt">
                  <v:stroke joinstyle="miter"/>
                </v:line>
                <v:line id="Прямая соединительная линия 59" o:spid="_x0000_s1031" style="position:absolute;visibility:visible;mso-wrap-style:square" from="2066,51175" to="3832,51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" strokecolor="black [3213]" strokeweight="1.5pt">
                  <v:stroke joinstyle="miter"/>
                </v:line>
                <v:group id="Группа 81" o:spid="_x0000_s1032" style="position:absolute;left:1270;top:597;width:93308;height:53576" coordorigin="1270,597" coordsize="93302,5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">
                  <v:line id="Прямая соединительная линия 56" o:spid="_x0000_s1033" style="position:absolute;visibility:visible;mso-wrap-style:square" from="18252,43684" to="20297,43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" strokecolor="black [3213]" strokeweight="1.5pt">
                    <v:stroke joinstyle="miter"/>
                  </v:line>
                  <v:line id="Прямая соединительная линия 57" o:spid="_x0000_s1034" style="position:absolute;visibility:visible;mso-wrap-style:square" from="18395,51000" to="20440,51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" strokecolor="black [3213]" strokeweight="1.5pt">
                    <v:stroke joinstyle="miter"/>
                  </v:line>
                  <v:group id="Группа 80" o:spid="_x0000_s1035" style="position:absolute;left:1270;top:597;width:93302;height:53576" coordorigin="381,597" coordsize="93302,5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">
                    <v:line id="Прямая соединительная линия 42" o:spid="_x0000_s1036" style="position:absolute;flip:y;visibility:visible;mso-wrap-style:square" from="41910,6096" to="77919,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" strokecolor="black [3213]" strokeweight="1.5pt">
                      <v:stroke joinstyle="miter"/>
                    </v:line>
                    <v:group id="Группа 78" o:spid="_x0000_s1037" style="position:absolute;left:20170;top:597;width:73513;height:48021" coordorigin="20170,597" coordsize="73512,4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">
                      <v:group id="Группа 75" o:spid="_x0000_s1038" style="position:absolute;left:41864;top:597;width:36055;height:6705" coordorigin="41864,597" coordsize="36055,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">
                        <v:shape id="Надпись 15" o:spid="_x0000_s1039" type="#_x0000_t202" style="position:absolute;left:54828;top:597;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" fillcolor="white [3201]" strokeweight=".5pt">
                          <v:textbox>
                            <w:txbxContent>
                              <w:p w14:paraId="271DB163" w14:textId="77777777" w:rsidR="00B152BD" w:rsidRPr="009C692C" w:rsidRDefault="00B152BD"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1040" style="position:absolute;flip:y;visibility:visible;mso-wrap-style:square" from="41864,6223" to="41910,7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" strokecolor="black [3200]" strokeweight="1.5pt">
                          <v:stroke joinstyle="miter"/>
                        </v:line>
                        <v:line id="Прямая соединительная линия 41" o:spid="_x0000_s1041" style="position:absolute;flip:y;visibility:visible;mso-wrap-style:square" from="77919,6223" to="77919,7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" strokecolor="black [3213]" strokeweight="1.5pt">
                          <v:stroke joinstyle="miter"/>
                        </v:line>
                        <v:line id="Прямая соединительная линия 43" o:spid="_x0000_s1042" style="position:absolute;flip:y;visibility:visible;mso-wrap-style:square" from="60706,4597" to="60706,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" strokecolor="black [3213]" strokeweight="1.5pt">
                          <v:stroke joinstyle="miter"/>
                        </v:line>
                      </v:group>
                      <v:group id="Группа 77" o:spid="_x0000_s1043" style="position:absolute;left:20170;top:7259;width:73513;height:41359" coordorigin="20170,7259" coordsize="73512,4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">
                        <v:shape id="Надпись 2" o:spid="_x0000_s1044" type="#_x0000_t202" style="position:absolute;left:36006;top:7259;width:1171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" fillcolor="white [3201]" strokeweight=".5pt">
                          <v:textbox>
                            <w:txbxContent>
                              <w:p w14:paraId="3FCCCC8B" w14:textId="77777777" w:rsidR="00B152BD" w:rsidRDefault="00B152BD"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1045" type="#_x0000_t202" style="position:absolute;left:20170;top:14697;width:11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" fillcolor="white [3201]" strokeweight=".5pt">
                          <v:textbox>
                            <w:txbxContent>
                              <w:p w14:paraId="7658427A" w14:textId="77777777" w:rsidR="00B152BD" w:rsidRDefault="00B152BD"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1046" type="#_x0000_t202" style="position:absolute;left:51104;top:14950;width:1171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" fillcolor="white [3201]" strokeweight=".5pt">
                          <v:textbox>
                            <w:txbxContent>
                              <w:p w14:paraId="6C4ADF64" w14:textId="77777777" w:rsidR="00B152BD" w:rsidRDefault="00B152BD"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1047" style="position:absolute;visibility:visible;mso-wrap-style:square" from="25527,13230" to="57426,1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" strokecolor="black [3213]" strokeweight="1.5pt">
                          <v:stroke joinstyle="miter"/>
                        </v:line>
                        <v:group id="Группа 76" o:spid="_x0000_s1048" style="position:absolute;left:72188;top:7556;width:21495;height:41062" coordorigin="72188,7556" coordsize="21494,4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">
                          <v:shape id="Надпись 2" o:spid="_x0000_s1049" type="#_x0000_t202" style="position:absolute;left:72188;top:7556;width:1171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" fillcolor="white [3201]" strokeweight=".5pt">
                            <v:textbox>
                              <w:txbxContent>
                                <w:p w14:paraId="462923E1" w14:textId="77777777" w:rsidR="00B152BD" w:rsidRDefault="00B152BD"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1050" style="position:absolute;left:80388;top:15893;width:13295;height:32725" coordorigin="76451,18687" coordsize="13294,3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">
                            <v:group id="Группа 21" o:spid="_x0000_s1051" style="position:absolute;left:76451;top:18687;width:13295;height:23461" coordorigin="66150,18687" coordsize="13294,2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">
                              <v:shape id="Надпись 2" o:spid="_x0000_s1052" type="#_x0000_t202" style="position:absolute;left:66150;top:18687;width:11716;height: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" fillcolor="white [3201]" strokeweight=".5pt">
                                <v:textbox>
                                  <w:txbxContent>
                                    <w:p w14:paraId="7846B575" w14:textId="77777777" w:rsidR="00B152BD" w:rsidRDefault="00B152BD"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14:paraId="4BAC4BE1" w14:textId="77777777" w:rsidR="00B152BD" w:rsidRDefault="00B152BD"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1053" type="#_x0000_t202" style="position:absolute;left:66367;top:27483;width:11715;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" fillcolor="white [3201]" strokeweight=".5pt">
                                <v:textbox>
                                  <w:txbxContent>
                                    <w:p w14:paraId="778A0BD0"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14:paraId="05F42A05"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1054" type="#_x0000_t202" style="position:absolute;left:66576;top:36427;width:12868;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" fillcolor="white [3201]" strokeweight=".5pt">
                                <v:textbox>
                                  <w:txbxContent>
                                    <w:p w14:paraId="339B91BB"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14:paraId="7232794A"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1055" type="#_x0000_t202" style="position:absolute;left:76881;top:45690;width:12865;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" fillcolor="white [3201]" strokeweight=".5pt">
                              <v:textbox>
                                <w:txbxContent>
                                  <w:p w14:paraId="3B1C2F23" w14:textId="77777777" w:rsidR="00B152BD" w:rsidRDefault="00B152BD" w:rsidP="00EE79AE">
                                    <w:pPr>
                                      <w:pStyle w:val="a5"/>
                                      <w:spacing w:before="0" w:beforeAutospacing="0" w:after="0" w:afterAutospacing="0" w:line="252" w:lineRule="auto"/>
                                      <w:jc w:val="center"/>
                                    </w:pPr>
                                    <w:r>
                                      <w:rPr>
                                        <w:rFonts w:eastAsia="Calibri"/>
                                        <w:sz w:val="28"/>
                                        <w:szCs w:val="28"/>
                                      </w:rPr>
                                      <w:t>Аудио-видео</w:t>
                                    </w:r>
                                  </w:p>
                                  <w:p w14:paraId="4349130D"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1056" style="position:absolute;visibility:visible;mso-wrap-style:square" from="78344,18951" to="80388,1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" strokecolor="black [3213]" strokeweight="1.5pt">
                            <v:stroke joinstyle="miter"/>
                          </v:line>
                          <v:line id="Прямая соединительная линия 53" o:spid="_x0000_s1057" style="position:absolute;visibility:visible;mso-wrap-style:square" from="78770,27682" to="80814,27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" strokecolor="black [3213]" strokeweight="1.5pt">
                            <v:stroke joinstyle="miter"/>
                          </v:line>
                          <v:line id="Прямая соединительная линия 54" o:spid="_x0000_s1058" style="position:absolute;visibility:visible;mso-wrap-style:square" from="78770,36975" to="80814,36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" strokecolor="black [3213]" strokeweight="1.5pt">
                            <v:stroke joinstyle="miter"/>
                          </v:line>
                          <v:line id="Прямая соединительная линия 55" o:spid="_x0000_s1059" style="position:absolute;visibility:visible;mso-wrap-style:square" from="78773,45859" to="80818,45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" strokecolor="black [3213]" strokeweight="1.5pt">
                            <v:stroke joinstyle="miter"/>
                          </v:line>
                          <v:line id="Прямая соединительная линия 60" o:spid="_x0000_s1060" style="position:absolute;flip:x y;visibility:visible;mso-wrap-style:square" from="78300,11303" to="78773,45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" strokecolor="black [3213]" strokeweight="1.5pt">
                            <v:stroke joinstyle="miter"/>
                          </v:line>
                        </v:group>
                        <v:line id="Прямая соединительная линия 65" o:spid="_x0000_s1061" style="position:absolute;flip:x y;visibility:visible;mso-wrap-style:square" from="41861,11260" to="41907,13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" strokecolor="black [3213]" strokeweight="1.5pt">
                          <v:stroke joinstyle="miter"/>
                        </v:line>
                        <v:line id="Прямая соединительная линия 66" o:spid="_x0000_s1062" style="position:absolute;flip:y;visibility:visible;mso-wrap-style:square" from="57359,13230" to="57359,14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" strokecolor="black [3213]" strokeweight="1.5pt">
                          <v:stroke joinstyle="miter"/>
                        </v:line>
                        <v:line id="Прямая соединительная линия 68" o:spid="_x0000_s1063" style="position:absolute;flip:y;visibility:visible;mso-wrap-style:square" from="25625,13122" to="25625,14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" strokecolor="black [3213]" strokeweight="1.5pt">
                          <v:stroke joinstyle="miter"/>
                        </v:line>
                      </v:group>
                    </v:group>
                    <v:group id="Группа 79" o:spid="_x0000_s1064" style="position:absolute;left:381;top:18710;width:75107;height:35463" coordorigin="381,18710" coordsize="75107,35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">
                      <v:shape id="Надпись 2" o:spid="_x0000_s1065" type="#_x0000_t202" style="position:absolute;left:5842;top:22321;width:16107;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" fillcolor="white [3201]" strokeweight=".5pt">
                        <v:textbox>
                          <w:txbxContent>
                            <w:p w14:paraId="1870531F" w14:textId="77777777" w:rsidR="00B152BD" w:rsidRDefault="00B152BD"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1066" type="#_x0000_t202" style="position:absolute;left:30756;top:22702;width:16579;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" fillcolor="white [3201]" strokeweight=".5pt">
                        <v:textbox>
                          <w:txbxContent>
                            <w:p w14:paraId="10E3E5F8"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14:paraId="11FA1910" w14:textId="77777777" w:rsidR="00B152BD" w:rsidRDefault="00B152BD"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1067" type="#_x0000_t202" style="position:absolute;left:58908;top:22822;width:16580;height: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" fillcolor="white [3201]" strokeweight=".5pt">
                        <v:textbox>
                          <w:txbxContent>
                            <w:p w14:paraId="175BB034" w14:textId="77777777" w:rsidR="00B152BD" w:rsidRDefault="00B152BD"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1068" type="#_x0000_t202" style="position:absolute;left:58908;top:31671;width:1658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" fillcolor="white [3201]" strokeweight=".5pt">
                        <v:textbox>
                          <w:txbxContent>
                            <w:p w14:paraId="548CB98D" w14:textId="77777777" w:rsidR="00B152BD" w:rsidRDefault="00B152BD"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1069" type="#_x0000_t202" style="position:absolute;left:381;top:32788;width:11715;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" fillcolor="white [3201]" strokeweight=".5pt">
                        <v:textbox>
                          <w:txbxContent>
                            <w:p w14:paraId="52482A20" w14:textId="77777777" w:rsidR="00B152BD" w:rsidRDefault="00B152BD"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1070" type="#_x0000_t202" style="position:absolute;left:16532;top:32788;width:11715;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" fillcolor="white [3201]" strokeweight=".5pt">
                        <v:textbox>
                          <w:txbxContent>
                            <w:p w14:paraId="4A28C9F1" w14:textId="77777777" w:rsidR="00B152BD" w:rsidRDefault="00B152BD"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1071" type="#_x0000_t202" style="position:absolute;left:37464;top:31320;width:1658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" fillcolor="white [3201]" strokeweight=".5pt">
                        <v:textbox>
                          <w:txbxContent>
                            <w:p w14:paraId="0CCC8795"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14:paraId="1D7A1CDF"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2" type="#_x0000_t202" style="position:absolute;left:37487;top:39829;width:16579;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" fillcolor="white [3201]" strokeweight=".5pt">
                        <v:textbox>
                          <w:txbxContent>
                            <w:p w14:paraId="06BD4299"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Длинный </w:t>
                              </w:r>
                            </w:p>
                            <w:p w14:paraId="25B09C8F"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3" type="#_x0000_t202" style="position:absolute;left:37614;top:48465;width:16579;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" fillcolor="white [3201]" strokeweight=".5pt">
                        <v:textbox>
                          <w:txbxContent>
                            <w:p w14:paraId="68A9A476"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Расширенный </w:t>
                              </w:r>
                            </w:p>
                            <w:p w14:paraId="4F173EF3"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4" type="#_x0000_t202" style="position:absolute;left:2816;top:41678;width:11715;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" fillcolor="white [3201]" strokeweight=".5pt">
                        <v:textbox>
                          <w:txbxContent>
                            <w:p w14:paraId="4EE9C005" w14:textId="77777777" w:rsidR="00B152BD" w:rsidRDefault="00B152BD"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1075" type="#_x0000_t202" style="position:absolute;left:3070;top:49029;width:11715;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" fillcolor="white [3201]" strokeweight=".5pt">
                        <v:textbox>
                          <w:txbxContent>
                            <w:p w14:paraId="3D000919" w14:textId="77777777" w:rsidR="00B152BD" w:rsidRDefault="00B152BD"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1076" type="#_x0000_t202" style="position:absolute;left:19408;top:40404;width:13948;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" fillcolor="white [3201]" strokeweight=".5pt">
                        <v:textbox>
                          <w:txbxContent>
                            <w:p w14:paraId="0A7BEC83"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14:paraId="4F2D151C"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1077" type="#_x0000_t202" style="position:absolute;left:19580;top:48264;width:13944;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" fillcolor="white [3201]" strokeweight=".5pt">
                        <v:textbox>
                          <w:txbxContent>
                            <w:p w14:paraId="1959D652" w14:textId="77777777" w:rsidR="00B152BD" w:rsidRDefault="00B152BD" w:rsidP="00EE79AE">
                              <w:pPr>
                                <w:pStyle w:val="a5"/>
                                <w:spacing w:before="0" w:beforeAutospacing="0" w:after="0" w:afterAutospacing="0" w:line="252" w:lineRule="auto"/>
                                <w:jc w:val="center"/>
                              </w:pPr>
                              <w:r>
                                <w:rPr>
                                  <w:rFonts w:eastAsia="Calibri"/>
                                  <w:sz w:val="28"/>
                                  <w:szCs w:val="28"/>
                                </w:rPr>
                                <w:t>Неправильные</w:t>
                              </w:r>
                            </w:p>
                            <w:p w14:paraId="267FC3E2"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1078" style="position:absolute;visibility:visible;mso-wrap-style:square" from="14068,20615" to="39116,20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" strokecolor="black [3213]" strokeweight="1.5pt">
                        <v:stroke joinstyle="miter"/>
                      </v:line>
                      <v:line id="Прямая соединительная линия 46" o:spid="_x0000_s1079" style="position:absolute;visibility:visible;mso-wrap-style:square" from="6645,30794" to="22860,30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" strokecolor="black [3213]" strokeweight="1.5pt">
                        <v:stroke joinstyle="miter"/>
                      </v:line>
                      <v:line id="Прямая соединительная линия 47" o:spid="_x0000_s1080" style="position:absolute;visibility:visible;mso-wrap-style:square" from="35410,34541" to="37458,3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" strokecolor="black [3213]" strokeweight="1.5pt">
                        <v:stroke joinstyle="miter"/>
                      </v:line>
                      <v:line id="Прямая соединительная линия 48" o:spid="_x0000_s1081" style="position:absolute;visibility:visible;mso-wrap-style:square" from="35443,42721" to="37488,42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" strokecolor="black [3213]" strokeweight="1.5pt">
                        <v:stroke joinstyle="miter"/>
                      </v:line>
                      <v:line id="Прямая соединительная линия 49" o:spid="_x0000_s1082" style="position:absolute;visibility:visible;mso-wrap-style:square" from="35582,52295" to="37626,52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" strokecolor="black [3213]" strokeweight="1.5pt">
                        <v:stroke joinstyle="miter"/>
                      </v:line>
                      <v:line id="Прямая соединительная линия 50" o:spid="_x0000_s1083" style="position:absolute;visibility:visible;mso-wrap-style:square" from="56940,25646" to="58984,25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" strokecolor="black [3213]" strokeweight="1.5pt">
                        <v:stroke joinstyle="miter"/>
                      </v:line>
                      <v:line id="Прямая соединительная линия 51" o:spid="_x0000_s1084" style="position:absolute;visibility:visible;mso-wrap-style:square" from="57083,34488" to="59127,34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" strokecolor="black [3213]" strokeweight="1.5pt">
                        <v:stroke joinstyle="miter"/>
                      </v:line>
                      <v:line id="Прямая соединительная линия 61" o:spid="_x0000_s1085" style="position:absolute;flip:x y;visibility:visible;mso-wrap-style:square" from="56958,18951" to="57079,34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" strokecolor="black [3213]" strokeweight="1.5pt">
                        <v:stroke joinstyle="miter"/>
                      </v:line>
                      <v:line id="Прямая соединительная линия 62" o:spid="_x0000_s1086" style="position:absolute;flip:x y;visibility:visible;mso-wrap-style:square" from="35455,28424" to="35579,52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" strokecolor="black [3213]" strokeweight="1.5pt">
                        <v:stroke joinstyle="miter"/>
                      </v:line>
                      <v:line id="Прямая соединительная линия 63" o:spid="_x0000_s1087" style="position:absolute;flip:x y;visibility:visible;mso-wrap-style:square" from="17385,36795" to="17506,50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" strokecolor="black [3213]" strokeweight="1.5pt">
                        <v:stroke joinstyle="miter"/>
                      </v:line>
                      <v:line id="Прямая соединительная линия 64" o:spid="_x0000_s1088" style="position:absolute;flip:x y;visibility:visible;mso-wrap-style:square" from="1161,36989" to="1310,5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" strokecolor="black [3213]" strokeweight="1.5pt">
                        <v:stroke joinstyle="miter"/>
                      </v:line>
                      <v:line id="Прямая соединительная линия 69" o:spid="_x0000_s1089" style="position:absolute;flip:y;visibility:visible;mso-wrap-style:square" from="25625,18710" to="25625,20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" strokecolor="black [3213]" strokeweight="1.5pt">
                        <v:stroke joinstyle="miter"/>
                      </v:line>
                      <v:line id="Прямая соединительная линия 70" o:spid="_x0000_s1090" style="position:absolute;flip:y;visibility:visible;mso-wrap-style:square" from="14068,20615" to="14068,22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" strokecolor="black [3213]" strokeweight="1.5pt">
                        <v:stroke joinstyle="miter"/>
                      </v:line>
                      <v:line id="Прямая соединительная линия 71" o:spid="_x0000_s1091" style="position:absolute;flip:y;visibility:visible;mso-wrap-style:square" from="39214,20615" to="39214,22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" strokecolor="black [3213]" strokeweight="1.5pt">
                        <v:stroke joinstyle="miter"/>
                      </v:line>
                      <v:line id="Прямая соединительная линия 72" o:spid="_x0000_s1092" style="position:absolute;flip:y;visibility:visible;mso-wrap-style:square" from="22987,30794" to="22987,32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" strokecolor="black [3213]" strokeweight="1.5pt">
                        <v:stroke joinstyle="miter"/>
                      </v:line>
                      <v:line id="Прямая соединительная линия 73" o:spid="_x0000_s1093" style="position:absolute;flip:y;visibility:visible;mso-wrap-style:square" from="6753,30686" to="6753,32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" strokecolor="black [3213]" strokeweight="1.5pt">
                        <v:stroke joinstyle="miter"/>
                      </v:line>
                      <v:line id="Прямая соединительная линия 74" o:spid="_x0000_s1094" style="position:absolute;flip:y;visibility:visible;mso-wrap-style:square" from="14246,28194" to="14246,30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" strokecolor="black [3213]" strokeweight="1.5pt">
                        <v:stroke joinstyle="miter"/>
                      </v:line>
                    </v:group>
                  </v:group>
                </v:group>
                <v:shape id="_x0000_s1095" type="#_x0000_t202" style="position:absolute;left:61465;top:50581;width:31948;height:3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" fillcolor="white [3201]" stroked="f" strokeweight=".5pt">
                  <v:textbox>
                    <w:txbxContent>
                      <w:p w14:paraId="72BD5AB0" w14:textId="77777777" w:rsidR="00B152BD" w:rsidRPr="00EE79AE" w:rsidRDefault="00B152BD">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mc:Fallback>
        </mc:AlternateContent>
      </w:r>
      <w:r w:rsidR="00AE4D74">
        <w:rPr>
          <w:rFonts w:ascii="Times New Roman" w:hAnsi="Times New Roman" w:cs="Times New Roman"/>
          <w:b/>
          <w:bCs/>
          <w:sz w:val="28"/>
          <w:szCs w:val="28"/>
        </w:rPr>
        <w:br w:type="page"/>
      </w:r>
    </w:p>
    <w:p w14:paraId="495DA27C" w14:textId="77777777"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14:paraId="282F4CDC" w14:textId="77777777"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14:paraId="39A45748" w14:textId="77777777"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14:paraId="70B54A4F"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сложение;</w:t>
      </w:r>
    </w:p>
    <w:p w14:paraId="75F09AC7"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вычитание;</w:t>
      </w:r>
    </w:p>
    <w:p w14:paraId="2A6EBBA8"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умножение;</w:t>
      </w:r>
    </w:p>
    <w:p w14:paraId="7521DD24"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14:paraId="2F2DA85D" w14:textId="77777777"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14:paraId="05A0BC0C" w14:textId="77777777"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14:paraId="025ADE0C"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14:paraId="730522FC"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14:paraId="271C1955" w14:textId="7F42831A" w:rsidR="00580F0A" w:rsidRPr="00580F0A" w:rsidRDefault="00A0500F" w:rsidP="00580F0A">
      <w:pPr>
        <w:tabs>
          <w:tab w:val="left" w:pos="2480"/>
        </w:tabs>
        <w:spacing w:after="0"/>
        <w:jc w:val="both"/>
        <w:rPr>
          <w:rFonts w:ascii="Times New Roman" w:hAnsi="Times New Roman" w:cs="Times New Roman"/>
          <w:sz w:val="28"/>
          <w:szCs w:val="28"/>
        </w:rPr>
      </w:pPr>
      <w:r>
        <w:rPr>
          <w:rFonts w:ascii="Times New Roman" w:hAnsi="Times New Roman" w:cs="Times New Roman"/>
          <w:noProof/>
          <w:sz w:val="24"/>
          <w:szCs w:val="24"/>
          <w:lang w:eastAsia="ru-RU"/>
        </w:rPr>
        <mc:AlternateContent>
          <mc:Choice Requires="wps">
            <w:drawing>
              <wp:anchor distT="0" distB="0" distL="114300" distR="114300" simplePos="0" relativeHeight="251547648" behindDoc="0" locked="1" layoutInCell="1" allowOverlap="1" wp14:anchorId="588CACE0" wp14:editId="655EC1ED">
                <wp:simplePos x="0" y="0"/>
                <wp:positionH relativeFrom="column">
                  <wp:posOffset>1590040</wp:posOffset>
                </wp:positionH>
                <wp:positionV relativeFrom="paragraph">
                  <wp:posOffset>9525</wp:posOffset>
                </wp:positionV>
                <wp:extent cx="105410" cy="675640"/>
                <wp:effectExtent l="0" t="0" r="8890" b="0"/>
                <wp:wrapNone/>
                <wp:docPr id="84" name="Левая фигурная скобка 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410" cy="675640"/>
                        </a:xfrm>
                        <a:prstGeom prst="leftBrace">
                          <a:avLst>
                            <a:gd name="adj1" fmla="val 6703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ACE8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81" o:spid="_x0000_s1026" type="#_x0000_t87" style="position:absolute;margin-left:125.2pt;margin-top:.75pt;width:8.3pt;height:53.2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" adj="2259">
                <w10:anchorlock/>
              </v:shape>
            </w:pict>
          </mc:Fallback>
        </mc:AlternateConten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14:paraId="7C049F20" w14:textId="77777777" w:rsidR="00580F0A" w:rsidRPr="00580F0A" w:rsidRDefault="00580F0A" w:rsidP="00580F0A">
      <w:pPr>
        <w:tabs>
          <w:tab w:val="left" w:pos="2480"/>
        </w:tabs>
        <w:spacing w:after="0"/>
        <w:ind w:firstLine="1276"/>
        <w:rPr>
          <w:rFonts w:ascii="Times New Roman" w:hAnsi="Times New Roman" w:cs="Times New Roman"/>
          <w:sz w:val="28"/>
          <w:szCs w:val="28"/>
        </w:rPr>
      </w:pPr>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14:paraId="5859993E"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r>
        <w:rPr>
          <w:rFonts w:ascii="Times New Roman" w:hAnsi="Times New Roman" w:cs="Times New Roman"/>
          <w:sz w:val="28"/>
          <w:szCs w:val="28"/>
        </w:rPr>
        <w:t>.</w:t>
      </w:r>
    </w:p>
    <w:p w14:paraId="0058BADE" w14:textId="77777777"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14:paraId="670573DE"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14:paraId="573B05B5"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пр</w:t>
      </w:r>
      <w:r w:rsidRPr="00580F0A">
        <w:rPr>
          <w:rFonts w:ascii="Times New Roman" w:hAnsi="Times New Roman" w:cs="Times New Roman"/>
          <w:bCs/>
          <w:sz w:val="28"/>
          <w:szCs w:val="28"/>
        </w:rPr>
        <w:t xml:space="preserve"> = 1.1101</w:t>
      </w:r>
    </w:p>
    <w:p w14:paraId="0E56D4DD"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доп</w:t>
      </w:r>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14:paraId="3430C92D"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14:paraId="4EA2813D"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14:paraId="4B44DC59"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14:paraId="2BC61E58"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14:paraId="6A86F1E7" w14:textId="77777777"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14:paraId="55FB2640" w14:textId="77777777"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14:paraId="1EF73E58" w14:textId="77777777"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14:paraId="0E1F6853" w14:textId="34B84FB9" w:rsidR="00962287" w:rsidRPr="00962287" w:rsidRDefault="00A0500F"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24"/>
          <w:szCs w:val="24"/>
          <w:lang w:eastAsia="ru-RU"/>
        </w:rPr>
        <mc:AlternateContent>
          <mc:Choice Requires="wps">
            <w:drawing>
              <wp:anchor distT="0" distB="0" distL="114300" distR="114300" simplePos="0" relativeHeight="251549696" behindDoc="0" locked="1" layoutInCell="1" allowOverlap="1" wp14:anchorId="27D0F9DF" wp14:editId="14F5CCA3">
                <wp:simplePos x="0" y="0"/>
                <wp:positionH relativeFrom="column">
                  <wp:posOffset>3451225</wp:posOffset>
                </wp:positionH>
                <wp:positionV relativeFrom="paragraph">
                  <wp:posOffset>-50800</wp:posOffset>
                </wp:positionV>
                <wp:extent cx="172085" cy="501650"/>
                <wp:effectExtent l="171450" t="0" r="170815" b="0"/>
                <wp:wrapNone/>
                <wp:docPr id="86" name="Левая фигурная скобка 8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72085" cy="501650"/>
                        </a:xfrm>
                        <a:prstGeom prst="leftBrace">
                          <a:avLst>
                            <a:gd name="adj1" fmla="val 332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6CBC3" id="Левая фигурная скобка 879" o:spid="_x0000_s1026" type="#_x0000_t87" style="position:absolute;margin-left:271.75pt;margin-top:-4pt;width:13.55pt;height:39.5pt;rotation:-90;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" adj="2461">
                <w10:anchorlock/>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548672" behindDoc="0" locked="1" layoutInCell="1" allowOverlap="1" wp14:anchorId="170EBA74" wp14:editId="3F6D734C">
                <wp:simplePos x="0" y="0"/>
                <wp:positionH relativeFrom="column">
                  <wp:posOffset>2520950</wp:posOffset>
                </wp:positionH>
                <wp:positionV relativeFrom="paragraph">
                  <wp:posOffset>-85090</wp:posOffset>
                </wp:positionV>
                <wp:extent cx="167005" cy="560070"/>
                <wp:effectExtent l="190500" t="0" r="194945" b="0"/>
                <wp:wrapNone/>
                <wp:docPr id="85" name="Левая фигурная скобка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67005" cy="560070"/>
                        </a:xfrm>
                        <a:prstGeom prst="leftBrace">
                          <a:avLst>
                            <a:gd name="adj1" fmla="val 332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38731" id="Левая фигурная скобка 877" o:spid="_x0000_s1026" type="#_x0000_t87" style="position:absolute;margin-left:198.5pt;margin-top:-6.7pt;width:13.15pt;height:44.1pt;rotation:-90;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" adj="2139">
                <w10:anchorlock/>
              </v:shape>
            </w:pict>
          </mc:Fallback>
        </mc:AlternateContent>
      </w:r>
      <w:r w:rsidR="00962287" w:rsidRPr="00962287">
        <w:rPr>
          <w:rFonts w:ascii="Times New Roman" w:hAnsi="Times New Roman" w:cs="Times New Roman"/>
          <w:b/>
          <w:bCs/>
          <w:sz w:val="36"/>
          <w:szCs w:val="36"/>
          <w:vertAlign w:val="superscript"/>
        </w:rPr>
        <w:t xml:space="preserve">                                                              1.00…00           0.11…11</w:t>
      </w:r>
    </w:p>
    <w:p w14:paraId="65F1EE06" w14:textId="77777777"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14:paraId="0D454D06"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14:paraId="36A8A7C9"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7F39A43B" w14:textId="77777777"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t xml:space="preserve">-128 ≤ </w:t>
      </w:r>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127</w:t>
      </w:r>
      <w:r w:rsidR="0003547E">
        <w:rPr>
          <w:rFonts w:ascii="Times New Roman" w:hAnsi="Times New Roman" w:cs="Times New Roman"/>
          <w:sz w:val="28"/>
          <w:szCs w:val="28"/>
        </w:rPr>
        <w:t>.</w:t>
      </w:r>
    </w:p>
    <w:p w14:paraId="615E5FF2"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lastRenderedPageBreak/>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14:paraId="7C93B222" w14:textId="77777777"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бзн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14:paraId="4925BFC8" w14:textId="35E7C602" w:rsidR="00962287" w:rsidRPr="00962287" w:rsidRDefault="00A0500F"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36"/>
          <w:szCs w:val="36"/>
          <w:vertAlign w:val="superscript"/>
          <w:lang w:eastAsia="ru-RU"/>
        </w:rPr>
        <mc:AlternateContent>
          <mc:Choice Requires="wps">
            <w:drawing>
              <wp:anchor distT="0" distB="0" distL="114300" distR="114300" simplePos="0" relativeHeight="251551744" behindDoc="0" locked="1" layoutInCell="1" allowOverlap="1" wp14:anchorId="2B13B0D6" wp14:editId="2A6D15BD">
                <wp:simplePos x="0" y="0"/>
                <wp:positionH relativeFrom="column">
                  <wp:posOffset>3231515</wp:posOffset>
                </wp:positionH>
                <wp:positionV relativeFrom="paragraph">
                  <wp:posOffset>32385</wp:posOffset>
                </wp:positionV>
                <wp:extent cx="172085" cy="404495"/>
                <wp:effectExtent l="114300" t="0" r="113665" b="0"/>
                <wp:wrapNone/>
                <wp:docPr id="88" name="Левая фигурная скобка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72085" cy="404495"/>
                        </a:xfrm>
                        <a:prstGeom prst="leftBrace">
                          <a:avLst>
                            <a:gd name="adj1" fmla="val 2767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2A7C5" id="Левая фигурная скобка 875" o:spid="_x0000_s1026" type="#_x0000_t87" style="position:absolute;margin-left:254.45pt;margin-top:2.55pt;width:13.55pt;height:31.85pt;rotation:-90;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" adj="2543">
                <w10:anchorlock/>
              </v:shape>
            </w:pict>
          </mc:Fallback>
        </mc:AlternateContent>
      </w:r>
      <w:r>
        <w:rPr>
          <w:rFonts w:ascii="Times New Roman" w:hAnsi="Times New Roman" w:cs="Times New Roman"/>
          <w:noProof/>
          <w:sz w:val="36"/>
          <w:szCs w:val="36"/>
          <w:vertAlign w:val="superscript"/>
          <w:lang w:eastAsia="ru-RU"/>
        </w:rPr>
        <mc:AlternateContent>
          <mc:Choice Requires="wps">
            <w:drawing>
              <wp:anchor distT="0" distB="0" distL="114300" distR="114300" simplePos="0" relativeHeight="251550720" behindDoc="0" locked="1" layoutInCell="1" allowOverlap="1" wp14:anchorId="2D73BA2A" wp14:editId="34F5BDD4">
                <wp:simplePos x="0" y="0"/>
                <wp:positionH relativeFrom="column">
                  <wp:posOffset>2259965</wp:posOffset>
                </wp:positionH>
                <wp:positionV relativeFrom="paragraph">
                  <wp:posOffset>31750</wp:posOffset>
                </wp:positionV>
                <wp:extent cx="172085" cy="404495"/>
                <wp:effectExtent l="114300" t="0" r="113665" b="0"/>
                <wp:wrapNone/>
                <wp:docPr id="87" name="Левая фигурная скобка 8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72085" cy="404495"/>
                        </a:xfrm>
                        <a:prstGeom prst="leftBrace">
                          <a:avLst>
                            <a:gd name="adj1" fmla="val 2767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3E017" id="Левая фигурная скобка 873" o:spid="_x0000_s1026" type="#_x0000_t87" style="position:absolute;margin-left:177.95pt;margin-top:2.5pt;width:13.55pt;height:31.85pt;rotation:-90;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" adj="2543">
                <w10:anchorlock/>
              </v:shape>
            </w:pict>
          </mc:Fallback>
        </mc:AlternateConten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14:paraId="483B3831" w14:textId="77777777"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p>
    <w:p w14:paraId="22E79628"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297834A7" w14:textId="77777777"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0 ≤ 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255</w:t>
      </w:r>
      <w:r w:rsidR="0003547E">
        <w:rPr>
          <w:rFonts w:ascii="Times New Roman" w:hAnsi="Times New Roman" w:cs="Times New Roman"/>
          <w:sz w:val="28"/>
          <w:szCs w:val="28"/>
        </w:rPr>
        <w:t>.</w:t>
      </w:r>
    </w:p>
    <w:p w14:paraId="0388C662"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14:paraId="312F5DAB"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14:paraId="01292837"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  </w:t>
      </w:r>
      <w:r w:rsidRPr="00962287">
        <w:rPr>
          <w:rFonts w:ascii="Times New Roman" w:hAnsi="Times New Roman" w:cs="Times New Roman"/>
          <w:b/>
          <w:bCs/>
          <w:sz w:val="28"/>
          <w:szCs w:val="28"/>
        </w:rPr>
        <w:t>≤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14:paraId="22F87736"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14:paraId="3102130F"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др.нпр.  </w:t>
      </w:r>
      <w:r w:rsidRPr="00962287">
        <w:rPr>
          <w:rFonts w:ascii="Times New Roman" w:hAnsi="Times New Roman" w:cs="Times New Roman"/>
          <w:b/>
          <w:bCs/>
          <w:sz w:val="28"/>
          <w:szCs w:val="28"/>
        </w:rPr>
        <w:t>≤ 2 - 2</w:t>
      </w:r>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14:paraId="37A1ED85" w14:textId="77777777"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14:paraId="5A21D8F3" w14:textId="77777777"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14:paraId="5F8CCB53" w14:textId="77777777"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14:paraId="37612251" w14:textId="77777777" w:rsidR="006B2484" w:rsidRPr="00C9576A" w:rsidRDefault="0003547E" w:rsidP="006B2484">
      <w:pPr>
        <w:pStyle w:val="22"/>
        <w:ind w:right="1024" w:firstLine="540"/>
        <w:rPr>
          <w:b/>
          <w:sz w:val="28"/>
          <w:szCs w:val="28"/>
          <w:lang w:val="ru-RU"/>
        </w:rPr>
      </w:pPr>
      <w:r w:rsidRPr="00C9576A">
        <w:rPr>
          <w:b/>
          <w:position w:val="-10"/>
          <w:sz w:val="28"/>
          <w:szCs w:val="28"/>
          <w:lang w:val="ru-RU"/>
        </w:rPr>
        <w:object w:dxaOrig="2220" w:dyaOrig="360" w14:anchorId="4BB9AE7B">
          <v:shape id="_x0000_i1034" type="#_x0000_t75" style="width:152.4pt;height:24.3pt" o:ole="" fillcolor="window">
            <v:imagedata r:id="rId280" o:title=""/>
          </v:shape>
          <o:OLEObject Type="Embed" ProgID="Equation.3" ShapeID="_x0000_i1034" DrawAspect="Content" ObjectID="_1795380137" r:id="rId281"/>
        </w:object>
      </w:r>
      <w:r w:rsidR="006B2484" w:rsidRPr="00C9576A">
        <w:rPr>
          <w:b/>
          <w:sz w:val="28"/>
          <w:szCs w:val="28"/>
          <w:lang w:val="ru-RU"/>
        </w:rPr>
        <w:t>,</w:t>
      </w:r>
    </w:p>
    <w:p w14:paraId="246E5E3C" w14:textId="77777777" w:rsidR="006B2484" w:rsidRPr="00C9576A" w:rsidRDefault="006B2484" w:rsidP="006B2484">
      <w:pPr>
        <w:pStyle w:val="22"/>
        <w:ind w:right="22" w:firstLine="0"/>
        <w:rPr>
          <w:sz w:val="28"/>
          <w:szCs w:val="28"/>
          <w:lang w:val="ru-RU"/>
        </w:rPr>
      </w:pPr>
      <w:r w:rsidRPr="00C9576A">
        <w:rPr>
          <w:sz w:val="28"/>
          <w:szCs w:val="28"/>
          <w:lang w:val="ru-RU"/>
        </w:rPr>
        <w:t xml:space="preserve">где </w:t>
      </w:r>
      <w:r w:rsidRPr="00155F00">
        <w:rPr>
          <w:i/>
          <w:sz w:val="28"/>
          <w:szCs w:val="28"/>
          <w:lang w:val="ru-RU"/>
        </w:rPr>
        <w:t>sign</w:t>
      </w:r>
      <w:r w:rsidRPr="00C9576A">
        <w:rPr>
          <w:b/>
          <w:i/>
          <w:sz w:val="28"/>
          <w:szCs w:val="28"/>
          <w:lang w:val="ru-RU"/>
        </w:rPr>
        <w:t>A</w:t>
      </w:r>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14:paraId="3921F159" w14:textId="77777777"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14:paraId="6634BD18" w14:textId="77777777"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14:paraId="104732CA" w14:textId="77777777"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14:paraId="16742688" w14:textId="77777777"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14:paraId="00F6FD43" w14:textId="77777777"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14:paraId="1E5E9C41" w14:textId="77777777" w:rsidR="006B2484" w:rsidRDefault="006B2484" w:rsidP="006B2484">
      <w:pPr>
        <w:pStyle w:val="22"/>
        <w:ind w:right="22" w:firstLine="540"/>
        <w:rPr>
          <w:sz w:val="28"/>
          <w:szCs w:val="28"/>
          <w:lang w:val="ru-RU"/>
        </w:rPr>
      </w:pPr>
      <w:r>
        <w:rPr>
          <w:sz w:val="28"/>
          <w:szCs w:val="28"/>
          <w:lang w:val="ru-RU"/>
        </w:rPr>
        <w:t>2</w:t>
      </w:r>
      <w:r w:rsidRPr="00C9576A">
        <w:rPr>
          <w:sz w:val="28"/>
          <w:szCs w:val="28"/>
          <w:lang w:val="ru-RU"/>
        </w:rPr>
        <w:t>. Преимущественное использование так называемых нормализованных чисел.</w:t>
      </w:r>
    </w:p>
    <w:p w14:paraId="2E9D23D6" w14:textId="77777777" w:rsidR="006B2484" w:rsidRPr="00C9576A" w:rsidRDefault="006B2484" w:rsidP="006B2484">
      <w:pPr>
        <w:pStyle w:val="22"/>
        <w:ind w:right="22" w:firstLine="540"/>
        <w:rPr>
          <w:sz w:val="28"/>
          <w:szCs w:val="28"/>
          <w:lang w:val="ru-RU"/>
        </w:rPr>
      </w:pPr>
      <w:r w:rsidRPr="00C9576A">
        <w:rPr>
          <w:sz w:val="28"/>
          <w:szCs w:val="28"/>
          <w:lang w:val="ru-RU"/>
        </w:rPr>
        <w:lastRenderedPageBreak/>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14:paraId="5D748CE3" w14:textId="77777777"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14:paraId="5B4DD53D" w14:textId="77777777"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14:paraId="53FA758D" w14:textId="77777777"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14:paraId="4A7C8DBF" w14:textId="77777777"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14:paraId="2756A4F7" w14:textId="77777777"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14:paraId="420363A2" w14:textId="77777777"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14:paraId="171217C5" w14:textId="77777777"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14:paraId="2C2692D8"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14:paraId="5EDC3DBC"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r w:rsidRPr="000D7391">
        <w:rPr>
          <w:color w:val="000000"/>
          <w:sz w:val="28"/>
          <w:szCs w:val="28"/>
          <w:shd w:val="clear" w:color="auto" w:fill="FFFFFF"/>
        </w:rPr>
        <w:t>i</w:t>
      </w:r>
      <w:r w:rsidRPr="000D7391">
        <w:rPr>
          <w:color w:val="000000"/>
          <w:sz w:val="28"/>
          <w:szCs w:val="28"/>
          <w:shd w:val="clear" w:color="auto" w:fill="FFFFFF"/>
          <w:lang w:val="ru-RU"/>
        </w:rPr>
        <w:t>432.</w:t>
      </w:r>
    </w:p>
    <w:p w14:paraId="42394A43" w14:textId="77777777"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r w:rsidRPr="000D7391">
        <w:rPr>
          <w:color w:val="000000"/>
          <w:sz w:val="28"/>
          <w:szCs w:val="28"/>
          <w:shd w:val="clear" w:color="auto" w:fill="FFFFFF"/>
        </w:rPr>
        <w:t>Zilog</w:t>
      </w:r>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14:paraId="2AE2B493"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Кэхэн, Джероми Кунен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«денормализованные» числа.</w:t>
      </w:r>
    </w:p>
    <w:p w14:paraId="563622C6"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14:paraId="75E0E8AF" w14:textId="77777777"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lastRenderedPageBreak/>
        <w:t>3.4.</w:t>
      </w:r>
      <w:r w:rsidR="0003547E" w:rsidRPr="003D4245">
        <w:rPr>
          <w:rFonts w:ascii="Times New Roman" w:hAnsi="Times New Roman" w:cs="Times New Roman"/>
          <w:b/>
          <w:bCs/>
          <w:sz w:val="28"/>
          <w:szCs w:val="28"/>
        </w:rPr>
        <w:t xml:space="preserve">  Стандарт IEEE 754</w:t>
      </w:r>
    </w:p>
    <w:p w14:paraId="504B6AD9" w14:textId="77777777"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14:paraId="784EE89C" w14:textId="77777777"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754-</w:t>
      </w:r>
      <w:r w:rsidRPr="00352005">
        <w:rPr>
          <w:rFonts w:ascii="Times New Roman" w:hAnsi="Times New Roman" w:cs="Times New Roman"/>
          <w:i/>
          <w:sz w:val="28"/>
          <w:szCs w:val="28"/>
        </w:rPr>
        <w:t>2008</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 xml:space="preserve">merican </w:t>
      </w:r>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 xml:space="preserve">ational </w:t>
      </w:r>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 xml:space="preserve">tandards </w:t>
      </w:r>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14:paraId="063EAA74" w14:textId="77777777"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14:paraId="2D1DC855"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6A9B3473"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денормализованные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5F381C3B"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069FF853"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(Infinity)</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206496A"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(NaN или NaNs)</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063B495E"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2B7A572B" w14:textId="77777777"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14:paraId="0F6ED30F"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14:paraId="29A39009"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14:paraId="02D97BD8"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6C70C763"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14:paraId="73045E8E" w14:textId="77777777" w:rsidTr="008828D3">
        <w:trPr>
          <w:tblCellSpacing w:w="15" w:type="dxa"/>
          <w:jc w:val="center"/>
        </w:trPr>
        <w:tc>
          <w:tcPr>
            <w:tcW w:w="7023" w:type="dxa"/>
            <w:gridSpan w:val="5"/>
            <w:vAlign w:val="center"/>
            <w:hideMark/>
          </w:tcPr>
          <w:p w14:paraId="3D9E0A77" w14:textId="77777777"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14:paraId="77533D69"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9AC59F0"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402F27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14:paraId="701D0530"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14:paraId="245CFE9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E9FE65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14:paraId="3BDFD8C6"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F67E7B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603254F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05F1712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1A8DAEB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4874975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61F6875F"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58C05C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7C6D26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61827FD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66F9E2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312C40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02458CC6"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9B4310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20C9105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5C84A1A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73BACB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75E934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5D49C7D2"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1364A6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5AD0BC9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14DFCAA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86EC57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C9AE4D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2369B8B0"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283BAA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429C59B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032A41B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0727852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22B550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0441D1BA"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9DF09A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6C81EEF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4FBA8BF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42990E9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4D1EB7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14:paraId="6C177C39"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p>
    <w:p w14:paraId="5C0584A0"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lastRenderedPageBreak/>
        <w:t xml:space="preserve">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(NaN).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14:paraId="5ABDD9F2"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NaN (от </w:t>
      </w:r>
      <w:r w:rsidRPr="0041190D">
        <w:rPr>
          <w:rFonts w:ascii="Times New Roman" w:hAnsi="Times New Roman" w:cs="Times New Roman"/>
          <w:i/>
          <w:sz w:val="28"/>
          <w:szCs w:val="28"/>
        </w:rPr>
        <w:t>not a number</w:t>
      </w:r>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NaN возвращает NaN. При желании в мантиссу можно записывать информацию, которую программа сможет интерпретировать. Стандартом это не оговорено и мантисса чаще всего игнорируется. </w:t>
      </w:r>
    </w:p>
    <w:p w14:paraId="405F015D" w14:textId="77777777" w:rsidR="0003547E" w:rsidRPr="00696B43"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NaN</w:t>
      </w:r>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14:paraId="17C42E92" w14:textId="77777777"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14:paraId="5C3B4C16"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14:paraId="69E2D8E8"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14:paraId="3EA83238" w14:textId="77777777"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sqrt(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r>
        <w:rPr>
          <w:rFonts w:ascii="Times New Roman" w:hAnsi="Times New Roman" w:cs="Times New Roman"/>
          <w:sz w:val="28"/>
          <w:szCs w:val="28"/>
        </w:rPr>
        <w:t>.</w:t>
      </w:r>
    </w:p>
    <w:p w14:paraId="559B646F"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14:paraId="4568EB36" w14:textId="77777777"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14:paraId="65145E3E" w14:textId="77777777"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(+∞/0) + ∞ = +∞, тогда как (+∞/-0) +∞ = NaN</w:t>
      </w:r>
      <w:r>
        <w:rPr>
          <w:rFonts w:ascii="Times New Roman" w:hAnsi="Times New Roman" w:cs="Times New Roman"/>
          <w:sz w:val="28"/>
          <w:szCs w:val="28"/>
        </w:rPr>
        <w:t>.</w:t>
      </w:r>
    </w:p>
    <w:p w14:paraId="59705261"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Чем бесконечность в данном случае лучше, чем NaN?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NaN, результатом всего выражения всегда будет NaN.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14:paraId="4515359F" w14:textId="77777777"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14:paraId="59B6DB31" w14:textId="77777777"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14:paraId="5703DD1D" w14:textId="77777777"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14:paraId="4A46741B" w14:textId="77777777" w:rsidR="008A3BE0" w:rsidRDefault="008A3BE0" w:rsidP="003D4245">
      <w:pPr>
        <w:spacing w:before="120" w:after="120" w:line="240" w:lineRule="auto"/>
        <w:ind w:firstLine="567"/>
        <w:rPr>
          <w:rFonts w:ascii="Times New Roman" w:hAnsi="Times New Roman" w:cs="Times New Roman"/>
          <w:b/>
          <w:sz w:val="28"/>
          <w:szCs w:val="28"/>
        </w:rPr>
      </w:pPr>
    </w:p>
    <w:p w14:paraId="0BE11018" w14:textId="77777777"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t>3.5. Представление чисел с плавающей запятой</w:t>
      </w:r>
    </w:p>
    <w:p w14:paraId="54332BDB" w14:textId="77777777"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lastRenderedPageBreak/>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r>
        <w:rPr>
          <w:rFonts w:ascii="Times New Roman" w:hAnsi="Times New Roman" w:cs="Times New Roman"/>
          <w:sz w:val="28"/>
          <w:szCs w:val="28"/>
        </w:rPr>
        <w:t>Мини</w:t>
      </w:r>
      <w:r w:rsidRPr="00DF376D">
        <w:rPr>
          <w:rFonts w:ascii="Times New Roman" w:hAnsi="Times New Roman" w:cs="Times New Roman"/>
          <w:sz w:val="28"/>
          <w:szCs w:val="28"/>
        </w:rPr>
        <w:t xml:space="preserve">ЭВМ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14:paraId="4A2640CE" w14:textId="77777777"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14:paraId="38910D48"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14:paraId="2FB752F5"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14:paraId="26F645A4"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14:paraId="50DA66BD"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14:paraId="65A44968"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14:paraId="6AA1186F" w14:textId="77777777"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14:paraId="41334B9E" w14:textId="77777777"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14:paraId="67E8B873" w14:textId="77777777"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14:paraId="65F8FBA0"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14:paraId="1BDA1FE4"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14:paraId="1A061D7C"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firstRow="1" w:lastRow="1" w:firstColumn="1" w:lastColumn="1" w:noHBand="0" w:noVBand="0"/>
      </w:tblPr>
      <w:tblGrid>
        <w:gridCol w:w="450"/>
        <w:gridCol w:w="2060"/>
        <w:gridCol w:w="4726"/>
      </w:tblGrid>
      <w:tr w:rsidR="003D4245" w:rsidRPr="00547F08" w14:paraId="2576B94D" w14:textId="77777777" w:rsidTr="008828D3">
        <w:trPr>
          <w:trHeight w:val="334"/>
        </w:trPr>
        <w:tc>
          <w:tcPr>
            <w:tcW w:w="436" w:type="dxa"/>
            <w:tcBorders>
              <w:right w:val="single" w:sz="18" w:space="0" w:color="auto"/>
            </w:tcBorders>
          </w:tcPr>
          <w:p w14:paraId="77A5E59A" w14:textId="77777777"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14:paraId="326630B2" w14:textId="77777777"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14:paraId="1566D7EF" w14:textId="77777777" w:rsidR="003D4245" w:rsidRPr="00547F08" w:rsidRDefault="003D4245" w:rsidP="008828D3">
            <w:pPr>
              <w:tabs>
                <w:tab w:val="left" w:pos="2480"/>
              </w:tabs>
              <w:ind w:right="102"/>
              <w:jc w:val="center"/>
              <w:rPr>
                <w:sz w:val="24"/>
                <w:szCs w:val="24"/>
              </w:rPr>
            </w:pPr>
            <w:r w:rsidRPr="00547F08">
              <w:rPr>
                <w:sz w:val="24"/>
                <w:szCs w:val="24"/>
              </w:rPr>
              <w:t>мантисса</w:t>
            </w:r>
          </w:p>
        </w:tc>
      </w:tr>
    </w:tbl>
    <w:p w14:paraId="56AF91C4"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14:paraId="28780165"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14:paraId="1EDA3677"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14:paraId="3468449B" w14:textId="77777777"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 xml:space="preserve">-64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14:paraId="1F1CABD4"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29F89C5D"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14:paraId="4193660A"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69A61070" w14:textId="77777777" w:rsidTr="008828D3">
        <w:tc>
          <w:tcPr>
            <w:tcW w:w="0" w:type="auto"/>
            <w:tcBorders>
              <w:right w:val="single" w:sz="18" w:space="0" w:color="auto"/>
            </w:tcBorders>
          </w:tcPr>
          <w:p w14:paraId="4EBE67B2"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799CFE3D" w14:textId="77777777" w:rsidR="003D4245" w:rsidRPr="00547F08" w:rsidRDefault="003D4245" w:rsidP="008828D3">
            <w:pPr>
              <w:tabs>
                <w:tab w:val="left" w:pos="2480"/>
              </w:tabs>
              <w:ind w:right="102"/>
              <w:rPr>
                <w:sz w:val="28"/>
                <w:szCs w:val="28"/>
                <w:lang w:val="en-US"/>
              </w:rPr>
            </w:pPr>
          </w:p>
        </w:tc>
        <w:tc>
          <w:tcPr>
            <w:tcW w:w="0" w:type="auto"/>
          </w:tcPr>
          <w:p w14:paraId="16D25D8D" w14:textId="77777777" w:rsidR="003D4245" w:rsidRPr="00547F08" w:rsidRDefault="003D4245" w:rsidP="008828D3">
            <w:pPr>
              <w:tabs>
                <w:tab w:val="left" w:pos="2480"/>
              </w:tabs>
              <w:ind w:right="102"/>
              <w:rPr>
                <w:sz w:val="28"/>
                <w:szCs w:val="28"/>
                <w:lang w:val="en-US"/>
              </w:rPr>
            </w:pPr>
          </w:p>
        </w:tc>
        <w:tc>
          <w:tcPr>
            <w:tcW w:w="0" w:type="auto"/>
          </w:tcPr>
          <w:p w14:paraId="1F5BB993" w14:textId="77777777" w:rsidR="003D4245" w:rsidRPr="00547F08" w:rsidRDefault="003D4245" w:rsidP="008828D3">
            <w:pPr>
              <w:tabs>
                <w:tab w:val="left" w:pos="2480"/>
              </w:tabs>
              <w:ind w:right="102"/>
              <w:rPr>
                <w:sz w:val="28"/>
                <w:szCs w:val="28"/>
                <w:lang w:val="en-US"/>
              </w:rPr>
            </w:pPr>
          </w:p>
        </w:tc>
        <w:tc>
          <w:tcPr>
            <w:tcW w:w="0" w:type="auto"/>
          </w:tcPr>
          <w:p w14:paraId="1CEAFD98" w14:textId="77777777" w:rsidR="003D4245" w:rsidRPr="00547F08" w:rsidRDefault="003D4245" w:rsidP="008828D3">
            <w:pPr>
              <w:tabs>
                <w:tab w:val="left" w:pos="2480"/>
              </w:tabs>
              <w:ind w:right="102"/>
              <w:rPr>
                <w:sz w:val="28"/>
                <w:szCs w:val="28"/>
                <w:lang w:val="en-US"/>
              </w:rPr>
            </w:pPr>
          </w:p>
        </w:tc>
        <w:tc>
          <w:tcPr>
            <w:tcW w:w="0" w:type="auto"/>
          </w:tcPr>
          <w:p w14:paraId="7E0F64BD" w14:textId="77777777" w:rsidR="003D4245" w:rsidRPr="00547F08" w:rsidRDefault="003D4245" w:rsidP="008828D3">
            <w:pPr>
              <w:tabs>
                <w:tab w:val="left" w:pos="2480"/>
              </w:tabs>
              <w:ind w:right="102"/>
              <w:rPr>
                <w:sz w:val="28"/>
                <w:szCs w:val="28"/>
                <w:lang w:val="en-US"/>
              </w:rPr>
            </w:pPr>
          </w:p>
        </w:tc>
        <w:tc>
          <w:tcPr>
            <w:tcW w:w="0" w:type="auto"/>
          </w:tcPr>
          <w:p w14:paraId="2F98B387" w14:textId="77777777" w:rsidR="003D4245" w:rsidRPr="00547F08" w:rsidRDefault="003D4245" w:rsidP="008828D3">
            <w:pPr>
              <w:tabs>
                <w:tab w:val="left" w:pos="2480"/>
              </w:tabs>
              <w:ind w:right="102"/>
              <w:rPr>
                <w:sz w:val="28"/>
                <w:szCs w:val="28"/>
                <w:lang w:val="en-US"/>
              </w:rPr>
            </w:pPr>
          </w:p>
        </w:tc>
        <w:tc>
          <w:tcPr>
            <w:tcW w:w="0" w:type="auto"/>
          </w:tcPr>
          <w:p w14:paraId="102C081B" w14:textId="77777777"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14:paraId="043FA0EB"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180D1830" w14:textId="77777777" w:rsidR="003D4245" w:rsidRPr="00547F08" w:rsidRDefault="003D4245" w:rsidP="008828D3">
            <w:pPr>
              <w:tabs>
                <w:tab w:val="left" w:pos="2480"/>
              </w:tabs>
              <w:ind w:right="102"/>
              <w:rPr>
                <w:sz w:val="28"/>
                <w:szCs w:val="28"/>
                <w:lang w:val="en-US"/>
              </w:rPr>
            </w:pPr>
          </w:p>
        </w:tc>
        <w:tc>
          <w:tcPr>
            <w:tcW w:w="0" w:type="auto"/>
          </w:tcPr>
          <w:p w14:paraId="4965A17C" w14:textId="77777777" w:rsidR="003D4245" w:rsidRPr="00547F08" w:rsidRDefault="003D4245" w:rsidP="008828D3">
            <w:pPr>
              <w:tabs>
                <w:tab w:val="left" w:pos="2480"/>
              </w:tabs>
              <w:ind w:right="102"/>
              <w:rPr>
                <w:sz w:val="28"/>
                <w:szCs w:val="28"/>
                <w:lang w:val="en-US"/>
              </w:rPr>
            </w:pPr>
          </w:p>
        </w:tc>
        <w:tc>
          <w:tcPr>
            <w:tcW w:w="0" w:type="auto"/>
          </w:tcPr>
          <w:p w14:paraId="5AF0E6CA" w14:textId="77777777" w:rsidR="003D4245" w:rsidRPr="00547F08" w:rsidRDefault="003D4245" w:rsidP="008828D3">
            <w:pPr>
              <w:tabs>
                <w:tab w:val="left" w:pos="2480"/>
              </w:tabs>
              <w:ind w:right="102"/>
              <w:rPr>
                <w:sz w:val="28"/>
                <w:szCs w:val="28"/>
                <w:lang w:val="en-US"/>
              </w:rPr>
            </w:pPr>
          </w:p>
        </w:tc>
        <w:tc>
          <w:tcPr>
            <w:tcW w:w="0" w:type="auto"/>
          </w:tcPr>
          <w:p w14:paraId="66D2BDEE" w14:textId="77777777" w:rsidR="003D4245" w:rsidRPr="00547F08" w:rsidRDefault="003D4245" w:rsidP="008828D3">
            <w:pPr>
              <w:tabs>
                <w:tab w:val="left" w:pos="2480"/>
              </w:tabs>
              <w:ind w:right="102"/>
              <w:rPr>
                <w:sz w:val="28"/>
                <w:szCs w:val="28"/>
                <w:lang w:val="en-US"/>
              </w:rPr>
            </w:pPr>
          </w:p>
        </w:tc>
        <w:tc>
          <w:tcPr>
            <w:tcW w:w="0" w:type="auto"/>
          </w:tcPr>
          <w:p w14:paraId="3DCD388A" w14:textId="77777777" w:rsidR="003D4245" w:rsidRPr="00547F08" w:rsidRDefault="003D4245" w:rsidP="008828D3">
            <w:pPr>
              <w:tabs>
                <w:tab w:val="left" w:pos="2480"/>
              </w:tabs>
              <w:ind w:right="102"/>
              <w:rPr>
                <w:sz w:val="28"/>
                <w:szCs w:val="28"/>
                <w:lang w:val="en-US"/>
              </w:rPr>
            </w:pPr>
          </w:p>
        </w:tc>
        <w:tc>
          <w:tcPr>
            <w:tcW w:w="0" w:type="auto"/>
          </w:tcPr>
          <w:p w14:paraId="04FEE140" w14:textId="77777777" w:rsidR="003D4245" w:rsidRPr="00547F08" w:rsidRDefault="003D4245" w:rsidP="008828D3">
            <w:pPr>
              <w:tabs>
                <w:tab w:val="left" w:pos="2480"/>
              </w:tabs>
              <w:ind w:right="102"/>
              <w:rPr>
                <w:sz w:val="28"/>
                <w:szCs w:val="28"/>
                <w:lang w:val="en-US"/>
              </w:rPr>
            </w:pPr>
          </w:p>
        </w:tc>
        <w:tc>
          <w:tcPr>
            <w:tcW w:w="0" w:type="auto"/>
          </w:tcPr>
          <w:p w14:paraId="411402EE" w14:textId="77777777" w:rsidR="003D4245" w:rsidRPr="00547F08" w:rsidRDefault="003D4245" w:rsidP="008828D3">
            <w:pPr>
              <w:tabs>
                <w:tab w:val="left" w:pos="2480"/>
              </w:tabs>
              <w:ind w:right="102"/>
              <w:rPr>
                <w:sz w:val="28"/>
                <w:szCs w:val="28"/>
                <w:lang w:val="en-US"/>
              </w:rPr>
            </w:pPr>
          </w:p>
        </w:tc>
        <w:tc>
          <w:tcPr>
            <w:tcW w:w="0" w:type="auto"/>
          </w:tcPr>
          <w:p w14:paraId="37C14485" w14:textId="77777777" w:rsidR="003D4245" w:rsidRPr="00547F08" w:rsidRDefault="003D4245" w:rsidP="008828D3">
            <w:pPr>
              <w:tabs>
                <w:tab w:val="left" w:pos="2480"/>
              </w:tabs>
              <w:ind w:right="102"/>
              <w:rPr>
                <w:sz w:val="28"/>
                <w:szCs w:val="28"/>
                <w:lang w:val="en-US"/>
              </w:rPr>
            </w:pPr>
          </w:p>
        </w:tc>
        <w:tc>
          <w:tcPr>
            <w:tcW w:w="0" w:type="auto"/>
          </w:tcPr>
          <w:p w14:paraId="0C6E76EA" w14:textId="77777777" w:rsidR="003D4245" w:rsidRPr="00547F08" w:rsidRDefault="003D4245" w:rsidP="008828D3">
            <w:pPr>
              <w:tabs>
                <w:tab w:val="left" w:pos="2480"/>
              </w:tabs>
              <w:ind w:right="102"/>
              <w:rPr>
                <w:sz w:val="28"/>
                <w:szCs w:val="28"/>
                <w:lang w:val="en-US"/>
              </w:rPr>
            </w:pPr>
          </w:p>
        </w:tc>
        <w:tc>
          <w:tcPr>
            <w:tcW w:w="0" w:type="auto"/>
          </w:tcPr>
          <w:p w14:paraId="04D4A543" w14:textId="77777777" w:rsidR="003D4245" w:rsidRPr="00547F08" w:rsidRDefault="003D4245" w:rsidP="008828D3">
            <w:pPr>
              <w:tabs>
                <w:tab w:val="left" w:pos="2480"/>
              </w:tabs>
              <w:ind w:right="102"/>
              <w:rPr>
                <w:sz w:val="28"/>
                <w:szCs w:val="28"/>
                <w:lang w:val="en-US"/>
              </w:rPr>
            </w:pPr>
          </w:p>
        </w:tc>
        <w:tc>
          <w:tcPr>
            <w:tcW w:w="0" w:type="auto"/>
          </w:tcPr>
          <w:p w14:paraId="6CD49BEE" w14:textId="77777777" w:rsidR="003D4245" w:rsidRPr="00547F08" w:rsidRDefault="003D4245" w:rsidP="008828D3">
            <w:pPr>
              <w:tabs>
                <w:tab w:val="left" w:pos="2480"/>
              </w:tabs>
              <w:ind w:right="102"/>
              <w:rPr>
                <w:sz w:val="28"/>
                <w:szCs w:val="28"/>
                <w:lang w:val="en-US"/>
              </w:rPr>
            </w:pPr>
          </w:p>
        </w:tc>
        <w:tc>
          <w:tcPr>
            <w:tcW w:w="0" w:type="auto"/>
          </w:tcPr>
          <w:p w14:paraId="336EFA30" w14:textId="77777777" w:rsidR="003D4245" w:rsidRPr="00547F08" w:rsidRDefault="003D4245" w:rsidP="008828D3">
            <w:pPr>
              <w:tabs>
                <w:tab w:val="left" w:pos="2480"/>
              </w:tabs>
              <w:ind w:right="102"/>
              <w:rPr>
                <w:sz w:val="28"/>
                <w:szCs w:val="28"/>
                <w:lang w:val="en-US"/>
              </w:rPr>
            </w:pPr>
          </w:p>
        </w:tc>
        <w:tc>
          <w:tcPr>
            <w:tcW w:w="0" w:type="auto"/>
          </w:tcPr>
          <w:p w14:paraId="4380DFAD" w14:textId="77777777" w:rsidR="003D4245" w:rsidRPr="00547F08" w:rsidRDefault="003D4245" w:rsidP="008828D3">
            <w:pPr>
              <w:tabs>
                <w:tab w:val="left" w:pos="2480"/>
              </w:tabs>
              <w:ind w:right="102"/>
              <w:rPr>
                <w:sz w:val="28"/>
                <w:szCs w:val="28"/>
                <w:lang w:val="en-US"/>
              </w:rPr>
            </w:pPr>
          </w:p>
        </w:tc>
        <w:tc>
          <w:tcPr>
            <w:tcW w:w="0" w:type="auto"/>
          </w:tcPr>
          <w:p w14:paraId="4211BA54" w14:textId="77777777" w:rsidR="003D4245" w:rsidRPr="00547F08" w:rsidRDefault="003D4245" w:rsidP="008828D3">
            <w:pPr>
              <w:tabs>
                <w:tab w:val="left" w:pos="2480"/>
              </w:tabs>
              <w:ind w:right="102"/>
              <w:rPr>
                <w:sz w:val="28"/>
                <w:szCs w:val="28"/>
                <w:lang w:val="en-US"/>
              </w:rPr>
            </w:pPr>
          </w:p>
        </w:tc>
        <w:tc>
          <w:tcPr>
            <w:tcW w:w="0" w:type="auto"/>
          </w:tcPr>
          <w:p w14:paraId="3D25F11F" w14:textId="77777777" w:rsidR="003D4245" w:rsidRPr="00547F08" w:rsidRDefault="003D4245" w:rsidP="008828D3">
            <w:pPr>
              <w:tabs>
                <w:tab w:val="left" w:pos="2480"/>
              </w:tabs>
              <w:ind w:right="102"/>
              <w:rPr>
                <w:sz w:val="28"/>
                <w:szCs w:val="28"/>
                <w:lang w:val="en-US"/>
              </w:rPr>
            </w:pPr>
          </w:p>
        </w:tc>
        <w:tc>
          <w:tcPr>
            <w:tcW w:w="0" w:type="auto"/>
          </w:tcPr>
          <w:p w14:paraId="73A00C79" w14:textId="77777777" w:rsidR="003D4245" w:rsidRPr="00547F08" w:rsidRDefault="003D4245" w:rsidP="008828D3">
            <w:pPr>
              <w:tabs>
                <w:tab w:val="left" w:pos="2480"/>
              </w:tabs>
              <w:ind w:right="102"/>
              <w:rPr>
                <w:sz w:val="28"/>
                <w:szCs w:val="28"/>
                <w:lang w:val="en-US"/>
              </w:rPr>
            </w:pPr>
          </w:p>
        </w:tc>
        <w:tc>
          <w:tcPr>
            <w:tcW w:w="0" w:type="auto"/>
          </w:tcPr>
          <w:p w14:paraId="5E0B7278" w14:textId="77777777" w:rsidR="003D4245" w:rsidRPr="00547F08" w:rsidRDefault="003D4245" w:rsidP="008828D3">
            <w:pPr>
              <w:tabs>
                <w:tab w:val="left" w:pos="2480"/>
              </w:tabs>
              <w:ind w:right="102"/>
              <w:rPr>
                <w:sz w:val="28"/>
                <w:szCs w:val="28"/>
                <w:lang w:val="en-US"/>
              </w:rPr>
            </w:pPr>
          </w:p>
        </w:tc>
        <w:tc>
          <w:tcPr>
            <w:tcW w:w="0" w:type="auto"/>
          </w:tcPr>
          <w:p w14:paraId="783350D0" w14:textId="77777777" w:rsidR="003D4245" w:rsidRPr="00547F08" w:rsidRDefault="003D4245" w:rsidP="008828D3">
            <w:pPr>
              <w:tabs>
                <w:tab w:val="left" w:pos="2480"/>
              </w:tabs>
              <w:ind w:right="102"/>
              <w:rPr>
                <w:sz w:val="28"/>
                <w:szCs w:val="28"/>
                <w:lang w:val="en-US"/>
              </w:rPr>
            </w:pPr>
          </w:p>
        </w:tc>
        <w:tc>
          <w:tcPr>
            <w:tcW w:w="0" w:type="auto"/>
          </w:tcPr>
          <w:p w14:paraId="63B038FE" w14:textId="77777777" w:rsidR="003D4245" w:rsidRPr="00547F08" w:rsidRDefault="003D4245" w:rsidP="008828D3">
            <w:pPr>
              <w:tabs>
                <w:tab w:val="left" w:pos="2480"/>
              </w:tabs>
              <w:ind w:right="102"/>
              <w:rPr>
                <w:sz w:val="28"/>
                <w:szCs w:val="28"/>
                <w:lang w:val="en-US"/>
              </w:rPr>
            </w:pPr>
          </w:p>
        </w:tc>
        <w:tc>
          <w:tcPr>
            <w:tcW w:w="0" w:type="auto"/>
          </w:tcPr>
          <w:p w14:paraId="7A8744CE" w14:textId="77777777" w:rsidR="003D4245" w:rsidRPr="00547F08" w:rsidRDefault="003D4245" w:rsidP="008828D3">
            <w:pPr>
              <w:tabs>
                <w:tab w:val="left" w:pos="2480"/>
              </w:tabs>
              <w:ind w:right="102"/>
              <w:rPr>
                <w:sz w:val="28"/>
                <w:szCs w:val="28"/>
                <w:lang w:val="en-US"/>
              </w:rPr>
            </w:pPr>
          </w:p>
        </w:tc>
        <w:tc>
          <w:tcPr>
            <w:tcW w:w="0" w:type="auto"/>
          </w:tcPr>
          <w:p w14:paraId="32679F8D" w14:textId="77777777" w:rsidR="003D4245" w:rsidRPr="00547F08" w:rsidRDefault="003D4245" w:rsidP="008828D3">
            <w:pPr>
              <w:tabs>
                <w:tab w:val="left" w:pos="2480"/>
              </w:tabs>
              <w:ind w:right="102"/>
              <w:rPr>
                <w:sz w:val="28"/>
                <w:szCs w:val="28"/>
                <w:lang w:val="en-US"/>
              </w:rPr>
            </w:pPr>
          </w:p>
        </w:tc>
        <w:tc>
          <w:tcPr>
            <w:tcW w:w="0" w:type="auto"/>
          </w:tcPr>
          <w:p w14:paraId="4C60C2DB" w14:textId="77777777" w:rsidR="003D4245" w:rsidRPr="00547F08" w:rsidRDefault="003D4245" w:rsidP="008828D3">
            <w:pPr>
              <w:tabs>
                <w:tab w:val="left" w:pos="2480"/>
              </w:tabs>
              <w:ind w:right="102"/>
              <w:rPr>
                <w:sz w:val="28"/>
                <w:szCs w:val="28"/>
                <w:lang w:val="en-US"/>
              </w:rPr>
            </w:pPr>
          </w:p>
        </w:tc>
        <w:tc>
          <w:tcPr>
            <w:tcW w:w="0" w:type="auto"/>
          </w:tcPr>
          <w:p w14:paraId="37203535" w14:textId="77777777" w:rsidR="003D4245" w:rsidRPr="00547F08" w:rsidRDefault="003D4245" w:rsidP="008828D3">
            <w:pPr>
              <w:tabs>
                <w:tab w:val="left" w:pos="2480"/>
              </w:tabs>
              <w:ind w:right="102"/>
              <w:rPr>
                <w:sz w:val="28"/>
                <w:szCs w:val="28"/>
                <w:lang w:val="en-US"/>
              </w:rPr>
            </w:pPr>
          </w:p>
        </w:tc>
      </w:tr>
    </w:tbl>
    <w:p w14:paraId="22D17EE4" w14:textId="77777777"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59FDC160"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14:paraId="76F063D4"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14:paraId="7F32A1B1" w14:textId="77777777"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 xml:space="preserve">-128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14:paraId="5471EFDF"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320C1F7F"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r w:rsidRPr="008E4B2C">
        <w:rPr>
          <w:rFonts w:ascii="Times New Roman" w:hAnsi="Times New Roman" w:cs="Times New Roman"/>
          <w:b/>
          <w:bCs/>
          <w:sz w:val="28"/>
          <w:szCs w:val="28"/>
        </w:rPr>
        <w:t xml:space="preserve">тандарт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14:paraId="16210AAE"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2</w:t>
      </w:r>
      <w:r w:rsidRPr="008E4B2C">
        <w:rPr>
          <w:rFonts w:ascii="Times New Roman" w:hAnsi="Times New Roman" w:cs="Times New Roman"/>
          <w:sz w:val="28"/>
          <w:szCs w:val="28"/>
        </w:rPr>
        <w:t>;</w:t>
      </w:r>
    </w:p>
    <w:p w14:paraId="0CA369E4"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14:paraId="7421F78A"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14:paraId="56224D50"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14:paraId="7CFCCA5A"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035CC827" w14:textId="77777777" w:rsidTr="008828D3">
        <w:tc>
          <w:tcPr>
            <w:tcW w:w="0" w:type="auto"/>
            <w:tcBorders>
              <w:right w:val="single" w:sz="18" w:space="0" w:color="auto"/>
            </w:tcBorders>
          </w:tcPr>
          <w:p w14:paraId="08EBEC2A"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5DCFB856" w14:textId="77777777" w:rsidR="003D4245" w:rsidRPr="003D4245" w:rsidRDefault="003D4245" w:rsidP="008828D3">
            <w:pPr>
              <w:tabs>
                <w:tab w:val="left" w:pos="2480"/>
              </w:tabs>
              <w:ind w:right="102"/>
              <w:rPr>
                <w:sz w:val="28"/>
                <w:szCs w:val="28"/>
              </w:rPr>
            </w:pPr>
          </w:p>
        </w:tc>
        <w:tc>
          <w:tcPr>
            <w:tcW w:w="0" w:type="auto"/>
          </w:tcPr>
          <w:p w14:paraId="04DF941C" w14:textId="77777777" w:rsidR="003D4245" w:rsidRPr="003D4245" w:rsidRDefault="003D4245" w:rsidP="008828D3">
            <w:pPr>
              <w:tabs>
                <w:tab w:val="left" w:pos="2480"/>
              </w:tabs>
              <w:ind w:right="102"/>
              <w:rPr>
                <w:sz w:val="28"/>
                <w:szCs w:val="28"/>
              </w:rPr>
            </w:pPr>
          </w:p>
        </w:tc>
        <w:tc>
          <w:tcPr>
            <w:tcW w:w="0" w:type="auto"/>
          </w:tcPr>
          <w:p w14:paraId="1041B9FC" w14:textId="77777777" w:rsidR="003D4245" w:rsidRPr="003D4245" w:rsidRDefault="003D4245" w:rsidP="008828D3">
            <w:pPr>
              <w:tabs>
                <w:tab w:val="left" w:pos="2480"/>
              </w:tabs>
              <w:ind w:right="102"/>
              <w:rPr>
                <w:sz w:val="28"/>
                <w:szCs w:val="28"/>
              </w:rPr>
            </w:pPr>
          </w:p>
        </w:tc>
        <w:tc>
          <w:tcPr>
            <w:tcW w:w="0" w:type="auto"/>
          </w:tcPr>
          <w:p w14:paraId="4488BAC9" w14:textId="77777777" w:rsidR="003D4245" w:rsidRPr="003D4245" w:rsidRDefault="003D4245" w:rsidP="008828D3">
            <w:pPr>
              <w:tabs>
                <w:tab w:val="left" w:pos="2480"/>
              </w:tabs>
              <w:ind w:right="102"/>
              <w:rPr>
                <w:sz w:val="28"/>
                <w:szCs w:val="28"/>
              </w:rPr>
            </w:pPr>
          </w:p>
        </w:tc>
        <w:tc>
          <w:tcPr>
            <w:tcW w:w="0" w:type="auto"/>
          </w:tcPr>
          <w:p w14:paraId="4C727A60" w14:textId="77777777" w:rsidR="003D4245" w:rsidRPr="003D4245" w:rsidRDefault="003D4245" w:rsidP="008828D3">
            <w:pPr>
              <w:tabs>
                <w:tab w:val="left" w:pos="2480"/>
              </w:tabs>
              <w:ind w:right="102"/>
              <w:rPr>
                <w:sz w:val="28"/>
                <w:szCs w:val="28"/>
              </w:rPr>
            </w:pPr>
          </w:p>
        </w:tc>
        <w:tc>
          <w:tcPr>
            <w:tcW w:w="0" w:type="auto"/>
          </w:tcPr>
          <w:p w14:paraId="5ECD880B" w14:textId="77777777" w:rsidR="003D4245" w:rsidRPr="003D4245" w:rsidRDefault="003D4245" w:rsidP="008828D3">
            <w:pPr>
              <w:tabs>
                <w:tab w:val="left" w:pos="2480"/>
              </w:tabs>
              <w:ind w:right="102"/>
              <w:rPr>
                <w:sz w:val="28"/>
                <w:szCs w:val="28"/>
              </w:rPr>
            </w:pPr>
          </w:p>
        </w:tc>
        <w:tc>
          <w:tcPr>
            <w:tcW w:w="0" w:type="auto"/>
          </w:tcPr>
          <w:p w14:paraId="0DE8FFAA" w14:textId="77777777" w:rsidR="003D4245" w:rsidRPr="003D4245" w:rsidRDefault="003D4245" w:rsidP="008828D3">
            <w:pPr>
              <w:tabs>
                <w:tab w:val="left" w:pos="2480"/>
              </w:tabs>
              <w:ind w:right="102"/>
              <w:rPr>
                <w:sz w:val="28"/>
                <w:szCs w:val="28"/>
              </w:rPr>
            </w:pPr>
          </w:p>
        </w:tc>
        <w:tc>
          <w:tcPr>
            <w:tcW w:w="0" w:type="auto"/>
            <w:tcBorders>
              <w:right w:val="single" w:sz="18" w:space="0" w:color="auto"/>
            </w:tcBorders>
          </w:tcPr>
          <w:p w14:paraId="3EA4E54A"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56FD1B21" w14:textId="77777777" w:rsidR="003D4245" w:rsidRPr="003D4245" w:rsidRDefault="003D4245" w:rsidP="008828D3">
            <w:pPr>
              <w:tabs>
                <w:tab w:val="left" w:pos="2480"/>
              </w:tabs>
              <w:ind w:right="102"/>
              <w:rPr>
                <w:sz w:val="28"/>
                <w:szCs w:val="28"/>
              </w:rPr>
            </w:pPr>
          </w:p>
        </w:tc>
        <w:tc>
          <w:tcPr>
            <w:tcW w:w="0" w:type="auto"/>
          </w:tcPr>
          <w:p w14:paraId="47069342" w14:textId="77777777" w:rsidR="003D4245" w:rsidRPr="003D4245" w:rsidRDefault="003D4245" w:rsidP="008828D3">
            <w:pPr>
              <w:tabs>
                <w:tab w:val="left" w:pos="2480"/>
              </w:tabs>
              <w:ind w:right="102"/>
              <w:rPr>
                <w:sz w:val="28"/>
                <w:szCs w:val="28"/>
              </w:rPr>
            </w:pPr>
          </w:p>
        </w:tc>
        <w:tc>
          <w:tcPr>
            <w:tcW w:w="0" w:type="auto"/>
          </w:tcPr>
          <w:p w14:paraId="624C35BF" w14:textId="77777777" w:rsidR="003D4245" w:rsidRPr="003D4245" w:rsidRDefault="003D4245" w:rsidP="008828D3">
            <w:pPr>
              <w:tabs>
                <w:tab w:val="left" w:pos="2480"/>
              </w:tabs>
              <w:ind w:right="102"/>
              <w:rPr>
                <w:sz w:val="28"/>
                <w:szCs w:val="28"/>
              </w:rPr>
            </w:pPr>
          </w:p>
        </w:tc>
        <w:tc>
          <w:tcPr>
            <w:tcW w:w="0" w:type="auto"/>
          </w:tcPr>
          <w:p w14:paraId="20B6DA5F" w14:textId="77777777" w:rsidR="003D4245" w:rsidRPr="003D4245" w:rsidRDefault="003D4245" w:rsidP="008828D3">
            <w:pPr>
              <w:tabs>
                <w:tab w:val="left" w:pos="2480"/>
              </w:tabs>
              <w:ind w:right="102"/>
              <w:rPr>
                <w:sz w:val="28"/>
                <w:szCs w:val="28"/>
              </w:rPr>
            </w:pPr>
          </w:p>
        </w:tc>
        <w:tc>
          <w:tcPr>
            <w:tcW w:w="0" w:type="auto"/>
          </w:tcPr>
          <w:p w14:paraId="21E43D43" w14:textId="77777777" w:rsidR="003D4245" w:rsidRPr="003D4245" w:rsidRDefault="003D4245" w:rsidP="008828D3">
            <w:pPr>
              <w:tabs>
                <w:tab w:val="left" w:pos="2480"/>
              </w:tabs>
              <w:ind w:right="102"/>
              <w:rPr>
                <w:sz w:val="28"/>
                <w:szCs w:val="28"/>
              </w:rPr>
            </w:pPr>
          </w:p>
        </w:tc>
        <w:tc>
          <w:tcPr>
            <w:tcW w:w="0" w:type="auto"/>
          </w:tcPr>
          <w:p w14:paraId="4C0F0982" w14:textId="77777777" w:rsidR="003D4245" w:rsidRPr="003D4245" w:rsidRDefault="003D4245" w:rsidP="008828D3">
            <w:pPr>
              <w:tabs>
                <w:tab w:val="left" w:pos="2480"/>
              </w:tabs>
              <w:ind w:right="102"/>
              <w:rPr>
                <w:sz w:val="28"/>
                <w:szCs w:val="28"/>
              </w:rPr>
            </w:pPr>
          </w:p>
        </w:tc>
        <w:tc>
          <w:tcPr>
            <w:tcW w:w="0" w:type="auto"/>
          </w:tcPr>
          <w:p w14:paraId="77EC95B7" w14:textId="77777777" w:rsidR="003D4245" w:rsidRPr="003D4245" w:rsidRDefault="003D4245" w:rsidP="008828D3">
            <w:pPr>
              <w:tabs>
                <w:tab w:val="left" w:pos="2480"/>
              </w:tabs>
              <w:ind w:right="102"/>
              <w:rPr>
                <w:sz w:val="28"/>
                <w:szCs w:val="28"/>
              </w:rPr>
            </w:pPr>
          </w:p>
        </w:tc>
        <w:tc>
          <w:tcPr>
            <w:tcW w:w="0" w:type="auto"/>
          </w:tcPr>
          <w:p w14:paraId="4A389759" w14:textId="77777777" w:rsidR="003D4245" w:rsidRPr="003D4245" w:rsidRDefault="003D4245" w:rsidP="008828D3">
            <w:pPr>
              <w:tabs>
                <w:tab w:val="left" w:pos="2480"/>
              </w:tabs>
              <w:ind w:right="102"/>
              <w:rPr>
                <w:sz w:val="28"/>
                <w:szCs w:val="28"/>
              </w:rPr>
            </w:pPr>
          </w:p>
        </w:tc>
        <w:tc>
          <w:tcPr>
            <w:tcW w:w="0" w:type="auto"/>
          </w:tcPr>
          <w:p w14:paraId="7813138F" w14:textId="77777777" w:rsidR="003D4245" w:rsidRPr="003D4245" w:rsidRDefault="003D4245" w:rsidP="008828D3">
            <w:pPr>
              <w:tabs>
                <w:tab w:val="left" w:pos="2480"/>
              </w:tabs>
              <w:ind w:right="102"/>
              <w:rPr>
                <w:sz w:val="28"/>
                <w:szCs w:val="28"/>
              </w:rPr>
            </w:pPr>
          </w:p>
        </w:tc>
        <w:tc>
          <w:tcPr>
            <w:tcW w:w="0" w:type="auto"/>
          </w:tcPr>
          <w:p w14:paraId="0EE25A2D" w14:textId="77777777" w:rsidR="003D4245" w:rsidRPr="003D4245" w:rsidRDefault="003D4245" w:rsidP="008828D3">
            <w:pPr>
              <w:tabs>
                <w:tab w:val="left" w:pos="2480"/>
              </w:tabs>
              <w:ind w:right="102"/>
              <w:rPr>
                <w:sz w:val="28"/>
                <w:szCs w:val="28"/>
              </w:rPr>
            </w:pPr>
          </w:p>
        </w:tc>
        <w:tc>
          <w:tcPr>
            <w:tcW w:w="0" w:type="auto"/>
          </w:tcPr>
          <w:p w14:paraId="1CAA2254" w14:textId="77777777" w:rsidR="003D4245" w:rsidRPr="003D4245" w:rsidRDefault="003D4245" w:rsidP="008828D3">
            <w:pPr>
              <w:tabs>
                <w:tab w:val="left" w:pos="2480"/>
              </w:tabs>
              <w:ind w:right="102"/>
              <w:rPr>
                <w:sz w:val="28"/>
                <w:szCs w:val="28"/>
              </w:rPr>
            </w:pPr>
          </w:p>
        </w:tc>
        <w:tc>
          <w:tcPr>
            <w:tcW w:w="0" w:type="auto"/>
          </w:tcPr>
          <w:p w14:paraId="45F3A9E9" w14:textId="77777777" w:rsidR="003D4245" w:rsidRPr="003D4245" w:rsidRDefault="003D4245" w:rsidP="008828D3">
            <w:pPr>
              <w:tabs>
                <w:tab w:val="left" w:pos="2480"/>
              </w:tabs>
              <w:ind w:right="102"/>
              <w:rPr>
                <w:sz w:val="28"/>
                <w:szCs w:val="28"/>
              </w:rPr>
            </w:pPr>
          </w:p>
        </w:tc>
        <w:tc>
          <w:tcPr>
            <w:tcW w:w="0" w:type="auto"/>
          </w:tcPr>
          <w:p w14:paraId="2FCA2EBB" w14:textId="77777777" w:rsidR="003D4245" w:rsidRPr="003D4245" w:rsidRDefault="003D4245" w:rsidP="008828D3">
            <w:pPr>
              <w:tabs>
                <w:tab w:val="left" w:pos="2480"/>
              </w:tabs>
              <w:ind w:right="102"/>
              <w:rPr>
                <w:sz w:val="28"/>
                <w:szCs w:val="28"/>
              </w:rPr>
            </w:pPr>
          </w:p>
        </w:tc>
        <w:tc>
          <w:tcPr>
            <w:tcW w:w="0" w:type="auto"/>
          </w:tcPr>
          <w:p w14:paraId="7A6F82AA" w14:textId="77777777" w:rsidR="003D4245" w:rsidRPr="003D4245" w:rsidRDefault="003D4245" w:rsidP="008828D3">
            <w:pPr>
              <w:tabs>
                <w:tab w:val="left" w:pos="2480"/>
              </w:tabs>
              <w:ind w:right="102"/>
              <w:rPr>
                <w:sz w:val="28"/>
                <w:szCs w:val="28"/>
              </w:rPr>
            </w:pPr>
          </w:p>
        </w:tc>
        <w:tc>
          <w:tcPr>
            <w:tcW w:w="0" w:type="auto"/>
          </w:tcPr>
          <w:p w14:paraId="22F49F95" w14:textId="77777777" w:rsidR="003D4245" w:rsidRPr="003D4245" w:rsidRDefault="003D4245" w:rsidP="008828D3">
            <w:pPr>
              <w:tabs>
                <w:tab w:val="left" w:pos="2480"/>
              </w:tabs>
              <w:ind w:right="102"/>
              <w:rPr>
                <w:sz w:val="28"/>
                <w:szCs w:val="28"/>
              </w:rPr>
            </w:pPr>
          </w:p>
        </w:tc>
        <w:tc>
          <w:tcPr>
            <w:tcW w:w="0" w:type="auto"/>
          </w:tcPr>
          <w:p w14:paraId="1D9AD94B" w14:textId="77777777" w:rsidR="003D4245" w:rsidRPr="003D4245" w:rsidRDefault="003D4245" w:rsidP="008828D3">
            <w:pPr>
              <w:tabs>
                <w:tab w:val="left" w:pos="2480"/>
              </w:tabs>
              <w:ind w:right="102"/>
              <w:rPr>
                <w:sz w:val="28"/>
                <w:szCs w:val="28"/>
              </w:rPr>
            </w:pPr>
          </w:p>
        </w:tc>
        <w:tc>
          <w:tcPr>
            <w:tcW w:w="0" w:type="auto"/>
          </w:tcPr>
          <w:p w14:paraId="588ED4A2" w14:textId="77777777" w:rsidR="003D4245" w:rsidRPr="003D4245" w:rsidRDefault="003D4245" w:rsidP="008828D3">
            <w:pPr>
              <w:tabs>
                <w:tab w:val="left" w:pos="2480"/>
              </w:tabs>
              <w:ind w:right="102"/>
              <w:rPr>
                <w:sz w:val="28"/>
                <w:szCs w:val="28"/>
              </w:rPr>
            </w:pPr>
          </w:p>
        </w:tc>
        <w:tc>
          <w:tcPr>
            <w:tcW w:w="0" w:type="auto"/>
          </w:tcPr>
          <w:p w14:paraId="7A802224" w14:textId="77777777" w:rsidR="003D4245" w:rsidRPr="003D4245" w:rsidRDefault="003D4245" w:rsidP="008828D3">
            <w:pPr>
              <w:tabs>
                <w:tab w:val="left" w:pos="2480"/>
              </w:tabs>
              <w:ind w:right="102"/>
              <w:rPr>
                <w:sz w:val="28"/>
                <w:szCs w:val="28"/>
              </w:rPr>
            </w:pPr>
          </w:p>
        </w:tc>
        <w:tc>
          <w:tcPr>
            <w:tcW w:w="0" w:type="auto"/>
          </w:tcPr>
          <w:p w14:paraId="20AAB05F" w14:textId="77777777" w:rsidR="003D4245" w:rsidRPr="003D4245" w:rsidRDefault="003D4245" w:rsidP="008828D3">
            <w:pPr>
              <w:tabs>
                <w:tab w:val="left" w:pos="2480"/>
              </w:tabs>
              <w:ind w:right="102"/>
              <w:rPr>
                <w:sz w:val="28"/>
                <w:szCs w:val="28"/>
              </w:rPr>
            </w:pPr>
          </w:p>
        </w:tc>
        <w:tc>
          <w:tcPr>
            <w:tcW w:w="0" w:type="auto"/>
          </w:tcPr>
          <w:p w14:paraId="4F3CF890" w14:textId="77777777" w:rsidR="003D4245" w:rsidRPr="003D4245" w:rsidRDefault="003D4245" w:rsidP="008828D3">
            <w:pPr>
              <w:tabs>
                <w:tab w:val="left" w:pos="2480"/>
              </w:tabs>
              <w:ind w:right="102"/>
              <w:rPr>
                <w:sz w:val="28"/>
                <w:szCs w:val="28"/>
              </w:rPr>
            </w:pPr>
          </w:p>
        </w:tc>
        <w:tc>
          <w:tcPr>
            <w:tcW w:w="0" w:type="auto"/>
          </w:tcPr>
          <w:p w14:paraId="71189429" w14:textId="77777777" w:rsidR="003D4245" w:rsidRPr="003D4245" w:rsidRDefault="003D4245" w:rsidP="008828D3">
            <w:pPr>
              <w:tabs>
                <w:tab w:val="left" w:pos="2480"/>
              </w:tabs>
              <w:ind w:right="102"/>
              <w:rPr>
                <w:sz w:val="28"/>
                <w:szCs w:val="28"/>
              </w:rPr>
            </w:pPr>
          </w:p>
        </w:tc>
        <w:tc>
          <w:tcPr>
            <w:tcW w:w="0" w:type="auto"/>
          </w:tcPr>
          <w:p w14:paraId="56F8DFA8" w14:textId="77777777" w:rsidR="003D4245" w:rsidRPr="003D4245" w:rsidRDefault="003D4245" w:rsidP="008828D3">
            <w:pPr>
              <w:tabs>
                <w:tab w:val="left" w:pos="2480"/>
              </w:tabs>
              <w:ind w:right="102"/>
              <w:rPr>
                <w:sz w:val="28"/>
                <w:szCs w:val="28"/>
              </w:rPr>
            </w:pPr>
          </w:p>
        </w:tc>
        <w:tc>
          <w:tcPr>
            <w:tcW w:w="0" w:type="auto"/>
          </w:tcPr>
          <w:p w14:paraId="24A90620" w14:textId="77777777" w:rsidR="003D4245" w:rsidRPr="003D4245" w:rsidRDefault="003D4245" w:rsidP="008828D3">
            <w:pPr>
              <w:tabs>
                <w:tab w:val="left" w:pos="2480"/>
              </w:tabs>
              <w:ind w:right="102"/>
              <w:rPr>
                <w:sz w:val="28"/>
                <w:szCs w:val="28"/>
              </w:rPr>
            </w:pPr>
          </w:p>
        </w:tc>
      </w:tr>
    </w:tbl>
    <w:p w14:paraId="1977416F"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lastRenderedPageBreak/>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0F15FAD2" w14:textId="77777777"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14:paraId="5944064E"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14:paraId="21B2CB22"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14:paraId="6327A74C" w14:textId="77777777"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r>
        <w:rPr>
          <w:rFonts w:ascii="Times New Roman" w:hAnsi="Times New Roman" w:cs="Times New Roman"/>
          <w:sz w:val="28"/>
          <w:szCs w:val="28"/>
        </w:rPr>
        <w:t>;</w:t>
      </w:r>
    </w:p>
    <w:p w14:paraId="034A078C"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14:paraId="4A103FC7" w14:textId="77777777"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r>
        <w:rPr>
          <w:rFonts w:ascii="Times New Roman" w:hAnsi="Times New Roman" w:cs="Times New Roman"/>
          <w:sz w:val="28"/>
          <w:szCs w:val="28"/>
        </w:rPr>
        <w:t>;</w:t>
      </w:r>
    </w:p>
    <w:p w14:paraId="6C6B9ECB"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14:paraId="77B7B8FF" w14:textId="77777777"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r>
        <w:rPr>
          <w:rFonts w:ascii="Times New Roman" w:hAnsi="Times New Roman" w:cs="Times New Roman"/>
          <w:sz w:val="28"/>
          <w:szCs w:val="28"/>
        </w:rPr>
        <w:t>.</w:t>
      </w:r>
    </w:p>
    <w:p w14:paraId="5E40F42A" w14:textId="77777777"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14:paraId="7CE3CDE4"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14:paraId="4A5E8D7A"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14:paraId="28665FA8" w14:textId="77777777"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14:paraId="7A707DCE"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14:paraId="48973681"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28"/>
          <w:sz w:val="28"/>
          <w:szCs w:val="28"/>
          <w:lang w:val="en-US"/>
        </w:rPr>
        <w:object w:dxaOrig="2240" w:dyaOrig="680" w14:anchorId="2D677AA1">
          <v:shape id="_x0000_i1035" type="#_x0000_t75" style="width:151.5pt;height:45.8pt" o:ole="">
            <v:imagedata r:id="rId282" o:title=""/>
          </v:shape>
          <o:OLEObject Type="Embed" ProgID="Equation.3" ShapeID="_x0000_i1035" DrawAspect="Content" ObjectID="_1795380138" r:id="rId283"/>
        </w:object>
      </w:r>
    </w:p>
    <w:p w14:paraId="6C12D7A4"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14:paraId="29E7942F"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14:paraId="342C8E3D" w14:textId="77777777"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740" w:dyaOrig="760" w14:anchorId="75D83313">
          <v:shape id="_x0000_i1036" type="#_x0000_t75" style="width:157.1pt;height:43.95pt" o:ole="">
            <v:imagedata r:id="rId284" o:title=""/>
          </v:shape>
          <o:OLEObject Type="Embed" ProgID="Equation.3" ShapeID="_x0000_i1036" DrawAspect="Content" ObjectID="_1795380139" r:id="rId285"/>
        </w:object>
      </w:r>
    </w:p>
    <w:p w14:paraId="2C5998B9"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260" w:dyaOrig="760" w14:anchorId="022C4FC6">
          <v:shape id="_x0000_i1037" type="#_x0000_t75" style="width:138.4pt;height:45.8pt" o:ole="">
            <v:imagedata r:id="rId286" o:title=""/>
          </v:shape>
          <o:OLEObject Type="Embed" ProgID="Equation.3" ShapeID="_x0000_i1037" DrawAspect="Content" ObjectID="_1795380140" r:id="rId287"/>
        </w:object>
      </w:r>
    </w:p>
    <w:p w14:paraId="0444AD87"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14:paraId="59C1CFFC" w14:textId="77777777" w:rsidR="003D4245"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14"/>
          <w:sz w:val="28"/>
          <w:szCs w:val="28"/>
        </w:rPr>
        <w:object w:dxaOrig="1760" w:dyaOrig="400" w14:anchorId="78FD19BF">
          <v:shape id="_x0000_i1038" type="#_x0000_t75" style="width:137.45pt;height:30.85pt" o:ole="">
            <v:imagedata r:id="rId288" o:title=""/>
          </v:shape>
          <o:OLEObject Type="Embed" ProgID="Equation.3" ShapeID="_x0000_i1038" DrawAspect="Content" ObjectID="_1795380141" r:id="rId289"/>
        </w:object>
      </w:r>
    </w:p>
    <w:p w14:paraId="7B54DC5F" w14:textId="77777777"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 xml:space="preserve">п.т. = </w:t>
      </w:r>
      <w:r w:rsidRPr="00AD4498">
        <w:rPr>
          <w:rFonts w:ascii="Times New Roman" w:hAnsi="Times New Roman" w:cs="Times New Roman"/>
          <w:position w:val="-42"/>
          <w:sz w:val="28"/>
          <w:szCs w:val="28"/>
        </w:rPr>
        <w:object w:dxaOrig="4700" w:dyaOrig="960" w14:anchorId="20D1A4C9">
          <v:shape id="_x0000_i1039" type="#_x0000_t75" style="width:301.1pt;height:61.7pt" o:ole="">
            <v:imagedata r:id="rId290" o:title=""/>
          </v:shape>
          <o:OLEObject Type="Embed" ProgID="Equation.3" ShapeID="_x0000_i1039" DrawAspect="Content" ObjectID="_1795380142" r:id="rId291"/>
        </w:object>
      </w:r>
    </w:p>
    <w:p w14:paraId="019722F3"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14:paraId="1E247043" w14:textId="77777777"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14:paraId="76F385B7"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 xml:space="preserve">п.т. </w:t>
      </w:r>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 xml:space="preserve">16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14:paraId="775DBED7"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-23</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626F425A" w14:textId="77777777"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61516776" w14:textId="77777777"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14:paraId="0AFB01DF" w14:textId="77777777"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5"/>
          <w:rFonts w:ascii="Times New Roman" w:hAnsi="Times New Roman" w:cs="Times New Roman"/>
          <w:b/>
          <w:sz w:val="28"/>
          <w:szCs w:val="28"/>
        </w:rPr>
        <w:lastRenderedPageBreak/>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14:paraId="5A837FFB" w14:textId="77777777" w:rsidR="008828D3" w:rsidRPr="00A57430" w:rsidRDefault="008828D3" w:rsidP="008828D3">
      <w:pPr>
        <w:spacing w:after="0" w:line="240" w:lineRule="auto"/>
        <w:ind w:right="1024" w:firstLine="539"/>
        <w:rPr>
          <w:rFonts w:ascii="Times New Roman" w:hAnsi="Times New Roman" w:cs="Times New Roman"/>
          <w:sz w:val="16"/>
          <w:szCs w:val="16"/>
        </w:rPr>
      </w:pPr>
    </w:p>
    <w:p w14:paraId="01D1B454" w14:textId="77777777"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14:paraId="64FF9C75"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14:paraId="3D221936"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14:paraId="602DFBE4"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14:paraId="5F253A69"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323EAD28"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2985974C"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050A0831"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6CE90183"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41EBE3E5"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119291D9" w14:textId="77777777"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3EF1FA83" w14:textId="77777777"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п.п.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14:paraId="642454C5"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60D4F9F5" w14:textId="77777777"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14:paraId="65861786"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14:paraId="6441629E" w14:textId="77777777"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14:paraId="43A51225" w14:textId="77777777" w:rsidTr="008828D3">
        <w:tc>
          <w:tcPr>
            <w:tcW w:w="1552" w:type="dxa"/>
            <w:tcBorders>
              <w:top w:val="single" w:sz="4" w:space="0" w:color="auto"/>
              <w:left w:val="single" w:sz="4" w:space="0" w:color="auto"/>
              <w:bottom w:val="single" w:sz="4" w:space="0" w:color="auto"/>
              <w:right w:val="single" w:sz="4" w:space="0" w:color="auto"/>
            </w:tcBorders>
          </w:tcPr>
          <w:p w14:paraId="3B7139AA"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01BE08AD"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14:paraId="725F871F"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55CFABE5"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1B0255DF"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14:paraId="65A571E9" w14:textId="77777777" w:rsidTr="008828D3">
        <w:tc>
          <w:tcPr>
            <w:tcW w:w="1552" w:type="dxa"/>
            <w:tcBorders>
              <w:top w:val="single" w:sz="4" w:space="0" w:color="auto"/>
              <w:left w:val="single" w:sz="4" w:space="0" w:color="auto"/>
              <w:bottom w:val="single" w:sz="4" w:space="0" w:color="auto"/>
              <w:right w:val="single" w:sz="4" w:space="0" w:color="auto"/>
            </w:tcBorders>
          </w:tcPr>
          <w:p w14:paraId="2EB5EFE2"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14:paraId="14C06DCC"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14:paraId="3540E388"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1565A9A2"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14:paraId="78295B6E"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14:paraId="695D512E" w14:textId="77777777" w:rsidTr="008828D3">
        <w:tc>
          <w:tcPr>
            <w:tcW w:w="1552" w:type="dxa"/>
            <w:tcBorders>
              <w:top w:val="single" w:sz="4" w:space="0" w:color="auto"/>
              <w:left w:val="single" w:sz="4" w:space="0" w:color="auto"/>
              <w:bottom w:val="single" w:sz="4" w:space="0" w:color="auto"/>
              <w:right w:val="single" w:sz="4" w:space="0" w:color="auto"/>
            </w:tcBorders>
          </w:tcPr>
          <w:p w14:paraId="170FE7AA"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14:paraId="58372D70"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14:paraId="57D702DE"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6E95EF0A"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14:paraId="09003E29"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14:paraId="6FB55456" w14:textId="77777777" w:rsidTr="008828D3">
        <w:tc>
          <w:tcPr>
            <w:tcW w:w="1552" w:type="dxa"/>
            <w:tcBorders>
              <w:top w:val="single" w:sz="4" w:space="0" w:color="auto"/>
              <w:left w:val="single" w:sz="4" w:space="0" w:color="auto"/>
              <w:bottom w:val="single" w:sz="4" w:space="0" w:color="auto"/>
              <w:right w:val="single" w:sz="4" w:space="0" w:color="auto"/>
            </w:tcBorders>
          </w:tcPr>
          <w:p w14:paraId="3C004AF2"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14:paraId="7247FBB4"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14:paraId="4E9027C5"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0B528251"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14:paraId="775E176B"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14:paraId="6FB9B7F0" w14:textId="77777777" w:rsidTr="008828D3">
        <w:tc>
          <w:tcPr>
            <w:tcW w:w="1552" w:type="dxa"/>
            <w:tcBorders>
              <w:top w:val="single" w:sz="4" w:space="0" w:color="auto"/>
              <w:left w:val="single" w:sz="4" w:space="0" w:color="auto"/>
              <w:bottom w:val="single" w:sz="4" w:space="0" w:color="auto"/>
              <w:right w:val="single" w:sz="4" w:space="0" w:color="auto"/>
            </w:tcBorders>
          </w:tcPr>
          <w:p w14:paraId="1A7159CF"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14:paraId="098F29B4"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14:paraId="543F8727"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2430B5D1"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14:paraId="7BBBD3CF"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14:paraId="700E405D" w14:textId="77777777" w:rsidTr="008828D3">
        <w:tc>
          <w:tcPr>
            <w:tcW w:w="1552" w:type="dxa"/>
            <w:tcBorders>
              <w:top w:val="single" w:sz="4" w:space="0" w:color="auto"/>
              <w:left w:val="single" w:sz="4" w:space="0" w:color="auto"/>
              <w:bottom w:val="single" w:sz="4" w:space="0" w:color="auto"/>
              <w:right w:val="single" w:sz="4" w:space="0" w:color="auto"/>
            </w:tcBorders>
          </w:tcPr>
          <w:p w14:paraId="42D26940"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14:paraId="1D1C87DB"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14:paraId="6A949A99"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61FBC8B4"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14:paraId="134F9B87"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14:paraId="6DC82412" w14:textId="77777777"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14:paraId="321CC325" w14:textId="77777777" w:rsidR="008828D3" w:rsidRDefault="008828D3" w:rsidP="008828D3">
      <w:pPr>
        <w:pStyle w:val="31"/>
        <w:spacing w:after="0"/>
        <w:ind w:left="540" w:right="202" w:firstLine="540"/>
        <w:jc w:val="both"/>
        <w:rPr>
          <w:sz w:val="28"/>
          <w:szCs w:val="28"/>
        </w:rPr>
      </w:pPr>
    </w:p>
    <w:p w14:paraId="14773EFB" w14:textId="77777777" w:rsidR="008828D3" w:rsidRDefault="008828D3" w:rsidP="008828D3">
      <w:pPr>
        <w:pStyle w:val="31"/>
        <w:spacing w:after="0"/>
        <w:ind w:left="540" w:right="202" w:firstLine="540"/>
        <w:jc w:val="both"/>
        <w:rPr>
          <w:sz w:val="28"/>
          <w:szCs w:val="28"/>
        </w:rPr>
      </w:pPr>
    </w:p>
    <w:p w14:paraId="3DB7E32C" w14:textId="77777777" w:rsidR="008828D3" w:rsidRDefault="008828D3" w:rsidP="008828D3">
      <w:pPr>
        <w:pStyle w:val="31"/>
        <w:spacing w:after="0"/>
        <w:ind w:left="540" w:right="202" w:firstLine="540"/>
        <w:jc w:val="both"/>
        <w:rPr>
          <w:sz w:val="28"/>
          <w:szCs w:val="28"/>
        </w:rPr>
      </w:pPr>
    </w:p>
    <w:p w14:paraId="5292ED78" w14:textId="77777777" w:rsidR="008828D3" w:rsidRDefault="008828D3" w:rsidP="008828D3">
      <w:pPr>
        <w:pStyle w:val="31"/>
        <w:spacing w:after="0"/>
        <w:ind w:left="540" w:right="202" w:firstLine="540"/>
        <w:jc w:val="both"/>
        <w:rPr>
          <w:sz w:val="28"/>
          <w:szCs w:val="28"/>
        </w:rPr>
      </w:pPr>
    </w:p>
    <w:p w14:paraId="69ACF04E" w14:textId="77777777" w:rsidR="008828D3" w:rsidRDefault="008828D3" w:rsidP="008828D3">
      <w:pPr>
        <w:pStyle w:val="31"/>
        <w:spacing w:after="0"/>
        <w:ind w:left="540" w:right="202" w:firstLine="540"/>
        <w:jc w:val="both"/>
        <w:rPr>
          <w:sz w:val="28"/>
          <w:szCs w:val="28"/>
        </w:rPr>
      </w:pPr>
    </w:p>
    <w:p w14:paraId="2A8BC6C4" w14:textId="77777777" w:rsidR="008828D3" w:rsidRDefault="008828D3" w:rsidP="008828D3">
      <w:pPr>
        <w:pStyle w:val="31"/>
        <w:spacing w:after="0"/>
        <w:ind w:left="540" w:right="202" w:firstLine="540"/>
        <w:jc w:val="both"/>
        <w:rPr>
          <w:sz w:val="28"/>
          <w:szCs w:val="28"/>
        </w:rPr>
      </w:pPr>
    </w:p>
    <w:p w14:paraId="4F550C4B" w14:textId="77777777" w:rsidR="008828D3" w:rsidRDefault="008828D3" w:rsidP="008828D3">
      <w:pPr>
        <w:pStyle w:val="31"/>
        <w:spacing w:after="0"/>
        <w:ind w:left="540" w:right="202" w:firstLine="540"/>
        <w:jc w:val="both"/>
        <w:rPr>
          <w:sz w:val="28"/>
          <w:szCs w:val="28"/>
        </w:rPr>
      </w:pPr>
    </w:p>
    <w:p w14:paraId="0CC570D7" w14:textId="77777777" w:rsidR="008828D3" w:rsidRPr="00610E53" w:rsidRDefault="008828D3" w:rsidP="008828D3">
      <w:pPr>
        <w:pStyle w:val="2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14:paraId="0D86A88C" w14:textId="77777777"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14:paraId="01FCBE6E" w14:textId="77777777"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14:paraId="582244F2" w14:textId="77777777" w:rsidR="008828D3" w:rsidRPr="00610E53" w:rsidRDefault="008828D3" w:rsidP="008828D3">
      <w:pPr>
        <w:pStyle w:val="22"/>
        <w:ind w:right="22" w:firstLine="540"/>
        <w:rPr>
          <w:sz w:val="28"/>
          <w:szCs w:val="28"/>
          <w:lang w:val="ru-RU"/>
        </w:rPr>
      </w:pPr>
      <w:r w:rsidRPr="00610E53">
        <w:rPr>
          <w:sz w:val="28"/>
          <w:szCs w:val="28"/>
          <w:lang w:val="ru-RU"/>
        </w:rPr>
        <w:t>В этом коде:</w:t>
      </w:r>
    </w:p>
    <w:p w14:paraId="35BBE098" w14:textId="77777777" w:rsidR="008828D3" w:rsidRPr="00610E53" w:rsidRDefault="008828D3" w:rsidP="008828D3">
      <w:pPr>
        <w:pStyle w:val="22"/>
        <w:ind w:right="22" w:firstLine="540"/>
        <w:rPr>
          <w:sz w:val="28"/>
          <w:szCs w:val="28"/>
          <w:lang w:val="ru-RU"/>
        </w:rPr>
      </w:pPr>
      <w:r w:rsidRPr="00610E53">
        <w:rPr>
          <w:sz w:val="28"/>
          <w:szCs w:val="28"/>
          <w:lang w:val="ru-RU"/>
        </w:rPr>
        <w:t>0 – 0000</w:t>
      </w:r>
    </w:p>
    <w:p w14:paraId="03A3E830" w14:textId="77777777" w:rsidR="008828D3" w:rsidRPr="00610E53" w:rsidRDefault="008828D3" w:rsidP="008828D3">
      <w:pPr>
        <w:pStyle w:val="22"/>
        <w:ind w:right="22" w:firstLine="540"/>
        <w:rPr>
          <w:sz w:val="28"/>
          <w:szCs w:val="28"/>
          <w:lang w:val="ru-RU"/>
        </w:rPr>
      </w:pPr>
      <w:r w:rsidRPr="00610E53">
        <w:rPr>
          <w:sz w:val="28"/>
          <w:szCs w:val="28"/>
          <w:lang w:val="ru-RU"/>
        </w:rPr>
        <w:t>1 – 0001</w:t>
      </w:r>
    </w:p>
    <w:p w14:paraId="420F190F" w14:textId="77777777" w:rsidR="008828D3" w:rsidRPr="00610E53" w:rsidRDefault="008828D3" w:rsidP="008828D3">
      <w:pPr>
        <w:pStyle w:val="22"/>
        <w:ind w:right="22" w:firstLine="540"/>
        <w:rPr>
          <w:sz w:val="28"/>
          <w:szCs w:val="28"/>
          <w:lang w:val="ru-RU"/>
        </w:rPr>
      </w:pPr>
      <w:r w:rsidRPr="00610E53">
        <w:rPr>
          <w:sz w:val="28"/>
          <w:szCs w:val="28"/>
          <w:lang w:val="ru-RU"/>
        </w:rPr>
        <w:t>…</w:t>
      </w:r>
    </w:p>
    <w:p w14:paraId="584120F3" w14:textId="77777777" w:rsidR="008828D3" w:rsidRPr="00610E53" w:rsidRDefault="008828D3" w:rsidP="008828D3">
      <w:pPr>
        <w:pStyle w:val="22"/>
        <w:ind w:right="22" w:firstLine="540"/>
        <w:rPr>
          <w:sz w:val="28"/>
          <w:szCs w:val="28"/>
          <w:lang w:val="ru-RU"/>
        </w:rPr>
      </w:pPr>
      <w:r w:rsidRPr="00610E53">
        <w:rPr>
          <w:sz w:val="28"/>
          <w:szCs w:val="28"/>
          <w:lang w:val="ru-RU"/>
        </w:rPr>
        <w:t>9 – 1001</w:t>
      </w:r>
    </w:p>
    <w:p w14:paraId="5599F593" w14:textId="77777777" w:rsidR="008828D3" w:rsidRPr="00610E53" w:rsidRDefault="008828D3" w:rsidP="008828D3">
      <w:pPr>
        <w:pStyle w:val="22"/>
        <w:ind w:right="22" w:firstLine="540"/>
        <w:rPr>
          <w:sz w:val="28"/>
          <w:szCs w:val="28"/>
          <w:lang w:val="ru-RU"/>
        </w:rPr>
      </w:pPr>
      <w:r w:rsidRPr="00610E53">
        <w:rPr>
          <w:sz w:val="28"/>
          <w:szCs w:val="28"/>
          <w:lang w:val="ru-RU"/>
        </w:rPr>
        <w:t>Частным случаем неупакованного формата является код ASCII (American Standart Code for Interchangе Information), используемый в РС. В этом коде десятичная цифра представляется в младшей тетраде байта, а старшая тетрада принимает стандартное значение 0011.</w:t>
      </w:r>
    </w:p>
    <w:p w14:paraId="0E6EE671" w14:textId="77777777" w:rsidR="008828D3" w:rsidRPr="00610E53" w:rsidRDefault="008828D3" w:rsidP="008828D3">
      <w:pPr>
        <w:pStyle w:val="22"/>
        <w:ind w:right="22" w:firstLine="540"/>
        <w:rPr>
          <w:sz w:val="28"/>
          <w:szCs w:val="28"/>
          <w:u w:val="single"/>
          <w:lang w:val="ru-RU"/>
        </w:rPr>
      </w:pPr>
      <w:r w:rsidRPr="00610E53">
        <w:rPr>
          <w:sz w:val="28"/>
          <w:szCs w:val="28"/>
          <w:lang w:val="ru-RU"/>
        </w:rPr>
        <w:t>Упакованный формат обычно называют BCD-форматом (или BCD-числом – Binary Coded Decimal).</w:t>
      </w:r>
    </w:p>
    <w:p w14:paraId="4F8B2EF4"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14:paraId="29951F6F" w14:textId="77777777" w:rsidR="008828D3" w:rsidRPr="00B82993" w:rsidRDefault="008828D3" w:rsidP="008828D3">
      <w:pPr>
        <w:spacing w:after="0" w:line="240" w:lineRule="auto"/>
        <w:ind w:right="1024" w:firstLine="540"/>
        <w:jc w:val="both"/>
        <w:rPr>
          <w:rFonts w:ascii="Times New Roman" w:hAnsi="Times New Roman" w:cs="Times New Roman"/>
          <w:sz w:val="16"/>
          <w:szCs w:val="16"/>
        </w:rPr>
      </w:pPr>
    </w:p>
    <w:p w14:paraId="58E3A22A" w14:textId="77777777"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14:paraId="2FD111FB" w14:textId="77777777"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6"/>
        <w:gridCol w:w="230"/>
        <w:gridCol w:w="1406"/>
      </w:tblGrid>
      <w:tr w:rsidR="008828D3" w:rsidRPr="00610E53" w14:paraId="0E8BB918" w14:textId="77777777" w:rsidTr="006E1435">
        <w:tc>
          <w:tcPr>
            <w:tcW w:w="1460" w:type="dxa"/>
            <w:tcBorders>
              <w:bottom w:val="single" w:sz="4" w:space="0" w:color="auto"/>
              <w:right w:val="single" w:sz="4" w:space="0" w:color="auto"/>
            </w:tcBorders>
          </w:tcPr>
          <w:p w14:paraId="02AB932B" w14:textId="77777777"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14:paraId="0B3988F4"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14:paraId="3947B230" w14:textId="77777777"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14:paraId="2AAD0D90" w14:textId="77777777" w:rsidTr="008828D3">
        <w:tc>
          <w:tcPr>
            <w:tcW w:w="1460" w:type="dxa"/>
            <w:tcBorders>
              <w:top w:val="single" w:sz="4" w:space="0" w:color="auto"/>
              <w:left w:val="nil"/>
              <w:bottom w:val="nil"/>
              <w:right w:val="nil"/>
            </w:tcBorders>
          </w:tcPr>
          <w:p w14:paraId="214873DC" w14:textId="77777777"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14:paraId="739183DA"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14:paraId="307C4698" w14:textId="77777777"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14:paraId="4BEE06B5"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14:paraId="05842CD8" w14:textId="11F051A5" w:rsidR="008828D3" w:rsidRPr="00B82993" w:rsidRDefault="00A0500F" w:rsidP="008828D3">
      <w:pPr>
        <w:ind w:left="360" w:right="1024" w:firstLine="540"/>
        <w:jc w:val="both"/>
        <w:rPr>
          <w:rFonts w:ascii="Times New Roman" w:hAnsi="Times New Roman" w:cs="Times New Roman"/>
          <w:sz w:val="16"/>
          <w:szCs w:val="16"/>
        </w:rPr>
      </w:pPr>
      <w:r>
        <w:rPr>
          <w:rFonts w:ascii="Times New Roman" w:hAnsi="Times New Roman" w:cs="Times New Roman"/>
          <w:noProof/>
          <w:sz w:val="16"/>
          <w:szCs w:val="16"/>
          <w:lang w:eastAsia="ru-RU"/>
        </w:rPr>
        <mc:AlternateContent>
          <mc:Choice Requires="wps">
            <w:drawing>
              <wp:anchor distT="0" distB="0" distL="114300" distR="114300" simplePos="0" relativeHeight="251552768" behindDoc="1" locked="0" layoutInCell="1" allowOverlap="1" wp14:anchorId="25AB68E5" wp14:editId="0DE47F32">
                <wp:simplePos x="0" y="0"/>
                <wp:positionH relativeFrom="column">
                  <wp:posOffset>914400</wp:posOffset>
                </wp:positionH>
                <wp:positionV relativeFrom="paragraph">
                  <wp:posOffset>193040</wp:posOffset>
                </wp:positionV>
                <wp:extent cx="914400" cy="228600"/>
                <wp:effectExtent l="0" t="0" r="0" b="0"/>
                <wp:wrapNone/>
                <wp:docPr id="259" name="Прямоугольник 8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9843F" id="Прямоугольник 871" o:spid="_x0000_s1026" style="position:absolute;margin-left:1in;margin-top:15.2pt;width:1in;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"/>
            </w:pict>
          </mc:Fallback>
        </mc:AlternateContent>
      </w:r>
      <w:r>
        <w:rPr>
          <w:rFonts w:ascii="Times New Roman" w:hAnsi="Times New Roman" w:cs="Times New Roman"/>
          <w:noProof/>
          <w:sz w:val="16"/>
          <w:szCs w:val="16"/>
          <w:lang w:eastAsia="ru-RU"/>
        </w:rPr>
        <mc:AlternateContent>
          <mc:Choice Requires="wps">
            <w:drawing>
              <wp:anchor distT="0" distB="0" distL="114300" distR="114300" simplePos="0" relativeHeight="251553792" behindDoc="1" locked="0" layoutInCell="1" allowOverlap="1" wp14:anchorId="3BE3E3AC" wp14:editId="1B373334">
                <wp:simplePos x="0" y="0"/>
                <wp:positionH relativeFrom="column">
                  <wp:posOffset>1943100</wp:posOffset>
                </wp:positionH>
                <wp:positionV relativeFrom="paragraph">
                  <wp:posOffset>193040</wp:posOffset>
                </wp:positionV>
                <wp:extent cx="914400" cy="228600"/>
                <wp:effectExtent l="0" t="0" r="0" b="0"/>
                <wp:wrapNone/>
                <wp:docPr id="258" name="Прямоугольник 8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4FE542" id="Прямоугольник 869" o:spid="_x0000_s1026" style="position:absolute;margin-left:153pt;margin-top:15.2pt;width:1in;height:1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"/>
            </w:pict>
          </mc:Fallback>
        </mc:AlternateContent>
      </w:r>
      <w:r>
        <w:rPr>
          <w:rFonts w:ascii="Times New Roman" w:hAnsi="Times New Roman" w:cs="Times New Roman"/>
          <w:noProof/>
          <w:sz w:val="16"/>
          <w:szCs w:val="16"/>
          <w:lang w:eastAsia="ru-RU"/>
        </w:rPr>
        <mc:AlternateContent>
          <mc:Choice Requires="wps">
            <w:drawing>
              <wp:anchor distT="0" distB="0" distL="114300" distR="114300" simplePos="0" relativeHeight="251554816" behindDoc="1" locked="0" layoutInCell="1" allowOverlap="1" wp14:anchorId="30A20617" wp14:editId="7D27E706">
                <wp:simplePos x="0" y="0"/>
                <wp:positionH relativeFrom="column">
                  <wp:posOffset>2971800</wp:posOffset>
                </wp:positionH>
                <wp:positionV relativeFrom="paragraph">
                  <wp:posOffset>193040</wp:posOffset>
                </wp:positionV>
                <wp:extent cx="914400" cy="228600"/>
                <wp:effectExtent l="0" t="0" r="0" b="0"/>
                <wp:wrapNone/>
                <wp:docPr id="257" name="Прямоугольник 8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E32B4" id="Прямоугольник 867" o:spid="_x0000_s1026" style="position:absolute;margin-left:234pt;margin-top:15.2pt;width:1in;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"/>
            </w:pict>
          </mc:Fallback>
        </mc:AlternateContent>
      </w:r>
      <w:r w:rsidR="008828D3" w:rsidRPr="00B82993">
        <w:rPr>
          <w:rFonts w:ascii="Times New Roman" w:hAnsi="Times New Roman" w:cs="Times New Roman"/>
          <w:sz w:val="16"/>
          <w:szCs w:val="16"/>
        </w:rPr>
        <w:t xml:space="preserve">       </w:t>
      </w:r>
    </w:p>
    <w:p w14:paraId="3AB8FAD7" w14:textId="77777777"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14:paraId="657BCF90" w14:textId="77777777"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14:paraId="59D6AFC3" w14:textId="77777777"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14:paraId="1C21ADA0"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14:paraId="530E882C" w14:textId="77777777"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14:paraId="6F8AF0E6"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14:paraId="40489D7E"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14:paraId="3CCEC104" w14:textId="77777777"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Полученное двоичное число размещается в формате таким образом, чтобы его младший разряд совпадал с крайним правым (15-ым) разрядом формата. Старшие разряды формата, включая знаковый (нулевой разряд), заполняются нулями.</w:t>
      </w:r>
    </w:p>
    <w:p w14:paraId="62CF92EA" w14:textId="52A9CF1C" w:rsidR="008828D3" w:rsidRDefault="00A0500F" w:rsidP="008828D3">
      <w:pPr>
        <w:ind w:left="540" w:right="1024" w:firstLine="54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c">
            <w:drawing>
              <wp:anchor distT="0" distB="0" distL="114300" distR="114300" simplePos="0" relativeHeight="251555840" behindDoc="1" locked="0" layoutInCell="1" allowOverlap="1" wp14:anchorId="52D07A91" wp14:editId="51FF854D">
                <wp:simplePos x="0" y="0"/>
                <wp:positionH relativeFrom="page">
                  <wp:posOffset>2266315</wp:posOffset>
                </wp:positionH>
                <wp:positionV relativeFrom="page">
                  <wp:posOffset>1303020</wp:posOffset>
                </wp:positionV>
                <wp:extent cx="2482850" cy="618490"/>
                <wp:effectExtent l="0" t="0" r="0" b="0"/>
                <wp:wrapSquare wrapText="bothSides"/>
                <wp:docPr id="70" name="Полотно 2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14" name="Rectangle 66"/>
                        <wps:cNvSpPr>
                          <a:spLocks noChangeArrowheads="1"/>
                        </wps:cNvSpPr>
                        <wps:spPr bwMode="auto">
                          <a:xfrm>
                            <a:off x="139038"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54CB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15" name="Rectangle 67"/>
                        <wps:cNvSpPr>
                          <a:spLocks noChangeArrowheads="1"/>
                        </wps:cNvSpPr>
                        <wps:spPr bwMode="auto">
                          <a:xfrm>
                            <a:off x="244475"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04D8A"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16" name="Rectangle 68"/>
                        <wps:cNvSpPr>
                          <a:spLocks noChangeArrowheads="1"/>
                        </wps:cNvSpPr>
                        <wps:spPr bwMode="auto">
                          <a:xfrm>
                            <a:off x="271092"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0FC4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17" name="Rectangle 69"/>
                        <wps:cNvSpPr>
                          <a:spLocks noChangeArrowheads="1"/>
                        </wps:cNvSpPr>
                        <wps:spPr bwMode="auto">
                          <a:xfrm>
                            <a:off x="377190"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E6196"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18" name="Rectangle 70"/>
                        <wps:cNvSpPr>
                          <a:spLocks noChangeArrowheads="1"/>
                        </wps:cNvSpPr>
                        <wps:spPr bwMode="auto">
                          <a:xfrm>
                            <a:off x="403781"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0FA5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19" name="Rectangle 71"/>
                        <wps:cNvSpPr>
                          <a:spLocks noChangeArrowheads="1"/>
                        </wps:cNvSpPr>
                        <wps:spPr bwMode="auto">
                          <a:xfrm>
                            <a:off x="509270"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FFE5F"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20" name="Rectangle 72"/>
                        <wps:cNvSpPr>
                          <a:spLocks noChangeArrowheads="1"/>
                        </wps:cNvSpPr>
                        <wps:spPr bwMode="auto">
                          <a:xfrm>
                            <a:off x="535835"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617A7"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21" name="Rectangle 73"/>
                        <wps:cNvSpPr>
                          <a:spLocks noChangeArrowheads="1"/>
                        </wps:cNvSpPr>
                        <wps:spPr bwMode="auto">
                          <a:xfrm>
                            <a:off x="641985"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BED9F"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22" name="Rectangle 74"/>
                        <wps:cNvSpPr>
                          <a:spLocks noChangeArrowheads="1"/>
                        </wps:cNvSpPr>
                        <wps:spPr bwMode="auto">
                          <a:xfrm>
                            <a:off x="667889"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9095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23" name="Rectangle 75"/>
                        <wps:cNvSpPr>
                          <a:spLocks noChangeArrowheads="1"/>
                        </wps:cNvSpPr>
                        <wps:spPr bwMode="auto">
                          <a:xfrm>
                            <a:off x="774065"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6B62C"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24" name="Rectangle 76"/>
                        <wps:cNvSpPr>
                          <a:spLocks noChangeArrowheads="1"/>
                        </wps:cNvSpPr>
                        <wps:spPr bwMode="auto">
                          <a:xfrm>
                            <a:off x="800578"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CA29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25" name="Rectangle 77"/>
                        <wps:cNvSpPr>
                          <a:spLocks noChangeArrowheads="1"/>
                        </wps:cNvSpPr>
                        <wps:spPr bwMode="auto">
                          <a:xfrm>
                            <a:off x="906780"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42605"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26" name="Rectangle 78"/>
                        <wps:cNvSpPr>
                          <a:spLocks noChangeArrowheads="1"/>
                        </wps:cNvSpPr>
                        <wps:spPr bwMode="auto">
                          <a:xfrm>
                            <a:off x="932632"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52EA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27" name="Rectangle 79"/>
                        <wps:cNvSpPr>
                          <a:spLocks noChangeArrowheads="1"/>
                        </wps:cNvSpPr>
                        <wps:spPr bwMode="auto">
                          <a:xfrm>
                            <a:off x="1038860"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EFC42"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28" name="Rectangle 80"/>
                        <wps:cNvSpPr>
                          <a:spLocks noChangeArrowheads="1"/>
                        </wps:cNvSpPr>
                        <wps:spPr bwMode="auto">
                          <a:xfrm>
                            <a:off x="1065321"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EEAF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29" name="Rectangle 81"/>
                        <wps:cNvSpPr>
                          <a:spLocks noChangeArrowheads="1"/>
                        </wps:cNvSpPr>
                        <wps:spPr bwMode="auto">
                          <a:xfrm>
                            <a:off x="1171575"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0B345"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30" name="Rectangle 82"/>
                        <wps:cNvSpPr>
                          <a:spLocks noChangeArrowheads="1"/>
                        </wps:cNvSpPr>
                        <wps:spPr bwMode="auto">
                          <a:xfrm>
                            <a:off x="1197375"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D54B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231" name="Rectangle 83"/>
                        <wps:cNvSpPr>
                          <a:spLocks noChangeArrowheads="1"/>
                        </wps:cNvSpPr>
                        <wps:spPr bwMode="auto">
                          <a:xfrm>
                            <a:off x="1303655"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168E1"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32" name="Rectangle 84"/>
                        <wps:cNvSpPr>
                          <a:spLocks noChangeArrowheads="1"/>
                        </wps:cNvSpPr>
                        <wps:spPr bwMode="auto">
                          <a:xfrm>
                            <a:off x="1330064"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F23E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233" name="Rectangle 85"/>
                        <wps:cNvSpPr>
                          <a:spLocks noChangeArrowheads="1"/>
                        </wps:cNvSpPr>
                        <wps:spPr bwMode="auto">
                          <a:xfrm>
                            <a:off x="1436370"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7D1C6"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34" name="Rectangle 86"/>
                        <wps:cNvSpPr>
                          <a:spLocks noChangeArrowheads="1"/>
                        </wps:cNvSpPr>
                        <wps:spPr bwMode="auto">
                          <a:xfrm>
                            <a:off x="1462118"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C82F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235" name="Rectangle 87"/>
                        <wps:cNvSpPr>
                          <a:spLocks noChangeArrowheads="1"/>
                        </wps:cNvSpPr>
                        <wps:spPr bwMode="auto">
                          <a:xfrm>
                            <a:off x="1568450"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D9C87"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36" name="Rectangle 88"/>
                        <wps:cNvSpPr>
                          <a:spLocks noChangeArrowheads="1"/>
                        </wps:cNvSpPr>
                        <wps:spPr bwMode="auto">
                          <a:xfrm>
                            <a:off x="1594807"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DAACE"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237" name="Rectangle 89"/>
                        <wps:cNvSpPr>
                          <a:spLocks noChangeArrowheads="1"/>
                        </wps:cNvSpPr>
                        <wps:spPr bwMode="auto">
                          <a:xfrm>
                            <a:off x="1700530"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15A3"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38" name="Rectangle 90"/>
                        <wps:cNvSpPr>
                          <a:spLocks noChangeArrowheads="1"/>
                        </wps:cNvSpPr>
                        <wps:spPr bwMode="auto">
                          <a:xfrm>
                            <a:off x="1726861"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5DEC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239" name="Rectangle 91"/>
                        <wps:cNvSpPr>
                          <a:spLocks noChangeArrowheads="1"/>
                        </wps:cNvSpPr>
                        <wps:spPr bwMode="auto">
                          <a:xfrm>
                            <a:off x="1833245"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E70E4"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40" name="Rectangle 92"/>
                        <wps:cNvSpPr>
                          <a:spLocks noChangeArrowheads="1"/>
                        </wps:cNvSpPr>
                        <wps:spPr bwMode="auto">
                          <a:xfrm>
                            <a:off x="1859550"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513D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41" name="Rectangle 93"/>
                        <wps:cNvSpPr>
                          <a:spLocks noChangeArrowheads="1"/>
                        </wps:cNvSpPr>
                        <wps:spPr bwMode="auto">
                          <a:xfrm>
                            <a:off x="1965325"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1F99D"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42" name="Rectangle 94"/>
                        <wps:cNvSpPr>
                          <a:spLocks noChangeArrowheads="1"/>
                        </wps:cNvSpPr>
                        <wps:spPr bwMode="auto">
                          <a:xfrm>
                            <a:off x="1991604"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6583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243" name="Rectangle 95"/>
                        <wps:cNvSpPr>
                          <a:spLocks noChangeArrowheads="1"/>
                        </wps:cNvSpPr>
                        <wps:spPr bwMode="auto">
                          <a:xfrm>
                            <a:off x="2098040"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C896B"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44" name="Rectangle 96"/>
                        <wps:cNvSpPr>
                          <a:spLocks noChangeArrowheads="1"/>
                        </wps:cNvSpPr>
                        <wps:spPr bwMode="auto">
                          <a:xfrm>
                            <a:off x="2124293" y="34925"/>
                            <a:ext cx="8953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519D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245" name="Rectangle 97"/>
                        <wps:cNvSpPr>
                          <a:spLocks noChangeArrowheads="1"/>
                        </wps:cNvSpPr>
                        <wps:spPr bwMode="auto">
                          <a:xfrm>
                            <a:off x="2230120" y="34925"/>
                            <a:ext cx="1073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A5025"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46" name="Line 98"/>
                        <wps:cNvCnPr>
                          <a:cxnSpLocks noChangeShapeType="1"/>
                        </wps:cNvCnPr>
                        <wps:spPr bwMode="auto">
                          <a:xfrm>
                            <a:off x="124460" y="5080"/>
                            <a:ext cx="635" cy="260985"/>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247" name="Line 99"/>
                        <wps:cNvCnPr>
                          <a:cxnSpLocks noChangeShapeType="1"/>
                        </wps:cNvCnPr>
                        <wps:spPr bwMode="auto">
                          <a:xfrm>
                            <a:off x="259080" y="5080"/>
                            <a:ext cx="635" cy="260985"/>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248" name="Line 100"/>
                        <wps:cNvCnPr>
                          <a:cxnSpLocks noChangeShapeType="1"/>
                        </wps:cNvCnPr>
                        <wps:spPr bwMode="auto">
                          <a:xfrm>
                            <a:off x="124460" y="5080"/>
                            <a:ext cx="2120265" cy="635"/>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249" name="Line 101"/>
                        <wps:cNvCnPr>
                          <a:cxnSpLocks noChangeShapeType="1"/>
                        </wps:cNvCnPr>
                        <wps:spPr bwMode="auto">
                          <a:xfrm>
                            <a:off x="2244725" y="5080"/>
                            <a:ext cx="635" cy="260985"/>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250" name="Line 102"/>
                        <wps:cNvCnPr>
                          <a:cxnSpLocks noChangeShapeType="1"/>
                        </wps:cNvCnPr>
                        <wps:spPr bwMode="auto">
                          <a:xfrm>
                            <a:off x="124460" y="266065"/>
                            <a:ext cx="2120265" cy="635"/>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251" name="Rectangle 103"/>
                        <wps:cNvSpPr>
                          <a:spLocks noChangeArrowheads="1"/>
                        </wps:cNvSpPr>
                        <wps:spPr bwMode="auto">
                          <a:xfrm>
                            <a:off x="127386" y="302260"/>
                            <a:ext cx="21145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4E90B"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wps:txbx>
                        <wps:bodyPr rot="0" vert="horz" wrap="square" lIns="0" tIns="0" rIns="0" bIns="0" anchor="t" anchorCtr="0" upright="1">
                          <a:noAutofit/>
                        </wps:bodyPr>
                      </wps:wsp>
                      <wps:wsp>
                        <wps:cNvPr id="254" name="Rectangle 106"/>
                        <wps:cNvSpPr>
                          <a:spLocks noChangeArrowheads="1"/>
                        </wps:cNvSpPr>
                        <wps:spPr bwMode="auto">
                          <a:xfrm>
                            <a:off x="1978108" y="276284"/>
                            <a:ext cx="245110" cy="164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B94E6" w14:textId="77777777" w:rsidR="00B152BD" w:rsidRPr="008828D3" w:rsidRDefault="00B152BD"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wps:txbx>
                        <wps:bodyPr rot="0" vert="horz" wrap="none" lIns="0" tIns="0" rIns="0" bIns="0" anchor="t" anchorCtr="0" upright="1">
                          <a:noAutofit/>
                        </wps:bodyPr>
                      </wps:wsp>
                      <wps:wsp>
                        <wps:cNvPr id="255" name="Rectangle 107"/>
                        <wps:cNvSpPr>
                          <a:spLocks noChangeArrowheads="1"/>
                        </wps:cNvSpPr>
                        <wps:spPr bwMode="auto">
                          <a:xfrm>
                            <a:off x="2265235" y="30226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0B5A0" w14:textId="77777777" w:rsidR="00B152BD" w:rsidRDefault="00B152BD" w:rsidP="008828D3"/>
                          </w:txbxContent>
                        </wps:txbx>
                        <wps:bodyPr rot="0" vert="horz" wrap="none" lIns="0" tIns="0" rIns="0" bIns="0" anchor="t" anchorCtr="0" upright="1">
                          <a:spAutoFit/>
                        </wps:bodyPr>
                      </wps:wsp>
                    </wpc:wpc>
                  </a:graphicData>
                </a:graphic>
                <wp14:sizeRelH relativeFrom="page">
                  <wp14:pctWidth>0</wp14:pctWidth>
                </wp14:sizeRelH>
                <wp14:sizeRelV relativeFrom="page">
                  <wp14:pctHeight>0</wp14:pctHeight>
                </wp14:sizeRelV>
              </wp:anchor>
            </w:drawing>
          </mc:Choice>
          <mc:Fallback>
            <w:pict>
              <v:group w14:anchorId="52D07A91" id="Полотно 256" o:spid="_x0000_s1096" editas="canvas" style="position:absolute;left:0;text-align:left;margin-left:178.45pt;margin-top:102.6pt;width:195.5pt;height:48.7pt;z-index:-251760640;mso-position-horizontal-relative:page;mso-position-vertical-relative:page" coordsize="24828,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">
                <v:shape id="_x0000_s1097" type="#_x0000_t75" style="position:absolute;width:24828;height:6184;visibility:visible;mso-wrap-style:square">
                  <v:fill o:detectmouseclick="t"/>
                  <v:path o:connecttype="none"/>
                </v:shape>
                <v:rect id="Rectangle 66" o:spid="_x0000_s1098" style="position:absolute;left:1390;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5MwQAAANwAAAAPAAAAZHJzL2Rvd25yZXYueG1sRI/disIw&#10;FITvF3yHcATv1tQi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EncTkzBAAAA3AAAAA8AAAAA&#10;AAAAAAAAAAAABwIAAGRycy9kb3ducmV2LnhtbFBLBQYAAAAAAwADALcAAAD1AgAAAAA=&#10;" filled="f" stroked="f">
                  <v:textbox style="mso-fit-shape-to-text:t" inset="0,0,0,0">
                    <w:txbxContent>
                      <w:p w14:paraId="57B54CB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1099" style="position:absolute;left:2444;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vXwQAAANwAAAAPAAAAZHJzL2Rvd25yZXYueG1sRI/disIw&#10;FITvF3yHcATv1tSC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CaQ69fBAAAA3AAAAA8AAAAA&#10;AAAAAAAAAAAABwIAAGRycy9kb3ducmV2LnhtbFBLBQYAAAAAAwADALcAAAD1AgAAAAA=&#10;" filled="f" stroked="f">
                  <v:textbox style="mso-fit-shape-to-text:t" inset="0,0,0,0">
                    <w:txbxContent>
                      <w:p w14:paraId="69604D8A" w14:textId="77777777" w:rsidR="00B152BD" w:rsidRDefault="00B152BD" w:rsidP="008828D3">
                        <w:r>
                          <w:rPr>
                            <w:rFonts w:ascii="Courier New" w:hAnsi="Courier New" w:cs="Courier New"/>
                            <w:color w:val="000000"/>
                            <w:sz w:val="28"/>
                            <w:szCs w:val="28"/>
                            <w:lang w:val="en-US"/>
                          </w:rPr>
                          <w:t xml:space="preserve"> </w:t>
                        </w:r>
                      </w:p>
                    </w:txbxContent>
                  </v:textbox>
                </v:rect>
                <v:rect id="Rectangle 68" o:spid="_x0000_s1100" style="position:absolute;left:2710;top:349;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" filled="f" stroked="f">
                  <v:textbox style="mso-fit-shape-to-text:t" inset="0,0,0,0">
                    <w:txbxContent>
                      <w:p w14:paraId="3960FC4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1101" style="position:absolute;left:3771;top:349;width:1074;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tA7wgAAANwAAAAPAAAAZHJzL2Rvd25yZXYueG1sRI/NigIx&#10;EITvC75DaMHbmnEOrsw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5DtA7wgAAANwAAAAPAAAA&#10;AAAAAAAAAAAAAAcCAABkcnMvZG93bnJldi54bWxQSwUGAAAAAAMAAwC3AAAA9gIAAAAA&#10;" filled="f" stroked="f">
                  <v:textbox style="mso-fit-shape-to-text:t" inset="0,0,0,0">
                    <w:txbxContent>
                      <w:p w14:paraId="494E6196" w14:textId="77777777" w:rsidR="00B152BD" w:rsidRDefault="00B152BD" w:rsidP="008828D3">
                        <w:r>
                          <w:rPr>
                            <w:rFonts w:ascii="Courier New" w:hAnsi="Courier New" w:cs="Courier New"/>
                            <w:color w:val="000000"/>
                            <w:sz w:val="28"/>
                            <w:szCs w:val="28"/>
                            <w:lang w:val="en-US"/>
                          </w:rPr>
                          <w:t xml:space="preserve"> </w:t>
                        </w:r>
                      </w:p>
                    </w:txbxContent>
                  </v:textbox>
                </v:rect>
                <v:rect id="Rectangle 70" o:spid="_x0000_s1102" style="position:absolute;left:4037;top:349;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" filled="f" stroked="f">
                  <v:textbox style="mso-fit-shape-to-text:t" inset="0,0,0,0">
                    <w:txbxContent>
                      <w:p w14:paraId="0370FA5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1103" style="position:absolute;left:5092;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HSwgAAANwAAAAPAAAAZHJzL2Rvd25yZXYueG1sRI/NigIx&#10;EITvC75DaMHbmnEO4s4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n3eHSwgAAANwAAAAPAAAA&#10;AAAAAAAAAAAAAAcCAABkcnMvZG93bnJldi54bWxQSwUGAAAAAAMAAwC3AAAA9gIAAAAA&#10;" filled="f" stroked="f">
                  <v:textbox style="mso-fit-shape-to-text:t" inset="0,0,0,0">
                    <w:txbxContent>
                      <w:p w14:paraId="476FFE5F" w14:textId="77777777" w:rsidR="00B152BD" w:rsidRDefault="00B152BD" w:rsidP="008828D3">
                        <w:r>
                          <w:rPr>
                            <w:rFonts w:ascii="Courier New" w:hAnsi="Courier New" w:cs="Courier New"/>
                            <w:color w:val="000000"/>
                            <w:sz w:val="28"/>
                            <w:szCs w:val="28"/>
                            <w:lang w:val="en-US"/>
                          </w:rPr>
                          <w:t xml:space="preserve"> </w:t>
                        </w:r>
                      </w:p>
                    </w:txbxContent>
                  </v:textbox>
                </v:rect>
                <v:rect id="Rectangle 72" o:spid="_x0000_s1104" style="position:absolute;left:5358;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" filled="f" stroked="f">
                  <v:textbox style="mso-fit-shape-to-text:t" inset="0,0,0,0">
                    <w:txbxContent>
                      <w:p w14:paraId="40E617A7"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1105" style="position:absolute;left:6419;top:349;width:1074;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" filled="f" stroked="f">
                  <v:textbox style="mso-fit-shape-to-text:t" inset="0,0,0,0">
                    <w:txbxContent>
                      <w:p w14:paraId="123BED9F" w14:textId="77777777" w:rsidR="00B152BD" w:rsidRDefault="00B152BD" w:rsidP="008828D3">
                        <w:r>
                          <w:rPr>
                            <w:rFonts w:ascii="Courier New" w:hAnsi="Courier New" w:cs="Courier New"/>
                            <w:color w:val="000000"/>
                            <w:sz w:val="28"/>
                            <w:szCs w:val="28"/>
                            <w:lang w:val="en-US"/>
                          </w:rPr>
                          <w:t xml:space="preserve"> </w:t>
                        </w:r>
                      </w:p>
                    </w:txbxContent>
                  </v:textbox>
                </v:rect>
                <v:rect id="Rectangle 74" o:spid="_x0000_s1106" style="position:absolute;left:6678;top:349;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" filled="f" stroked="f">
                  <v:textbox style="mso-fit-shape-to-text:t" inset="0,0,0,0">
                    <w:txbxContent>
                      <w:p w14:paraId="43B9095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1107" style="position:absolute;left:7740;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FwQAAANwAAAAPAAAAZHJzL2Rvd25yZXYueG1sRI/disIw&#10;FITvBd8hHGHvNLXC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AhZHIXBAAAA3AAAAA8AAAAA&#10;AAAAAAAAAAAABwIAAGRycy9kb3ducmV2LnhtbFBLBQYAAAAAAwADALcAAAD1AgAAAAA=&#10;" filled="f" stroked="f">
                  <v:textbox style="mso-fit-shape-to-text:t" inset="0,0,0,0">
                    <w:txbxContent>
                      <w:p w14:paraId="6816B62C" w14:textId="77777777" w:rsidR="00B152BD" w:rsidRDefault="00B152BD" w:rsidP="008828D3">
                        <w:r>
                          <w:rPr>
                            <w:rFonts w:ascii="Courier New" w:hAnsi="Courier New" w:cs="Courier New"/>
                            <w:color w:val="000000"/>
                            <w:sz w:val="28"/>
                            <w:szCs w:val="28"/>
                            <w:lang w:val="en-US"/>
                          </w:rPr>
                          <w:t xml:space="preserve"> </w:t>
                        </w:r>
                      </w:p>
                    </w:txbxContent>
                  </v:textbox>
                </v:rect>
                <v:rect id="Rectangle 76" o:spid="_x0000_s1108" style="position:absolute;left:8005;top:349;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xwQAAANwAAAAPAAAAZHJzL2Rvd25yZXYueG1sRI/disIw&#10;FITvBd8hHGHvNLXI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IewhPHBAAAA3AAAAA8AAAAA&#10;AAAAAAAAAAAABwIAAGRycy9kb3ducmV2LnhtbFBLBQYAAAAAAwADALcAAAD1AgAAAAA=&#10;" filled="f" stroked="f">
                  <v:textbox style="mso-fit-shape-to-text:t" inset="0,0,0,0">
                    <w:txbxContent>
                      <w:p w14:paraId="1F0CA29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1109" style="position:absolute;left:9067;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qwQAAANwAAAAPAAAAZHJzL2Rvd25yZXYueG1sRI/disIw&#10;FITvBd8hHGHvNLXg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Oj8IWrBAAAA3AAAAA8AAAAA&#10;AAAAAAAAAAAABwIAAGRycy9kb3ducmV2LnhtbFBLBQYAAAAAAwADALcAAAD1AgAAAAA=&#10;" filled="f" stroked="f">
                  <v:textbox style="mso-fit-shape-to-text:t" inset="0,0,0,0">
                    <w:txbxContent>
                      <w:p w14:paraId="63942605" w14:textId="77777777" w:rsidR="00B152BD" w:rsidRDefault="00B152BD" w:rsidP="008828D3">
                        <w:r>
                          <w:rPr>
                            <w:rFonts w:ascii="Courier New" w:hAnsi="Courier New" w:cs="Courier New"/>
                            <w:color w:val="000000"/>
                            <w:sz w:val="28"/>
                            <w:szCs w:val="28"/>
                            <w:lang w:val="en-US"/>
                          </w:rPr>
                          <w:t xml:space="preserve"> </w:t>
                        </w:r>
                      </w:p>
                    </w:txbxContent>
                  </v:textbox>
                </v:rect>
                <v:rect id="Rectangle 78" o:spid="_x0000_s1110" style="position:absolute;left:9326;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" filled="f" stroked="f">
                  <v:textbox style="mso-fit-shape-to-text:t" inset="0,0,0,0">
                    <w:txbxContent>
                      <w:p w14:paraId="5F852EA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1111" style="position:absolute;left:10388;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" filled="f" stroked="f">
                  <v:textbox style="mso-fit-shape-to-text:t" inset="0,0,0,0">
                    <w:txbxContent>
                      <w:p w14:paraId="5B7EFC42" w14:textId="77777777" w:rsidR="00B152BD" w:rsidRDefault="00B152BD" w:rsidP="008828D3">
                        <w:r>
                          <w:rPr>
                            <w:rFonts w:ascii="Courier New" w:hAnsi="Courier New" w:cs="Courier New"/>
                            <w:color w:val="000000"/>
                            <w:sz w:val="28"/>
                            <w:szCs w:val="28"/>
                            <w:lang w:val="en-US"/>
                          </w:rPr>
                          <w:t xml:space="preserve"> </w:t>
                        </w:r>
                      </w:p>
                    </w:txbxContent>
                  </v:textbox>
                </v:rect>
                <v:rect id="Rectangle 80" o:spid="_x0000_s1112" style="position:absolute;left:10653;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" filled="f" stroked="f">
                  <v:textbox style="mso-fit-shape-to-text:t" inset="0,0,0,0">
                    <w:txbxContent>
                      <w:p w14:paraId="6FCEEAF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1113" style="position:absolute;left:11715;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" filled="f" stroked="f">
                  <v:textbox style="mso-fit-shape-to-text:t" inset="0,0,0,0">
                    <w:txbxContent>
                      <w:p w14:paraId="1E80B345" w14:textId="77777777" w:rsidR="00B152BD" w:rsidRDefault="00B152BD" w:rsidP="008828D3">
                        <w:r>
                          <w:rPr>
                            <w:rFonts w:ascii="Courier New" w:hAnsi="Courier New" w:cs="Courier New"/>
                            <w:color w:val="000000"/>
                            <w:sz w:val="28"/>
                            <w:szCs w:val="28"/>
                            <w:lang w:val="en-US"/>
                          </w:rPr>
                          <w:t xml:space="preserve"> </w:t>
                        </w:r>
                      </w:p>
                    </w:txbxContent>
                  </v:textbox>
                </v:rect>
                <v:rect id="Rectangle 82" o:spid="_x0000_s1114" style="position:absolute;left:11973;top:349;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14:paraId="620D54B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1115" style="position:absolute;left:13036;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79F168E1" w14:textId="77777777" w:rsidR="00B152BD" w:rsidRDefault="00B152BD" w:rsidP="008828D3">
                        <w:r>
                          <w:rPr>
                            <w:rFonts w:ascii="Courier New" w:hAnsi="Courier New" w:cs="Courier New"/>
                            <w:color w:val="000000"/>
                            <w:sz w:val="28"/>
                            <w:szCs w:val="28"/>
                            <w:lang w:val="en-US"/>
                          </w:rPr>
                          <w:t xml:space="preserve"> </w:t>
                        </w:r>
                      </w:p>
                    </w:txbxContent>
                  </v:textbox>
                </v:rect>
                <v:rect id="Rectangle 84" o:spid="_x0000_s1116" style="position:absolute;left:13300;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14:paraId="791F23E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1117" style="position:absolute;left:14363;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pYwQAAANwAAAAPAAAAZHJzL2Rvd25yZXYueG1sRI/disIw&#10;FITvhX2HcIS909QK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I2AiljBAAAA3AAAAA8AAAAA&#10;AAAAAAAAAAAABwIAAGRycy9kb3ducmV2LnhtbFBLBQYAAAAAAwADALcAAAD1AgAAAAA=&#10;" filled="f" stroked="f">
                  <v:textbox style="mso-fit-shape-to-text:t" inset="0,0,0,0">
                    <w:txbxContent>
                      <w:p w14:paraId="2217D1C6" w14:textId="77777777" w:rsidR="00B152BD" w:rsidRDefault="00B152BD" w:rsidP="008828D3">
                        <w:r>
                          <w:rPr>
                            <w:rFonts w:ascii="Courier New" w:hAnsi="Courier New" w:cs="Courier New"/>
                            <w:color w:val="000000"/>
                            <w:sz w:val="28"/>
                            <w:szCs w:val="28"/>
                            <w:lang w:val="en-US"/>
                          </w:rPr>
                          <w:t xml:space="preserve"> </w:t>
                        </w:r>
                      </w:p>
                    </w:txbxContent>
                  </v:textbox>
                </v:rect>
                <v:rect id="Rectangle 86" o:spid="_x0000_s1118" style="position:absolute;left:14621;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14:paraId="0F6C82F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1119" style="position:absolute;left:15684;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e3wgAAANwAAAAPAAAAZHJzL2Rvd25yZXYueG1sRI/dagIx&#10;FITvBd8hHME7zbrS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BtJbe3wgAAANwAAAAPAAAA&#10;AAAAAAAAAAAAAAcCAABkcnMvZG93bnJldi54bWxQSwUGAAAAAAMAAwC3AAAA9gIAAAAA&#10;" filled="f" stroked="f">
                  <v:textbox style="mso-fit-shape-to-text:t" inset="0,0,0,0">
                    <w:txbxContent>
                      <w:p w14:paraId="419D9C87" w14:textId="77777777" w:rsidR="00B152BD" w:rsidRDefault="00B152BD" w:rsidP="008828D3">
                        <w:r>
                          <w:rPr>
                            <w:rFonts w:ascii="Courier New" w:hAnsi="Courier New" w:cs="Courier New"/>
                            <w:color w:val="000000"/>
                            <w:sz w:val="28"/>
                            <w:szCs w:val="28"/>
                            <w:lang w:val="en-US"/>
                          </w:rPr>
                          <w:t xml:space="preserve"> </w:t>
                        </w:r>
                      </w:p>
                    </w:txbxContent>
                  </v:textbox>
                </v:rect>
                <v:rect id="Rectangle 88" o:spid="_x0000_s1120" style="position:absolute;left:15948;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14:paraId="21BDAACE"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1121" style="position:absolute;left:17005;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xbwgAAANwAAAAPAAAAZHJzL2Rvd25yZXYueG1sRI/dagIx&#10;FITvBd8hHME7zbpC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Dyu4xbwgAAANwAAAAPAAAA&#10;AAAAAAAAAAAAAAcCAABkcnMvZG93bnJldi54bWxQSwUGAAAAAAMAAwC3AAAA9gIAAAAA&#10;" filled="f" stroked="f">
                  <v:textbox style="mso-fit-shape-to-text:t" inset="0,0,0,0">
                    <w:txbxContent>
                      <w:p w14:paraId="4E8C15A3" w14:textId="77777777" w:rsidR="00B152BD" w:rsidRDefault="00B152BD" w:rsidP="008828D3">
                        <w:r>
                          <w:rPr>
                            <w:rFonts w:ascii="Courier New" w:hAnsi="Courier New" w:cs="Courier New"/>
                            <w:color w:val="000000"/>
                            <w:sz w:val="28"/>
                            <w:szCs w:val="28"/>
                            <w:lang w:val="en-US"/>
                          </w:rPr>
                          <w:t xml:space="preserve"> </w:t>
                        </w:r>
                      </w:p>
                    </w:txbxContent>
                  </v:textbox>
                </v:rect>
                <v:rect id="Rectangle 90" o:spid="_x0000_s1122" style="position:absolute;left:17268;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gpvgAAANwAAAAPAAAAZHJzL2Rvd25yZXYueG1sRE/LisIw&#10;FN0L/kO4wuw0tQM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IMkGCm+AAAA3AAAAA8AAAAAAAAA&#10;AAAAAAAABwIAAGRycy9kb3ducmV2LnhtbFBLBQYAAAAAAwADALcAAADyAgAAAAA=&#10;" filled="f" stroked="f">
                  <v:textbox style="mso-fit-shape-to-text:t" inset="0,0,0,0">
                    <w:txbxContent>
                      <w:p w14:paraId="4195DEC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1123" style="position:absolute;left:18332;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2ywgAAANwAAAAPAAAAZHJzL2Rvd25yZXYueG1sRI/dagIx&#10;FITvC75DOIJ3NesK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DsaL2ywgAAANwAAAAPAAAA&#10;AAAAAAAAAAAAAAcCAABkcnMvZG93bnJldi54bWxQSwUGAAAAAAMAAwC3AAAA9gIAAAAA&#10;" filled="f" stroked="f">
                  <v:textbox style="mso-fit-shape-to-text:t" inset="0,0,0,0">
                    <w:txbxContent>
                      <w:p w14:paraId="200E70E4" w14:textId="77777777" w:rsidR="00B152BD" w:rsidRDefault="00B152BD" w:rsidP="008828D3">
                        <w:r>
                          <w:rPr>
                            <w:rFonts w:ascii="Courier New" w:hAnsi="Courier New" w:cs="Courier New"/>
                            <w:color w:val="000000"/>
                            <w:sz w:val="28"/>
                            <w:szCs w:val="28"/>
                            <w:lang w:val="en-US"/>
                          </w:rPr>
                          <w:t xml:space="preserve"> </w:t>
                        </w:r>
                      </w:p>
                    </w:txbxContent>
                  </v:textbox>
                </v:rect>
                <v:rect id="Rectangle 92" o:spid="_x0000_s1124" style="position:absolute;left:18595;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dSvgAAANwAAAAPAAAAZHJzL2Rvd25yZXYueG1sRE/LisIw&#10;FN0L/kO4wuw0tQw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CVUZ1K+AAAA3AAAAA8AAAAAAAAA&#10;AAAAAAAABwIAAGRycy9kb3ducmV2LnhtbFBLBQYAAAAAAwADALcAAADyAgAAAAA=&#10;" filled="f" stroked="f">
                  <v:textbox style="mso-fit-shape-to-text:t" inset="0,0,0,0">
                    <w:txbxContent>
                      <w:p w14:paraId="547513D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1125" style="position:absolute;left:19653;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LJwQAAANwAAAAPAAAAZHJzL2Rvd25yZXYueG1sRI/disIw&#10;FITvF3yHcATv1tQi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EoYwsnBAAAA3AAAAA8AAAAA&#10;AAAAAAAAAAAABwIAAGRycy9kb3ducmV2LnhtbFBLBQYAAAAAAwADALcAAAD1AgAAAAA=&#10;" filled="f" stroked="f">
                  <v:textbox style="mso-fit-shape-to-text:t" inset="0,0,0,0">
                    <w:txbxContent>
                      <w:p w14:paraId="4271F99D" w14:textId="77777777" w:rsidR="00B152BD" w:rsidRDefault="00B152BD" w:rsidP="008828D3">
                        <w:r>
                          <w:rPr>
                            <w:rFonts w:ascii="Courier New" w:hAnsi="Courier New" w:cs="Courier New"/>
                            <w:color w:val="000000"/>
                            <w:sz w:val="28"/>
                            <w:szCs w:val="28"/>
                            <w:lang w:val="en-US"/>
                          </w:rPr>
                          <w:t xml:space="preserve"> </w:t>
                        </w:r>
                      </w:p>
                    </w:txbxContent>
                  </v:textbox>
                </v:rect>
                <v:rect id="Rectangle 94" o:spid="_x0000_s1126" style="position:absolute;left:19916;top:349;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wQAAANwAAAAPAAAAZHJzL2Rvd25yZXYueG1sRI/disIw&#10;FITvBd8hHGHvNLXI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LrKXL7BAAAA3AAAAA8AAAAA&#10;AAAAAAAAAAAABwIAAGRycy9kb3ducmV2LnhtbFBLBQYAAAAAAwADALcAAAD1AgAAAAA=&#10;" filled="f" stroked="f">
                  <v:textbox style="mso-fit-shape-to-text:t" inset="0,0,0,0">
                    <w:txbxContent>
                      <w:p w14:paraId="7336583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1127" style="position:absolute;left:20980;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klwgAAANwAAAAPAAAAZHJzL2Rvd25yZXYueG1sRI/dagIx&#10;FITvBd8hHME7zbqW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VhvklwgAAANwAAAAPAAAA&#10;AAAAAAAAAAAAAAcCAABkcnMvZG93bnJldi54bWxQSwUGAAAAAAMAAwC3AAAA9gIAAAAA&#10;" filled="f" stroked="f">
                  <v:textbox style="mso-fit-shape-to-text:t" inset="0,0,0,0">
                    <w:txbxContent>
                      <w:p w14:paraId="59EC896B" w14:textId="77777777" w:rsidR="00B152BD" w:rsidRDefault="00B152BD" w:rsidP="008828D3">
                        <w:r>
                          <w:rPr>
                            <w:rFonts w:ascii="Courier New" w:hAnsi="Courier New" w:cs="Courier New"/>
                            <w:color w:val="000000"/>
                            <w:sz w:val="28"/>
                            <w:szCs w:val="28"/>
                            <w:lang w:val="en-US"/>
                          </w:rPr>
                          <w:t xml:space="preserve"> </w:t>
                        </w:r>
                      </w:p>
                    </w:txbxContent>
                  </v:textbox>
                </v:rect>
                <v:rect id="Rectangle 96" o:spid="_x0000_s1128" style="position:absolute;left:21242;top:349;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FRwQAAANwAAAAPAAAAZHJzL2Rvd25yZXYueG1sRI/disIw&#10;FITvhX2HcIS909Qi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FpvYVHBAAAA3AAAAA8AAAAA&#10;AAAAAAAAAAAABwIAAGRycy9kb3ducmV2LnhtbFBLBQYAAAAAAwADALcAAAD1AgAAAAA=&#10;" filled="f" stroked="f">
                  <v:textbox style="mso-fit-shape-to-text:t" inset="0,0,0,0">
                    <w:txbxContent>
                      <w:p w14:paraId="31D519D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1129" style="position:absolute;left:22301;top:349;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KwgAAANwAAAAPAAAAZHJzL2Rvd25yZXYueG1sRI/dagIx&#10;FITvBd8hHME7zbrY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1I8TKwgAAANwAAAAPAAAA&#10;AAAAAAAAAAAAAAcCAABkcnMvZG93bnJldi54bWxQSwUGAAAAAAMAAwC3AAAA9gIAAAAA&#10;" filled="f" stroked="f">
                  <v:textbox style="mso-fit-shape-to-text:t" inset="0,0,0,0">
                    <w:txbxContent>
                      <w:p w14:paraId="6BAA5025" w14:textId="77777777" w:rsidR="00B152BD" w:rsidRDefault="00B152BD" w:rsidP="008828D3">
                        <w:r>
                          <w:rPr>
                            <w:rFonts w:ascii="Courier New" w:hAnsi="Courier New" w:cs="Courier New"/>
                            <w:color w:val="000000"/>
                            <w:sz w:val="28"/>
                            <w:szCs w:val="28"/>
                            <w:lang w:val="en-US"/>
                          </w:rPr>
                          <w:t xml:space="preserve"> </w:t>
                        </w:r>
                      </w:p>
                    </w:txbxContent>
                  </v:textbox>
                </v:rect>
                <v:line id="Line 98" o:spid="_x0000_s1130" style="position:absolute;visibility:visible;mso-wrap-style:square" from="1244,50" to="1250,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" strokeweight=".85pt"/>
                <v:line id="Line 99" o:spid="_x0000_s1131" style="position:absolute;visibility:visible;mso-wrap-style:square" from="2590,50" to="2597,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" strokeweight=".85pt"/>
                <v:line id="Line 100" o:spid="_x0000_s1132" style="position:absolute;visibility:visible;mso-wrap-style:square" from="1244,50" to="224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" strokeweight=".85pt"/>
                <v:line id="Line 101" o:spid="_x0000_s1133" style="position:absolute;visibility:visible;mso-wrap-style:square" from="22447,50" to="22453,2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" strokeweight=".85pt"/>
                <v:line id="Line 102" o:spid="_x0000_s1134" style="position:absolute;visibility:visible;mso-wrap-style:square" from="1244,2660" to="22447,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" strokeweight=".85pt"/>
                <v:rect id="Rectangle 103" o:spid="_x0000_s1135" style="position:absolute;left:1273;top:3022;width:2115;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2344E90B"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1136" style="position:absolute;left:19781;top:2762;width:2451;height:1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" filled="f" stroked="f">
                  <v:textbox inset="0,0,0,0">
                    <w:txbxContent>
                      <w:p w14:paraId="7BDB94E6" w14:textId="77777777" w:rsidR="00B152BD" w:rsidRPr="008828D3" w:rsidRDefault="00B152BD"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1137" style="position:absolute;left:22652;top:3022;width:819;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XwQAAANwAAAAPAAAAZHJzL2Rvd25yZXYueG1sRI/disIw&#10;FITvhX2HcIS909SC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LD6UhfBAAAA3AAAAA8AAAAA&#10;AAAAAAAAAAAABwIAAGRycy9kb3ducmV2LnhtbFBLBQYAAAAAAwADALcAAAD1AgAAAAA=&#10;" filled="f" stroked="f">
                  <v:textbox style="mso-fit-shape-to-text:t" inset="0,0,0,0">
                    <w:txbxContent>
                      <w:p w14:paraId="4BC0B5A0" w14:textId="77777777" w:rsidR="00B152BD" w:rsidRDefault="00B152BD" w:rsidP="008828D3"/>
                    </w:txbxContent>
                  </v:textbox>
                </v:rect>
                <w10:wrap type="square" anchorx="page" anchory="page"/>
              </v:group>
            </w:pict>
          </mc:Fallback>
        </mc:AlternateContent>
      </w:r>
    </w:p>
    <w:p w14:paraId="5043FA64" w14:textId="77777777" w:rsidR="008828D3" w:rsidRDefault="008828D3" w:rsidP="008828D3">
      <w:pPr>
        <w:ind w:left="540" w:right="1024" w:firstLine="540"/>
        <w:jc w:val="center"/>
        <w:rPr>
          <w:rFonts w:ascii="Times New Roman" w:hAnsi="Times New Roman" w:cs="Times New Roman"/>
          <w:sz w:val="28"/>
          <w:szCs w:val="28"/>
        </w:rPr>
      </w:pPr>
    </w:p>
    <w:p w14:paraId="5AE9B0EF" w14:textId="77777777" w:rsidR="00643E15" w:rsidRPr="00643E15" w:rsidRDefault="00643E15" w:rsidP="008828D3">
      <w:pPr>
        <w:spacing w:after="0"/>
        <w:ind w:right="1026" w:firstLine="539"/>
        <w:jc w:val="center"/>
        <w:rPr>
          <w:rFonts w:ascii="Times New Roman" w:hAnsi="Times New Roman" w:cs="Times New Roman"/>
          <w:sz w:val="16"/>
          <w:szCs w:val="16"/>
        </w:rPr>
      </w:pPr>
    </w:p>
    <w:p w14:paraId="52359C29" w14:textId="77777777"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14:paraId="6DB4BAD7" w14:textId="75BFB589" w:rsidR="008828D3" w:rsidRPr="00B107FB" w:rsidRDefault="00A0500F"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mc:AlternateContent>
          <mc:Choice Requires="wpc">
            <w:drawing>
              <wp:inline distT="0" distB="0" distL="0" distR="0" wp14:anchorId="22FB0131" wp14:editId="39DD3179">
                <wp:extent cx="2635885" cy="949960"/>
                <wp:effectExtent l="0" t="0" r="2540" b="2540"/>
                <wp:docPr id="112" name="Полотно 2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47927811" name="Rectangle 110"/>
                        <wps:cNvSpPr>
                          <a:spLocks noChangeArrowheads="1"/>
                        </wps:cNvSpPr>
                        <wps:spPr bwMode="auto">
                          <a:xfrm>
                            <a:off x="0" y="765248"/>
                            <a:ext cx="40001" cy="149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B0A58" w14:textId="77777777" w:rsidR="00B152BD" w:rsidRDefault="00B152BD" w:rsidP="008828D3">
                              <w:r>
                                <w:rPr>
                                  <w:color w:val="000000"/>
                                  <w:sz w:val="28"/>
                                  <w:szCs w:val="28"/>
                                  <w:lang w:val="en-US"/>
                                </w:rPr>
                                <w:t xml:space="preserve"> </w:t>
                              </w:r>
                            </w:p>
                          </w:txbxContent>
                        </wps:txbx>
                        <wps:bodyPr rot="0" vert="horz" wrap="none" lIns="0" tIns="0" rIns="0" bIns="0" anchor="t" anchorCtr="0" upright="1">
                          <a:noAutofit/>
                        </wps:bodyPr>
                      </wps:wsp>
                      <wps:wsp>
                        <wps:cNvPr id="1602281875" name="Rectangle 111"/>
                        <wps:cNvSpPr>
                          <a:spLocks noChangeArrowheads="1"/>
                        </wps:cNvSpPr>
                        <wps:spPr bwMode="auto">
                          <a:xfrm>
                            <a:off x="2223172" y="0"/>
                            <a:ext cx="128904" cy="171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D11D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wps:txbx>
                        <wps:bodyPr rot="0" vert="horz" wrap="none" lIns="0" tIns="0" rIns="0" bIns="0" anchor="t" anchorCtr="0" upright="1">
                          <a:noAutofit/>
                        </wps:bodyPr>
                      </wps:wsp>
                      <wps:wsp>
                        <wps:cNvPr id="961546274" name="Rectangle 112"/>
                        <wps:cNvSpPr>
                          <a:spLocks noChangeArrowheads="1"/>
                        </wps:cNvSpPr>
                        <wps:spPr bwMode="auto">
                          <a:xfrm>
                            <a:off x="2329875" y="0"/>
                            <a:ext cx="107303" cy="149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D04EE"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89784009" name="Rectangle 113"/>
                        <wps:cNvSpPr>
                          <a:spLocks noChangeArrowheads="1"/>
                        </wps:cNvSpPr>
                        <wps:spPr bwMode="auto">
                          <a:xfrm>
                            <a:off x="1557650" y="0"/>
                            <a:ext cx="99103" cy="171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321B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wps:txbx>
                        <wps:bodyPr rot="0" vert="horz" wrap="none" lIns="0" tIns="0" rIns="0" bIns="0" anchor="t" anchorCtr="0" upright="1">
                          <a:noAutofit/>
                        </wps:bodyPr>
                      </wps:wsp>
                      <wps:wsp>
                        <wps:cNvPr id="790936091" name="Rectangle 114"/>
                        <wps:cNvSpPr>
                          <a:spLocks noChangeArrowheads="1"/>
                        </wps:cNvSpPr>
                        <wps:spPr bwMode="auto">
                          <a:xfrm>
                            <a:off x="1664354" y="0"/>
                            <a:ext cx="107303" cy="149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11700"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602300608" name="Freeform 115"/>
                        <wps:cNvSpPr>
                          <a:spLocks/>
                        </wps:cNvSpPr>
                        <wps:spPr bwMode="auto">
                          <a:xfrm>
                            <a:off x="1343043" y="198813"/>
                            <a:ext cx="532117" cy="113007"/>
                          </a:xfrm>
                          <a:custGeom>
                            <a:avLst/>
                            <a:gdLst>
                              <a:gd name="T0" fmla="*/ 532130 w 838"/>
                              <a:gd name="T1" fmla="*/ 112949 h 209"/>
                              <a:gd name="T2" fmla="*/ 532130 w 838"/>
                              <a:gd name="T3" fmla="*/ 108085 h 209"/>
                              <a:gd name="T4" fmla="*/ 532130 w 838"/>
                              <a:gd name="T5" fmla="*/ 102140 h 209"/>
                              <a:gd name="T6" fmla="*/ 530860 w 838"/>
                              <a:gd name="T7" fmla="*/ 91872 h 209"/>
                              <a:gd name="T8" fmla="*/ 525145 w 838"/>
                              <a:gd name="T9" fmla="*/ 82685 h 209"/>
                              <a:gd name="T10" fmla="*/ 520065 w 838"/>
                              <a:gd name="T11" fmla="*/ 73498 h 209"/>
                              <a:gd name="T12" fmla="*/ 516255 w 838"/>
                              <a:gd name="T13" fmla="*/ 70796 h 209"/>
                              <a:gd name="T14" fmla="*/ 513080 w 838"/>
                              <a:gd name="T15" fmla="*/ 65932 h 209"/>
                              <a:gd name="T16" fmla="*/ 509270 w 838"/>
                              <a:gd name="T17" fmla="*/ 64851 h 209"/>
                              <a:gd name="T18" fmla="*/ 505460 w 838"/>
                              <a:gd name="T19" fmla="*/ 61609 h 209"/>
                              <a:gd name="T20" fmla="*/ 502285 w 838"/>
                              <a:gd name="T21" fmla="*/ 59987 h 209"/>
                              <a:gd name="T22" fmla="*/ 498475 w 838"/>
                              <a:gd name="T23" fmla="*/ 58366 h 209"/>
                              <a:gd name="T24" fmla="*/ 493395 w 838"/>
                              <a:gd name="T25" fmla="*/ 57285 h 209"/>
                              <a:gd name="T26" fmla="*/ 487680 w 838"/>
                              <a:gd name="T27" fmla="*/ 57285 h 209"/>
                              <a:gd name="T28" fmla="*/ 310515 w 838"/>
                              <a:gd name="T29" fmla="*/ 57285 h 209"/>
                              <a:gd name="T30" fmla="*/ 306705 w 838"/>
                              <a:gd name="T31" fmla="*/ 57285 h 209"/>
                              <a:gd name="T32" fmla="*/ 301625 w 838"/>
                              <a:gd name="T33" fmla="*/ 55664 h 209"/>
                              <a:gd name="T34" fmla="*/ 297815 w 838"/>
                              <a:gd name="T35" fmla="*/ 54043 h 209"/>
                              <a:gd name="T36" fmla="*/ 294640 w 838"/>
                              <a:gd name="T37" fmla="*/ 52421 h 209"/>
                              <a:gd name="T38" fmla="*/ 290830 w 838"/>
                              <a:gd name="T39" fmla="*/ 49719 h 209"/>
                              <a:gd name="T40" fmla="*/ 285750 w 838"/>
                              <a:gd name="T41" fmla="*/ 48098 h 209"/>
                              <a:gd name="T42" fmla="*/ 283845 w 838"/>
                              <a:gd name="T43" fmla="*/ 43774 h 209"/>
                              <a:gd name="T44" fmla="*/ 280670 w 838"/>
                              <a:gd name="T45" fmla="*/ 40532 h 209"/>
                              <a:gd name="T46" fmla="*/ 274955 w 838"/>
                              <a:gd name="T47" fmla="*/ 31345 h 209"/>
                              <a:gd name="T48" fmla="*/ 269875 w 838"/>
                              <a:gd name="T49" fmla="*/ 22157 h 209"/>
                              <a:gd name="T50" fmla="*/ 267970 w 838"/>
                              <a:gd name="T51" fmla="*/ 11889 h 209"/>
                              <a:gd name="T52" fmla="*/ 267970 w 838"/>
                              <a:gd name="T53" fmla="*/ 5945 h 209"/>
                              <a:gd name="T54" fmla="*/ 266065 w 838"/>
                              <a:gd name="T55" fmla="*/ 0 h 209"/>
                              <a:gd name="T56" fmla="*/ 266065 w 838"/>
                              <a:gd name="T57" fmla="*/ 5945 h 209"/>
                              <a:gd name="T58" fmla="*/ 266065 w 838"/>
                              <a:gd name="T59" fmla="*/ 11889 h 209"/>
                              <a:gd name="T60" fmla="*/ 264160 w 838"/>
                              <a:gd name="T61" fmla="*/ 22157 h 209"/>
                              <a:gd name="T62" fmla="*/ 259080 w 838"/>
                              <a:gd name="T63" fmla="*/ 31345 h 209"/>
                              <a:gd name="T64" fmla="*/ 254000 w 838"/>
                              <a:gd name="T65" fmla="*/ 40532 h 209"/>
                              <a:gd name="T66" fmla="*/ 250190 w 838"/>
                              <a:gd name="T67" fmla="*/ 43774 h 209"/>
                              <a:gd name="T68" fmla="*/ 246380 w 838"/>
                              <a:gd name="T69" fmla="*/ 48098 h 209"/>
                              <a:gd name="T70" fmla="*/ 243205 w 838"/>
                              <a:gd name="T71" fmla="*/ 49719 h 209"/>
                              <a:gd name="T72" fmla="*/ 239395 w 838"/>
                              <a:gd name="T73" fmla="*/ 52421 h 209"/>
                              <a:gd name="T74" fmla="*/ 236220 w 838"/>
                              <a:gd name="T75" fmla="*/ 54043 h 209"/>
                              <a:gd name="T76" fmla="*/ 232410 w 838"/>
                              <a:gd name="T77" fmla="*/ 55664 h 209"/>
                              <a:gd name="T78" fmla="*/ 227330 w 838"/>
                              <a:gd name="T79" fmla="*/ 57285 h 209"/>
                              <a:gd name="T80" fmla="*/ 221615 w 838"/>
                              <a:gd name="T81" fmla="*/ 57285 h 209"/>
                              <a:gd name="T82" fmla="*/ 44450 w 838"/>
                              <a:gd name="T83" fmla="*/ 57285 h 209"/>
                              <a:gd name="T84" fmla="*/ 40640 w 838"/>
                              <a:gd name="T85" fmla="*/ 57285 h 209"/>
                              <a:gd name="T86" fmla="*/ 35560 w 838"/>
                              <a:gd name="T87" fmla="*/ 58366 h 209"/>
                              <a:gd name="T88" fmla="*/ 31750 w 838"/>
                              <a:gd name="T89" fmla="*/ 59987 h 209"/>
                              <a:gd name="T90" fmla="*/ 28575 w 838"/>
                              <a:gd name="T91" fmla="*/ 61609 h 209"/>
                              <a:gd name="T92" fmla="*/ 24765 w 838"/>
                              <a:gd name="T93" fmla="*/ 64851 h 209"/>
                              <a:gd name="T94" fmla="*/ 19685 w 838"/>
                              <a:gd name="T95" fmla="*/ 65932 h 209"/>
                              <a:gd name="T96" fmla="*/ 17780 w 838"/>
                              <a:gd name="T97" fmla="*/ 70796 h 209"/>
                              <a:gd name="T98" fmla="*/ 13970 w 838"/>
                              <a:gd name="T99" fmla="*/ 73498 h 209"/>
                              <a:gd name="T100" fmla="*/ 8890 w 838"/>
                              <a:gd name="T101" fmla="*/ 82685 h 209"/>
                              <a:gd name="T102" fmla="*/ 3810 w 838"/>
                              <a:gd name="T103" fmla="*/ 91872 h 209"/>
                              <a:gd name="T104" fmla="*/ 1905 w 838"/>
                              <a:gd name="T105" fmla="*/ 102140 h 209"/>
                              <a:gd name="T106" fmla="*/ 1905 w 838"/>
                              <a:gd name="T107" fmla="*/ 108085 h 209"/>
                              <a:gd name="T108" fmla="*/ 0 w 838"/>
                              <a:gd name="T109" fmla="*/ 112949 h 209"/>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8" h="209">
                                <a:moveTo>
                                  <a:pt x="838" y="209"/>
                                </a:moveTo>
                                <a:lnTo>
                                  <a:pt x="838" y="200"/>
                                </a:lnTo>
                                <a:lnTo>
                                  <a:pt x="838" y="189"/>
                                </a:lnTo>
                                <a:lnTo>
                                  <a:pt x="836" y="170"/>
                                </a:lnTo>
                                <a:lnTo>
                                  <a:pt x="827" y="153"/>
                                </a:lnTo>
                                <a:lnTo>
                                  <a:pt x="819" y="136"/>
                                </a:lnTo>
                                <a:lnTo>
                                  <a:pt x="813" y="131"/>
                                </a:lnTo>
                                <a:lnTo>
                                  <a:pt x="808" y="122"/>
                                </a:lnTo>
                                <a:lnTo>
                                  <a:pt x="802" y="120"/>
                                </a:lnTo>
                                <a:lnTo>
                                  <a:pt x="796" y="114"/>
                                </a:lnTo>
                                <a:lnTo>
                                  <a:pt x="791" y="111"/>
                                </a:lnTo>
                                <a:lnTo>
                                  <a:pt x="785" y="108"/>
                                </a:lnTo>
                                <a:lnTo>
                                  <a:pt x="777" y="106"/>
                                </a:lnTo>
                                <a:lnTo>
                                  <a:pt x="768" y="106"/>
                                </a:lnTo>
                                <a:lnTo>
                                  <a:pt x="489" y="106"/>
                                </a:lnTo>
                                <a:lnTo>
                                  <a:pt x="483" y="106"/>
                                </a:lnTo>
                                <a:lnTo>
                                  <a:pt x="475" y="103"/>
                                </a:lnTo>
                                <a:lnTo>
                                  <a:pt x="469" y="100"/>
                                </a:lnTo>
                                <a:lnTo>
                                  <a:pt x="464" y="97"/>
                                </a:lnTo>
                                <a:lnTo>
                                  <a:pt x="458" y="92"/>
                                </a:lnTo>
                                <a:lnTo>
                                  <a:pt x="450" y="89"/>
                                </a:lnTo>
                                <a:lnTo>
                                  <a:pt x="447" y="81"/>
                                </a:lnTo>
                                <a:lnTo>
                                  <a:pt x="442" y="75"/>
                                </a:lnTo>
                                <a:lnTo>
                                  <a:pt x="433" y="58"/>
                                </a:lnTo>
                                <a:lnTo>
                                  <a:pt x="425" y="41"/>
                                </a:lnTo>
                                <a:lnTo>
                                  <a:pt x="422" y="22"/>
                                </a:lnTo>
                                <a:lnTo>
                                  <a:pt x="422" y="11"/>
                                </a:lnTo>
                                <a:lnTo>
                                  <a:pt x="419" y="0"/>
                                </a:lnTo>
                                <a:lnTo>
                                  <a:pt x="419" y="11"/>
                                </a:lnTo>
                                <a:lnTo>
                                  <a:pt x="419" y="22"/>
                                </a:lnTo>
                                <a:lnTo>
                                  <a:pt x="416" y="41"/>
                                </a:lnTo>
                                <a:lnTo>
                                  <a:pt x="408" y="58"/>
                                </a:lnTo>
                                <a:lnTo>
                                  <a:pt x="400" y="75"/>
                                </a:lnTo>
                                <a:lnTo>
                                  <a:pt x="394" y="81"/>
                                </a:lnTo>
                                <a:lnTo>
                                  <a:pt x="388" y="89"/>
                                </a:lnTo>
                                <a:lnTo>
                                  <a:pt x="383" y="92"/>
                                </a:lnTo>
                                <a:lnTo>
                                  <a:pt x="377" y="97"/>
                                </a:lnTo>
                                <a:lnTo>
                                  <a:pt x="372" y="100"/>
                                </a:lnTo>
                                <a:lnTo>
                                  <a:pt x="366" y="103"/>
                                </a:lnTo>
                                <a:lnTo>
                                  <a:pt x="358" y="106"/>
                                </a:lnTo>
                                <a:lnTo>
                                  <a:pt x="349" y="106"/>
                                </a:lnTo>
                                <a:lnTo>
                                  <a:pt x="70" y="106"/>
                                </a:lnTo>
                                <a:lnTo>
                                  <a:pt x="64" y="106"/>
                                </a:lnTo>
                                <a:lnTo>
                                  <a:pt x="56" y="108"/>
                                </a:lnTo>
                                <a:lnTo>
                                  <a:pt x="50" y="111"/>
                                </a:lnTo>
                                <a:lnTo>
                                  <a:pt x="45" y="114"/>
                                </a:lnTo>
                                <a:lnTo>
                                  <a:pt x="39" y="120"/>
                                </a:lnTo>
                                <a:lnTo>
                                  <a:pt x="31" y="122"/>
                                </a:lnTo>
                                <a:lnTo>
                                  <a:pt x="28" y="131"/>
                                </a:lnTo>
                                <a:lnTo>
                                  <a:pt x="22" y="136"/>
                                </a:lnTo>
                                <a:lnTo>
                                  <a:pt x="14" y="153"/>
                                </a:lnTo>
                                <a:lnTo>
                                  <a:pt x="6" y="170"/>
                                </a:lnTo>
                                <a:lnTo>
                                  <a:pt x="3" y="189"/>
                                </a:lnTo>
                                <a:lnTo>
                                  <a:pt x="3" y="200"/>
                                </a:lnTo>
                                <a:lnTo>
                                  <a:pt x="0" y="209"/>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718691" name="Rectangle 116"/>
                        <wps:cNvSpPr>
                          <a:spLocks noChangeArrowheads="1"/>
                        </wps:cNvSpPr>
                        <wps:spPr bwMode="auto">
                          <a:xfrm>
                            <a:off x="26601" y="338821"/>
                            <a:ext cx="896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FE3A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244606124" name="Rectangle 117"/>
                        <wps:cNvSpPr>
                          <a:spLocks noChangeArrowheads="1"/>
                        </wps:cNvSpPr>
                        <wps:spPr bwMode="auto">
                          <a:xfrm>
                            <a:off x="132704"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E81E2"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686413076" name="Rectangle 118"/>
                        <wps:cNvSpPr>
                          <a:spLocks noChangeArrowheads="1"/>
                        </wps:cNvSpPr>
                        <wps:spPr bwMode="auto">
                          <a:xfrm>
                            <a:off x="159305" y="338821"/>
                            <a:ext cx="896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9E93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960374559" name="Rectangle 119"/>
                        <wps:cNvSpPr>
                          <a:spLocks noChangeArrowheads="1"/>
                        </wps:cNvSpPr>
                        <wps:spPr bwMode="auto">
                          <a:xfrm>
                            <a:off x="266009"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E3E34"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512962059" name="Rectangle 120"/>
                        <wps:cNvSpPr>
                          <a:spLocks noChangeArrowheads="1"/>
                        </wps:cNvSpPr>
                        <wps:spPr bwMode="auto">
                          <a:xfrm>
                            <a:off x="292709" y="338821"/>
                            <a:ext cx="895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FA49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1943511984" name="Rectangle 121"/>
                        <wps:cNvSpPr>
                          <a:spLocks noChangeArrowheads="1"/>
                        </wps:cNvSpPr>
                        <wps:spPr bwMode="auto">
                          <a:xfrm>
                            <a:off x="398713"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29C64"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281011447" name="Rectangle 122"/>
                        <wps:cNvSpPr>
                          <a:spLocks noChangeArrowheads="1"/>
                        </wps:cNvSpPr>
                        <wps:spPr bwMode="auto">
                          <a:xfrm>
                            <a:off x="425414" y="338821"/>
                            <a:ext cx="895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6FFC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582686623" name="Rectangle 123"/>
                        <wps:cNvSpPr>
                          <a:spLocks noChangeArrowheads="1"/>
                        </wps:cNvSpPr>
                        <wps:spPr bwMode="auto">
                          <a:xfrm>
                            <a:off x="532117"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9CE84"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336433461" name="Rectangle 124"/>
                        <wps:cNvSpPr>
                          <a:spLocks noChangeArrowheads="1"/>
                        </wps:cNvSpPr>
                        <wps:spPr bwMode="auto">
                          <a:xfrm>
                            <a:off x="691522" y="338821"/>
                            <a:ext cx="895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5E32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433142492" name="Rectangle 125"/>
                        <wps:cNvSpPr>
                          <a:spLocks noChangeArrowheads="1"/>
                        </wps:cNvSpPr>
                        <wps:spPr bwMode="auto">
                          <a:xfrm>
                            <a:off x="798126" y="338821"/>
                            <a:ext cx="1074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D29BD"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292833638" name="Rectangle 126"/>
                        <wps:cNvSpPr>
                          <a:spLocks noChangeArrowheads="1"/>
                        </wps:cNvSpPr>
                        <wps:spPr bwMode="auto">
                          <a:xfrm>
                            <a:off x="824827" y="338821"/>
                            <a:ext cx="896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D1E93"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339765171" name="Rectangle 127"/>
                        <wps:cNvSpPr>
                          <a:spLocks noChangeArrowheads="1"/>
                        </wps:cNvSpPr>
                        <wps:spPr bwMode="auto">
                          <a:xfrm>
                            <a:off x="931530"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CE5A4"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281397514" name="Rectangle 128"/>
                        <wps:cNvSpPr>
                          <a:spLocks noChangeArrowheads="1"/>
                        </wps:cNvSpPr>
                        <wps:spPr bwMode="auto">
                          <a:xfrm>
                            <a:off x="958231" y="338821"/>
                            <a:ext cx="895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9523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1256156338" name="Rectangle 129"/>
                        <wps:cNvSpPr>
                          <a:spLocks noChangeArrowheads="1"/>
                        </wps:cNvSpPr>
                        <wps:spPr bwMode="auto">
                          <a:xfrm>
                            <a:off x="1064234"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71449"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761776221" name="Rectangle 130"/>
                        <wps:cNvSpPr>
                          <a:spLocks noChangeArrowheads="1"/>
                        </wps:cNvSpPr>
                        <wps:spPr bwMode="auto">
                          <a:xfrm>
                            <a:off x="1090935" y="338821"/>
                            <a:ext cx="895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AC29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905025951" name="Rectangle 131"/>
                        <wps:cNvSpPr>
                          <a:spLocks noChangeArrowheads="1"/>
                        </wps:cNvSpPr>
                        <wps:spPr bwMode="auto">
                          <a:xfrm>
                            <a:off x="1197639"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F3FD8"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502478898" name="Rectangle 132"/>
                        <wps:cNvSpPr>
                          <a:spLocks noChangeArrowheads="1"/>
                        </wps:cNvSpPr>
                        <wps:spPr bwMode="auto">
                          <a:xfrm>
                            <a:off x="1356944" y="338821"/>
                            <a:ext cx="896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3753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noAutofit/>
                        </wps:bodyPr>
                      </wps:wsp>
                      <wps:wsp>
                        <wps:cNvPr id="1287236737" name="Rectangle 133"/>
                        <wps:cNvSpPr>
                          <a:spLocks noChangeArrowheads="1"/>
                        </wps:cNvSpPr>
                        <wps:spPr bwMode="auto">
                          <a:xfrm>
                            <a:off x="1463647"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7BB39"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987549109" name="Rectangle 134"/>
                        <wps:cNvSpPr>
                          <a:spLocks noChangeArrowheads="1"/>
                        </wps:cNvSpPr>
                        <wps:spPr bwMode="auto">
                          <a:xfrm>
                            <a:off x="1490348" y="338821"/>
                            <a:ext cx="895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153D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noAutofit/>
                        </wps:bodyPr>
                      </wps:wsp>
                      <wps:wsp>
                        <wps:cNvPr id="1759239374" name="Rectangle 135"/>
                        <wps:cNvSpPr>
                          <a:spLocks noChangeArrowheads="1"/>
                        </wps:cNvSpPr>
                        <wps:spPr bwMode="auto">
                          <a:xfrm>
                            <a:off x="1597052"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FEAA4"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557010493" name="Rectangle 136"/>
                        <wps:cNvSpPr>
                          <a:spLocks noChangeArrowheads="1"/>
                        </wps:cNvSpPr>
                        <wps:spPr bwMode="auto">
                          <a:xfrm>
                            <a:off x="1623652" y="338821"/>
                            <a:ext cx="896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CC70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noAutofit/>
                        </wps:bodyPr>
                      </wps:wsp>
                      <wps:wsp>
                        <wps:cNvPr id="1487769952" name="Rectangle 137"/>
                        <wps:cNvSpPr>
                          <a:spLocks noChangeArrowheads="1"/>
                        </wps:cNvSpPr>
                        <wps:spPr bwMode="auto">
                          <a:xfrm>
                            <a:off x="1729756"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E5D1D"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632882737" name="Rectangle 138"/>
                        <wps:cNvSpPr>
                          <a:spLocks noChangeArrowheads="1"/>
                        </wps:cNvSpPr>
                        <wps:spPr bwMode="auto">
                          <a:xfrm>
                            <a:off x="1756457" y="338821"/>
                            <a:ext cx="895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E912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noAutofit/>
                        </wps:bodyPr>
                      </wps:wsp>
                      <wps:wsp>
                        <wps:cNvPr id="905393052" name="Rectangle 139"/>
                        <wps:cNvSpPr>
                          <a:spLocks noChangeArrowheads="1"/>
                        </wps:cNvSpPr>
                        <wps:spPr bwMode="auto">
                          <a:xfrm>
                            <a:off x="1863060" y="338821"/>
                            <a:ext cx="1074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7A145"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499330356" name="Rectangle 140"/>
                        <wps:cNvSpPr>
                          <a:spLocks noChangeArrowheads="1"/>
                        </wps:cNvSpPr>
                        <wps:spPr bwMode="auto">
                          <a:xfrm>
                            <a:off x="2022465" y="338821"/>
                            <a:ext cx="896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64997"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noAutofit/>
                        </wps:bodyPr>
                      </wps:wsp>
                      <wps:wsp>
                        <wps:cNvPr id="1736112524" name="Rectangle 141"/>
                        <wps:cNvSpPr>
                          <a:spLocks noChangeArrowheads="1"/>
                        </wps:cNvSpPr>
                        <wps:spPr bwMode="auto">
                          <a:xfrm>
                            <a:off x="2129169"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75770"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837761836" name="Rectangle 142"/>
                        <wps:cNvSpPr>
                          <a:spLocks noChangeArrowheads="1"/>
                        </wps:cNvSpPr>
                        <wps:spPr bwMode="auto">
                          <a:xfrm>
                            <a:off x="2155870" y="338821"/>
                            <a:ext cx="895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CC7D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1208340359" name="Rectangle 143"/>
                        <wps:cNvSpPr>
                          <a:spLocks noChangeArrowheads="1"/>
                        </wps:cNvSpPr>
                        <wps:spPr bwMode="auto">
                          <a:xfrm>
                            <a:off x="2261873"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30ADA"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090979849" name="Rectangle 144"/>
                        <wps:cNvSpPr>
                          <a:spLocks noChangeArrowheads="1"/>
                        </wps:cNvSpPr>
                        <wps:spPr bwMode="auto">
                          <a:xfrm>
                            <a:off x="2288574" y="338821"/>
                            <a:ext cx="895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3781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wps:txbx>
                        <wps:bodyPr rot="0" vert="horz" wrap="none" lIns="0" tIns="0" rIns="0" bIns="0" anchor="t" anchorCtr="0" upright="1">
                          <a:noAutofit/>
                        </wps:bodyPr>
                      </wps:wsp>
                      <wps:wsp>
                        <wps:cNvPr id="1133138842" name="Rectangle 145"/>
                        <wps:cNvSpPr>
                          <a:spLocks noChangeArrowheads="1"/>
                        </wps:cNvSpPr>
                        <wps:spPr bwMode="auto">
                          <a:xfrm>
                            <a:off x="2395277"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F10FC"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29731522" name="Rectangle 146"/>
                        <wps:cNvSpPr>
                          <a:spLocks noChangeArrowheads="1"/>
                        </wps:cNvSpPr>
                        <wps:spPr bwMode="auto">
                          <a:xfrm>
                            <a:off x="2421878" y="338821"/>
                            <a:ext cx="89603" cy="170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0557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wps:txbx>
                        <wps:bodyPr rot="0" vert="horz" wrap="none" lIns="0" tIns="0" rIns="0" bIns="0" anchor="t" anchorCtr="0" upright="1">
                          <a:noAutofit/>
                        </wps:bodyPr>
                      </wps:wsp>
                      <wps:wsp>
                        <wps:cNvPr id="1228099195" name="Rectangle 147"/>
                        <wps:cNvSpPr>
                          <a:spLocks noChangeArrowheads="1"/>
                        </wps:cNvSpPr>
                        <wps:spPr bwMode="auto">
                          <a:xfrm>
                            <a:off x="2528582" y="338821"/>
                            <a:ext cx="107303" cy="149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55A42"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noAutofit/>
                        </wps:bodyPr>
                      </wps:wsp>
                      <wps:wsp>
                        <wps:cNvPr id="1139278857" name="Line 148"/>
                        <wps:cNvCnPr>
                          <a:cxnSpLocks noChangeShapeType="1"/>
                        </wps:cNvCnPr>
                        <wps:spPr bwMode="auto">
                          <a:xfrm>
                            <a:off x="10100" y="311820"/>
                            <a:ext cx="600" cy="225914"/>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951952147" name="Line 149"/>
                        <wps:cNvCnPr>
                          <a:cxnSpLocks noChangeShapeType="1"/>
                        </wps:cNvCnPr>
                        <wps:spPr bwMode="auto">
                          <a:xfrm>
                            <a:off x="145405" y="311820"/>
                            <a:ext cx="600" cy="225914"/>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47643480" name="Line 150"/>
                        <wps:cNvCnPr>
                          <a:cxnSpLocks noChangeShapeType="1"/>
                        </wps:cNvCnPr>
                        <wps:spPr bwMode="auto">
                          <a:xfrm>
                            <a:off x="10100" y="311820"/>
                            <a:ext cx="2530582" cy="50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994434300" name="Line 151"/>
                        <wps:cNvCnPr>
                          <a:cxnSpLocks noChangeShapeType="1"/>
                        </wps:cNvCnPr>
                        <wps:spPr bwMode="auto">
                          <a:xfrm>
                            <a:off x="2540682" y="311820"/>
                            <a:ext cx="600" cy="225914"/>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291104954" name="Line 152"/>
                        <wps:cNvCnPr>
                          <a:cxnSpLocks noChangeShapeType="1"/>
                        </wps:cNvCnPr>
                        <wps:spPr bwMode="auto">
                          <a:xfrm>
                            <a:off x="10100" y="537734"/>
                            <a:ext cx="2530582" cy="50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978905214" name="Rectangle 153"/>
                        <wps:cNvSpPr>
                          <a:spLocks noChangeArrowheads="1"/>
                        </wps:cNvSpPr>
                        <wps:spPr bwMode="auto">
                          <a:xfrm>
                            <a:off x="0" y="570936"/>
                            <a:ext cx="213907" cy="160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A3868"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wps:txbx>
                        <wps:bodyPr rot="0" vert="horz" wrap="square" lIns="0" tIns="0" rIns="0" bIns="0" anchor="t" anchorCtr="0" upright="1">
                          <a:noAutofit/>
                        </wps:bodyPr>
                      </wps:wsp>
                      <wps:wsp>
                        <wps:cNvPr id="344290985" name="Rectangle 154"/>
                        <wps:cNvSpPr>
                          <a:spLocks noChangeArrowheads="1"/>
                        </wps:cNvSpPr>
                        <wps:spPr bwMode="auto">
                          <a:xfrm>
                            <a:off x="0" y="557535"/>
                            <a:ext cx="40601" cy="149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54FD9" w14:textId="77777777" w:rsidR="00B152BD" w:rsidRDefault="00B152BD" w:rsidP="008828D3">
                              <w:r>
                                <w:rPr>
                                  <w:color w:val="000000"/>
                                  <w:sz w:val="28"/>
                                  <w:szCs w:val="28"/>
                                  <w:lang w:val="en-US"/>
                                </w:rPr>
                                <w:t xml:space="preserve"> </w:t>
                              </w:r>
                            </w:p>
                          </w:txbxContent>
                        </wps:txbx>
                        <wps:bodyPr rot="0" vert="horz" wrap="none" lIns="0" tIns="0" rIns="0" bIns="0" anchor="t" anchorCtr="0" upright="1">
                          <a:noAutofit/>
                        </wps:bodyPr>
                      </wps:wsp>
                      <wps:wsp>
                        <wps:cNvPr id="796375614" name="Rectangle 155"/>
                        <wps:cNvSpPr>
                          <a:spLocks noChangeArrowheads="1"/>
                        </wps:cNvSpPr>
                        <wps:spPr bwMode="auto">
                          <a:xfrm>
                            <a:off x="259008" y="571736"/>
                            <a:ext cx="40001" cy="148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B4CCD" w14:textId="77777777" w:rsidR="00B152BD" w:rsidRDefault="00B152BD" w:rsidP="008828D3">
                              <w:r>
                                <w:rPr>
                                  <w:color w:val="000000"/>
                                  <w:sz w:val="28"/>
                                  <w:szCs w:val="28"/>
                                  <w:lang w:val="en-US"/>
                                </w:rPr>
                                <w:t xml:space="preserve"> </w:t>
                              </w:r>
                            </w:p>
                          </w:txbxContent>
                        </wps:txbx>
                        <wps:bodyPr rot="0" vert="horz" wrap="none" lIns="0" tIns="0" rIns="0" bIns="0" anchor="t" anchorCtr="0" upright="1">
                          <a:noAutofit/>
                        </wps:bodyPr>
                      </wps:wsp>
                      <wps:wsp>
                        <wps:cNvPr id="1038105791" name="Rectangle 156"/>
                        <wps:cNvSpPr>
                          <a:spLocks noChangeArrowheads="1"/>
                        </wps:cNvSpPr>
                        <wps:spPr bwMode="auto">
                          <a:xfrm>
                            <a:off x="2291074" y="557235"/>
                            <a:ext cx="229307" cy="125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363A2" w14:textId="77777777" w:rsidR="00B152BD" w:rsidRPr="008828D3" w:rsidRDefault="00B152BD"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wps:txbx>
                        <wps:bodyPr rot="0" vert="horz" wrap="none" lIns="0" tIns="0" rIns="0" bIns="0" anchor="t" anchorCtr="0" upright="1">
                          <a:noAutofit/>
                        </wps:bodyPr>
                      </wps:wsp>
                      <wps:wsp>
                        <wps:cNvPr id="1083113160" name="Rectangle 157"/>
                        <wps:cNvSpPr>
                          <a:spLocks noChangeArrowheads="1"/>
                        </wps:cNvSpPr>
                        <wps:spPr bwMode="auto">
                          <a:xfrm>
                            <a:off x="2564183" y="571736"/>
                            <a:ext cx="40001" cy="148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2D712" w14:textId="77777777" w:rsidR="00B152BD" w:rsidRDefault="00B152BD" w:rsidP="008828D3">
                              <w:r>
                                <w:rPr>
                                  <w:color w:val="000000"/>
                                  <w:sz w:val="28"/>
                                  <w:szCs w:val="28"/>
                                  <w:lang w:val="en-US"/>
                                </w:rPr>
                                <w:t xml:space="preserve"> </w:t>
                              </w:r>
                            </w:p>
                          </w:txbxContent>
                        </wps:txbx>
                        <wps:bodyPr rot="0" vert="horz" wrap="none" lIns="0" tIns="0" rIns="0" bIns="0" anchor="t" anchorCtr="0" upright="1">
                          <a:noAutofit/>
                        </wps:bodyPr>
                      </wps:wsp>
                      <wps:wsp>
                        <wps:cNvPr id="2038404134" name="Freeform 158"/>
                        <wps:cNvSpPr>
                          <a:spLocks/>
                        </wps:cNvSpPr>
                        <wps:spPr bwMode="auto">
                          <a:xfrm>
                            <a:off x="2008565" y="198813"/>
                            <a:ext cx="532117" cy="113007"/>
                          </a:xfrm>
                          <a:custGeom>
                            <a:avLst/>
                            <a:gdLst>
                              <a:gd name="T0" fmla="*/ 532130 w 838"/>
                              <a:gd name="T1" fmla="*/ 112949 h 209"/>
                              <a:gd name="T2" fmla="*/ 532130 w 838"/>
                              <a:gd name="T3" fmla="*/ 108085 h 209"/>
                              <a:gd name="T4" fmla="*/ 532130 w 838"/>
                              <a:gd name="T5" fmla="*/ 102140 h 209"/>
                              <a:gd name="T6" fmla="*/ 530225 w 838"/>
                              <a:gd name="T7" fmla="*/ 91872 h 209"/>
                              <a:gd name="T8" fmla="*/ 525145 w 838"/>
                              <a:gd name="T9" fmla="*/ 82685 h 209"/>
                              <a:gd name="T10" fmla="*/ 520065 w 838"/>
                              <a:gd name="T11" fmla="*/ 73498 h 209"/>
                              <a:gd name="T12" fmla="*/ 516255 w 838"/>
                              <a:gd name="T13" fmla="*/ 70796 h 209"/>
                              <a:gd name="T14" fmla="*/ 512445 w 838"/>
                              <a:gd name="T15" fmla="*/ 65932 h 209"/>
                              <a:gd name="T16" fmla="*/ 509270 w 838"/>
                              <a:gd name="T17" fmla="*/ 64851 h 209"/>
                              <a:gd name="T18" fmla="*/ 505460 w 838"/>
                              <a:gd name="T19" fmla="*/ 61609 h 209"/>
                              <a:gd name="T20" fmla="*/ 502285 w 838"/>
                              <a:gd name="T21" fmla="*/ 59987 h 209"/>
                              <a:gd name="T22" fmla="*/ 498475 w 838"/>
                              <a:gd name="T23" fmla="*/ 58366 h 209"/>
                              <a:gd name="T24" fmla="*/ 493395 w 838"/>
                              <a:gd name="T25" fmla="*/ 57285 h 209"/>
                              <a:gd name="T26" fmla="*/ 487680 w 838"/>
                              <a:gd name="T27" fmla="*/ 57285 h 209"/>
                              <a:gd name="T28" fmla="*/ 310515 w 838"/>
                              <a:gd name="T29" fmla="*/ 57285 h 209"/>
                              <a:gd name="T30" fmla="*/ 306705 w 838"/>
                              <a:gd name="T31" fmla="*/ 57285 h 209"/>
                              <a:gd name="T32" fmla="*/ 301625 w 838"/>
                              <a:gd name="T33" fmla="*/ 55664 h 209"/>
                              <a:gd name="T34" fmla="*/ 297815 w 838"/>
                              <a:gd name="T35" fmla="*/ 54043 h 209"/>
                              <a:gd name="T36" fmla="*/ 294640 w 838"/>
                              <a:gd name="T37" fmla="*/ 52421 h 209"/>
                              <a:gd name="T38" fmla="*/ 290830 w 838"/>
                              <a:gd name="T39" fmla="*/ 49719 h 209"/>
                              <a:gd name="T40" fmla="*/ 285750 w 838"/>
                              <a:gd name="T41" fmla="*/ 48098 h 209"/>
                              <a:gd name="T42" fmla="*/ 283845 w 838"/>
                              <a:gd name="T43" fmla="*/ 43774 h 209"/>
                              <a:gd name="T44" fmla="*/ 280035 w 838"/>
                              <a:gd name="T45" fmla="*/ 40532 h 209"/>
                              <a:gd name="T46" fmla="*/ 274955 w 838"/>
                              <a:gd name="T47" fmla="*/ 31345 h 209"/>
                              <a:gd name="T48" fmla="*/ 269875 w 838"/>
                              <a:gd name="T49" fmla="*/ 22157 h 209"/>
                              <a:gd name="T50" fmla="*/ 267970 w 838"/>
                              <a:gd name="T51" fmla="*/ 11889 h 209"/>
                              <a:gd name="T52" fmla="*/ 267970 w 838"/>
                              <a:gd name="T53" fmla="*/ 5945 h 209"/>
                              <a:gd name="T54" fmla="*/ 266065 w 838"/>
                              <a:gd name="T55" fmla="*/ 0 h 209"/>
                              <a:gd name="T56" fmla="*/ 266065 w 838"/>
                              <a:gd name="T57" fmla="*/ 5945 h 209"/>
                              <a:gd name="T58" fmla="*/ 266065 w 838"/>
                              <a:gd name="T59" fmla="*/ 11889 h 209"/>
                              <a:gd name="T60" fmla="*/ 264160 w 838"/>
                              <a:gd name="T61" fmla="*/ 22157 h 209"/>
                              <a:gd name="T62" fmla="*/ 259080 w 838"/>
                              <a:gd name="T63" fmla="*/ 31345 h 209"/>
                              <a:gd name="T64" fmla="*/ 253365 w 838"/>
                              <a:gd name="T65" fmla="*/ 40532 h 209"/>
                              <a:gd name="T66" fmla="*/ 250190 w 838"/>
                              <a:gd name="T67" fmla="*/ 43774 h 209"/>
                              <a:gd name="T68" fmla="*/ 246380 w 838"/>
                              <a:gd name="T69" fmla="*/ 48098 h 209"/>
                              <a:gd name="T70" fmla="*/ 243205 w 838"/>
                              <a:gd name="T71" fmla="*/ 49719 h 209"/>
                              <a:gd name="T72" fmla="*/ 239395 w 838"/>
                              <a:gd name="T73" fmla="*/ 52421 h 209"/>
                              <a:gd name="T74" fmla="*/ 236220 w 838"/>
                              <a:gd name="T75" fmla="*/ 54043 h 209"/>
                              <a:gd name="T76" fmla="*/ 232410 w 838"/>
                              <a:gd name="T77" fmla="*/ 55664 h 209"/>
                              <a:gd name="T78" fmla="*/ 227330 w 838"/>
                              <a:gd name="T79" fmla="*/ 57285 h 209"/>
                              <a:gd name="T80" fmla="*/ 221615 w 838"/>
                              <a:gd name="T81" fmla="*/ 57285 h 209"/>
                              <a:gd name="T82" fmla="*/ 44450 w 838"/>
                              <a:gd name="T83" fmla="*/ 57285 h 209"/>
                              <a:gd name="T84" fmla="*/ 40640 w 838"/>
                              <a:gd name="T85" fmla="*/ 57285 h 209"/>
                              <a:gd name="T86" fmla="*/ 35560 w 838"/>
                              <a:gd name="T87" fmla="*/ 58366 h 209"/>
                              <a:gd name="T88" fmla="*/ 31750 w 838"/>
                              <a:gd name="T89" fmla="*/ 59987 h 209"/>
                              <a:gd name="T90" fmla="*/ 28575 w 838"/>
                              <a:gd name="T91" fmla="*/ 61609 h 209"/>
                              <a:gd name="T92" fmla="*/ 24765 w 838"/>
                              <a:gd name="T93" fmla="*/ 64851 h 209"/>
                              <a:gd name="T94" fmla="*/ 19685 w 838"/>
                              <a:gd name="T95" fmla="*/ 65932 h 209"/>
                              <a:gd name="T96" fmla="*/ 17780 w 838"/>
                              <a:gd name="T97" fmla="*/ 70796 h 209"/>
                              <a:gd name="T98" fmla="*/ 13970 w 838"/>
                              <a:gd name="T99" fmla="*/ 73498 h 209"/>
                              <a:gd name="T100" fmla="*/ 8890 w 838"/>
                              <a:gd name="T101" fmla="*/ 82685 h 209"/>
                              <a:gd name="T102" fmla="*/ 3175 w 838"/>
                              <a:gd name="T103" fmla="*/ 91872 h 209"/>
                              <a:gd name="T104" fmla="*/ 1905 w 838"/>
                              <a:gd name="T105" fmla="*/ 102140 h 209"/>
                              <a:gd name="T106" fmla="*/ 1905 w 838"/>
                              <a:gd name="T107" fmla="*/ 108085 h 209"/>
                              <a:gd name="T108" fmla="*/ 0 w 838"/>
                              <a:gd name="T109" fmla="*/ 112949 h 209"/>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8" h="209">
                                <a:moveTo>
                                  <a:pt x="838" y="209"/>
                                </a:moveTo>
                                <a:lnTo>
                                  <a:pt x="838" y="200"/>
                                </a:lnTo>
                                <a:lnTo>
                                  <a:pt x="838" y="189"/>
                                </a:lnTo>
                                <a:lnTo>
                                  <a:pt x="835" y="170"/>
                                </a:lnTo>
                                <a:lnTo>
                                  <a:pt x="827" y="153"/>
                                </a:lnTo>
                                <a:lnTo>
                                  <a:pt x="819" y="136"/>
                                </a:lnTo>
                                <a:lnTo>
                                  <a:pt x="813" y="131"/>
                                </a:lnTo>
                                <a:lnTo>
                                  <a:pt x="807" y="122"/>
                                </a:lnTo>
                                <a:lnTo>
                                  <a:pt x="802" y="120"/>
                                </a:lnTo>
                                <a:lnTo>
                                  <a:pt x="796" y="114"/>
                                </a:lnTo>
                                <a:lnTo>
                                  <a:pt x="791" y="111"/>
                                </a:lnTo>
                                <a:lnTo>
                                  <a:pt x="785" y="108"/>
                                </a:lnTo>
                                <a:lnTo>
                                  <a:pt x="777" y="106"/>
                                </a:lnTo>
                                <a:lnTo>
                                  <a:pt x="768" y="106"/>
                                </a:lnTo>
                                <a:lnTo>
                                  <a:pt x="489" y="106"/>
                                </a:lnTo>
                                <a:lnTo>
                                  <a:pt x="483" y="106"/>
                                </a:lnTo>
                                <a:lnTo>
                                  <a:pt x="475" y="103"/>
                                </a:lnTo>
                                <a:lnTo>
                                  <a:pt x="469" y="100"/>
                                </a:lnTo>
                                <a:lnTo>
                                  <a:pt x="464" y="97"/>
                                </a:lnTo>
                                <a:lnTo>
                                  <a:pt x="458" y="92"/>
                                </a:lnTo>
                                <a:lnTo>
                                  <a:pt x="450" y="89"/>
                                </a:lnTo>
                                <a:lnTo>
                                  <a:pt x="447" y="81"/>
                                </a:lnTo>
                                <a:lnTo>
                                  <a:pt x="441" y="75"/>
                                </a:lnTo>
                                <a:lnTo>
                                  <a:pt x="433" y="58"/>
                                </a:lnTo>
                                <a:lnTo>
                                  <a:pt x="425" y="41"/>
                                </a:lnTo>
                                <a:lnTo>
                                  <a:pt x="422" y="22"/>
                                </a:lnTo>
                                <a:lnTo>
                                  <a:pt x="422" y="11"/>
                                </a:lnTo>
                                <a:lnTo>
                                  <a:pt x="419" y="0"/>
                                </a:lnTo>
                                <a:lnTo>
                                  <a:pt x="419" y="11"/>
                                </a:lnTo>
                                <a:lnTo>
                                  <a:pt x="419" y="22"/>
                                </a:lnTo>
                                <a:lnTo>
                                  <a:pt x="416" y="41"/>
                                </a:lnTo>
                                <a:lnTo>
                                  <a:pt x="408" y="58"/>
                                </a:lnTo>
                                <a:lnTo>
                                  <a:pt x="399" y="75"/>
                                </a:lnTo>
                                <a:lnTo>
                                  <a:pt x="394" y="81"/>
                                </a:lnTo>
                                <a:lnTo>
                                  <a:pt x="388" y="89"/>
                                </a:lnTo>
                                <a:lnTo>
                                  <a:pt x="383" y="92"/>
                                </a:lnTo>
                                <a:lnTo>
                                  <a:pt x="377" y="97"/>
                                </a:lnTo>
                                <a:lnTo>
                                  <a:pt x="372" y="100"/>
                                </a:lnTo>
                                <a:lnTo>
                                  <a:pt x="366" y="103"/>
                                </a:lnTo>
                                <a:lnTo>
                                  <a:pt x="358" y="106"/>
                                </a:lnTo>
                                <a:lnTo>
                                  <a:pt x="349" y="106"/>
                                </a:lnTo>
                                <a:lnTo>
                                  <a:pt x="70" y="106"/>
                                </a:lnTo>
                                <a:lnTo>
                                  <a:pt x="64" y="106"/>
                                </a:lnTo>
                                <a:lnTo>
                                  <a:pt x="56" y="108"/>
                                </a:lnTo>
                                <a:lnTo>
                                  <a:pt x="50" y="111"/>
                                </a:lnTo>
                                <a:lnTo>
                                  <a:pt x="45" y="114"/>
                                </a:lnTo>
                                <a:lnTo>
                                  <a:pt x="39" y="120"/>
                                </a:lnTo>
                                <a:lnTo>
                                  <a:pt x="31" y="122"/>
                                </a:lnTo>
                                <a:lnTo>
                                  <a:pt x="28" y="131"/>
                                </a:lnTo>
                                <a:lnTo>
                                  <a:pt x="22" y="136"/>
                                </a:lnTo>
                                <a:lnTo>
                                  <a:pt x="14" y="153"/>
                                </a:lnTo>
                                <a:lnTo>
                                  <a:pt x="5" y="170"/>
                                </a:lnTo>
                                <a:lnTo>
                                  <a:pt x="3" y="189"/>
                                </a:lnTo>
                                <a:lnTo>
                                  <a:pt x="3" y="200"/>
                                </a:lnTo>
                                <a:lnTo>
                                  <a:pt x="0" y="209"/>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22FB0131" id="Полотно 212" o:spid="_x0000_s1138" editas="canvas" style="width:207.55pt;height:74.8pt;mso-position-horizontal-relative:char;mso-position-vertical-relative:line" coordsize="26358,9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">
                <v:shape id="_x0000_s1139" type="#_x0000_t75" style="position:absolute;width:26358;height:9499;visibility:visible;mso-wrap-style:square">
                  <v:fill o:detectmouseclick="t"/>
                  <v:path o:connecttype="none"/>
                </v:shape>
                <v:rect id="Rectangle 110" o:spid="_x0000_s1140" style="position:absolute;top:7652;width:400;height:14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" filled="f" stroked="f">
                  <v:textbox inset="0,0,0,0">
                    <w:txbxContent>
                      <w:p w14:paraId="385B0A58" w14:textId="77777777" w:rsidR="00B152BD" w:rsidRDefault="00B152BD" w:rsidP="008828D3">
                        <w:r>
                          <w:rPr>
                            <w:color w:val="000000"/>
                            <w:sz w:val="28"/>
                            <w:szCs w:val="28"/>
                            <w:lang w:val="en-US"/>
                          </w:rPr>
                          <w:t xml:space="preserve"> </w:t>
                        </w:r>
                      </w:p>
                    </w:txbxContent>
                  </v:textbox>
                </v:rect>
                <v:rect id="Rectangle 111" o:spid="_x0000_s1141" style="position:absolute;left:22231;width:1289;height:17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" filled="f" stroked="f">
                  <v:textbox inset="0,0,0,0">
                    <w:txbxContent>
                      <w:p w14:paraId="3D2D11D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1142" style="position:absolute;left:23298;width:1073;height:14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" filled="f" stroked="f">
                  <v:textbox inset="0,0,0,0">
                    <w:txbxContent>
                      <w:p w14:paraId="488D04EE" w14:textId="77777777" w:rsidR="00B152BD" w:rsidRDefault="00B152BD" w:rsidP="008828D3">
                        <w:r>
                          <w:rPr>
                            <w:rFonts w:ascii="Courier New" w:hAnsi="Courier New" w:cs="Courier New"/>
                            <w:color w:val="000000"/>
                            <w:sz w:val="28"/>
                            <w:szCs w:val="28"/>
                            <w:lang w:val="en-US"/>
                          </w:rPr>
                          <w:t xml:space="preserve"> </w:t>
                        </w:r>
                      </w:p>
                    </w:txbxContent>
                  </v:textbox>
                </v:rect>
                <v:rect id="Rectangle 113" o:spid="_x0000_s1143" style="position:absolute;left:15576;width:991;height:17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" filled="f" stroked="f">
                  <v:textbox inset="0,0,0,0">
                    <w:txbxContent>
                      <w:p w14:paraId="3CC321B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1144" style="position:absolute;left:16643;width:1073;height:14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" filled="f" stroked="f">
                  <v:textbox inset="0,0,0,0">
                    <w:txbxContent>
                      <w:p w14:paraId="7D311700" w14:textId="77777777" w:rsidR="00B152BD" w:rsidRDefault="00B152BD" w:rsidP="008828D3">
                        <w:r>
                          <w:rPr>
                            <w:rFonts w:ascii="Courier New" w:hAnsi="Courier New" w:cs="Courier New"/>
                            <w:color w:val="000000"/>
                            <w:sz w:val="28"/>
                            <w:szCs w:val="28"/>
                            <w:lang w:val="en-US"/>
                          </w:rPr>
                          <w:t xml:space="preserve"> </w:t>
                        </w:r>
                      </w:p>
                    </w:txbxContent>
                  </v:textbox>
                </v:rect>
                <v:shape id="Freeform 115" o:spid="_x0000_s1145" style="position:absolute;left:13430;top:1988;width:5321;height:1130;visibility:visible;mso-wrap-style:square;v-text-anchor:top" coordsize="838,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"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337894295,61071903;337894295,58441922;337894295,55227440;337087865,49675498;333458928,44708056;330233207,39740615;327813916,38279634;325797841,35649653;323378550,35065153;320959259,33312193;318943183,32435172;316523892,31558692;313298171,30974191;309669235,30974191;197172208,30974191;194752917,30974191;191527196,30097711;189107905,29221231;187091829,28344210;184672538,26883230;181446817,26006750;180237172,23668748;178221096,21915788;174592160,16948346;171366438,11980364;170156793,6428422;170156793,3214481;168947148,0;168947148,3214481;168947148,6428422;167737502,11980364;164511781,16948346;161286060,21915788;158866769,23668748;156447478,26006750;154431402,26883230;152012111,28344210;149996035,29221231;147576745,30097711;144351023,30974191;140722087,30974191;28225060,30974191;25805770,30974191;22580048,31558692;20160757,32435172;18144682,33312193;15725391,35065153;12499670,35649653;11290024,38279634;8870733,39740615;5645012,44708056;2419291,49675498;1209645,55227440;1209645,58441922;0,61071903" o:connectangles="0,0,0,0,0,0,0,0,0,0,0,0,0,0,0,0,0,0,0,0,0,0,0,0,0,0,0,0,0,0,0,0,0,0,0,0,0,0,0,0,0,0,0,0,0,0,0,0,0,0,0,0,0,0,0"/>
                </v:shape>
                <v:rect id="Rectangle 116" o:spid="_x0000_s1146" style="position:absolute;left:266;top:3388;width:896;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" filled="f" stroked="f">
                  <v:textbox inset="0,0,0,0">
                    <w:txbxContent>
                      <w:p w14:paraId="0D3FE3A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1147" style="position:absolute;left:1327;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" filled="f" stroked="f">
                  <v:textbox inset="0,0,0,0">
                    <w:txbxContent>
                      <w:p w14:paraId="702E81E2" w14:textId="77777777" w:rsidR="00B152BD" w:rsidRDefault="00B152BD" w:rsidP="008828D3">
                        <w:r>
                          <w:rPr>
                            <w:rFonts w:ascii="Courier New" w:hAnsi="Courier New" w:cs="Courier New"/>
                            <w:color w:val="000000"/>
                            <w:sz w:val="28"/>
                            <w:szCs w:val="28"/>
                            <w:lang w:val="en-US"/>
                          </w:rPr>
                          <w:t xml:space="preserve"> </w:t>
                        </w:r>
                      </w:p>
                    </w:txbxContent>
                  </v:textbox>
                </v:rect>
                <v:rect id="Rectangle 118" o:spid="_x0000_s1148" style="position:absolute;left:1593;top:3388;width:896;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" filled="f" stroked="f">
                  <v:textbox inset="0,0,0,0">
                    <w:txbxContent>
                      <w:p w14:paraId="16B9E93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1149" style="position:absolute;left:2660;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" filled="f" stroked="f">
                  <v:textbox inset="0,0,0,0">
                    <w:txbxContent>
                      <w:p w14:paraId="612E3E34" w14:textId="77777777" w:rsidR="00B152BD" w:rsidRDefault="00B152BD" w:rsidP="008828D3">
                        <w:r>
                          <w:rPr>
                            <w:rFonts w:ascii="Courier New" w:hAnsi="Courier New" w:cs="Courier New"/>
                            <w:color w:val="000000"/>
                            <w:sz w:val="28"/>
                            <w:szCs w:val="28"/>
                            <w:lang w:val="en-US"/>
                          </w:rPr>
                          <w:t xml:space="preserve"> </w:t>
                        </w:r>
                      </w:p>
                    </w:txbxContent>
                  </v:textbox>
                </v:rect>
                <v:rect id="Rectangle 120" o:spid="_x0000_s1150" style="position:absolute;left:2927;top:3388;width:895;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" filled="f" stroked="f">
                  <v:textbox inset="0,0,0,0">
                    <w:txbxContent>
                      <w:p w14:paraId="39AFA49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1151" style="position:absolute;left:3987;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" filled="f" stroked="f">
                  <v:textbox inset="0,0,0,0">
                    <w:txbxContent>
                      <w:p w14:paraId="02529C64" w14:textId="77777777" w:rsidR="00B152BD" w:rsidRDefault="00B152BD" w:rsidP="008828D3">
                        <w:r>
                          <w:rPr>
                            <w:rFonts w:ascii="Courier New" w:hAnsi="Courier New" w:cs="Courier New"/>
                            <w:color w:val="000000"/>
                            <w:sz w:val="28"/>
                            <w:szCs w:val="28"/>
                            <w:lang w:val="en-US"/>
                          </w:rPr>
                          <w:t xml:space="preserve"> </w:t>
                        </w:r>
                      </w:p>
                    </w:txbxContent>
                  </v:textbox>
                </v:rect>
                <v:rect id="Rectangle 122" o:spid="_x0000_s1152" style="position:absolute;left:4254;top:3388;width:895;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" filled="f" stroked="f">
                  <v:textbox inset="0,0,0,0">
                    <w:txbxContent>
                      <w:p w14:paraId="4436FFC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1153" style="position:absolute;left:5321;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" filled="f" stroked="f">
                  <v:textbox inset="0,0,0,0">
                    <w:txbxContent>
                      <w:p w14:paraId="2CE9CE84" w14:textId="77777777" w:rsidR="00B152BD" w:rsidRDefault="00B152BD" w:rsidP="008828D3">
                        <w:r>
                          <w:rPr>
                            <w:rFonts w:ascii="Courier New" w:hAnsi="Courier New" w:cs="Courier New"/>
                            <w:color w:val="000000"/>
                            <w:sz w:val="28"/>
                            <w:szCs w:val="28"/>
                            <w:lang w:val="en-US"/>
                          </w:rPr>
                          <w:t xml:space="preserve"> </w:t>
                        </w:r>
                      </w:p>
                    </w:txbxContent>
                  </v:textbox>
                </v:rect>
                <v:rect id="Rectangle 124" o:spid="_x0000_s1154" style="position:absolute;left:6915;top:3388;width:895;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" filled="f" stroked="f">
                  <v:textbox inset="0,0,0,0">
                    <w:txbxContent>
                      <w:p w14:paraId="5FA5E32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1155" style="position:absolute;left:7981;top:3388;width:1074;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" filled="f" stroked="f">
                  <v:textbox inset="0,0,0,0">
                    <w:txbxContent>
                      <w:p w14:paraId="258D29BD" w14:textId="77777777" w:rsidR="00B152BD" w:rsidRDefault="00B152BD" w:rsidP="008828D3">
                        <w:r>
                          <w:rPr>
                            <w:rFonts w:ascii="Courier New" w:hAnsi="Courier New" w:cs="Courier New"/>
                            <w:color w:val="000000"/>
                            <w:sz w:val="28"/>
                            <w:szCs w:val="28"/>
                            <w:lang w:val="en-US"/>
                          </w:rPr>
                          <w:t xml:space="preserve"> </w:t>
                        </w:r>
                      </w:p>
                    </w:txbxContent>
                  </v:textbox>
                </v:rect>
                <v:rect id="Rectangle 126" o:spid="_x0000_s1156" style="position:absolute;left:8248;top:3388;width:896;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" filled="f" stroked="f">
                  <v:textbox inset="0,0,0,0">
                    <w:txbxContent>
                      <w:p w14:paraId="5B6D1E93"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1157" style="position:absolute;left:9315;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" filled="f" stroked="f">
                  <v:textbox inset="0,0,0,0">
                    <w:txbxContent>
                      <w:p w14:paraId="5E1CE5A4" w14:textId="77777777" w:rsidR="00B152BD" w:rsidRDefault="00B152BD" w:rsidP="008828D3">
                        <w:r>
                          <w:rPr>
                            <w:rFonts w:ascii="Courier New" w:hAnsi="Courier New" w:cs="Courier New"/>
                            <w:color w:val="000000"/>
                            <w:sz w:val="28"/>
                            <w:szCs w:val="28"/>
                            <w:lang w:val="en-US"/>
                          </w:rPr>
                          <w:t xml:space="preserve"> </w:t>
                        </w:r>
                      </w:p>
                    </w:txbxContent>
                  </v:textbox>
                </v:rect>
                <v:rect id="Rectangle 128" o:spid="_x0000_s1158" style="position:absolute;left:9582;top:3388;width:895;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" filled="f" stroked="f">
                  <v:textbox inset="0,0,0,0">
                    <w:txbxContent>
                      <w:p w14:paraId="1EA9523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1159" style="position:absolute;left:10642;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" filled="f" stroked="f">
                  <v:textbox inset="0,0,0,0">
                    <w:txbxContent>
                      <w:p w14:paraId="01071449" w14:textId="77777777" w:rsidR="00B152BD" w:rsidRDefault="00B152BD" w:rsidP="008828D3">
                        <w:r>
                          <w:rPr>
                            <w:rFonts w:ascii="Courier New" w:hAnsi="Courier New" w:cs="Courier New"/>
                            <w:color w:val="000000"/>
                            <w:sz w:val="28"/>
                            <w:szCs w:val="28"/>
                            <w:lang w:val="en-US"/>
                          </w:rPr>
                          <w:t xml:space="preserve"> </w:t>
                        </w:r>
                      </w:p>
                    </w:txbxContent>
                  </v:textbox>
                </v:rect>
                <v:rect id="Rectangle 130" o:spid="_x0000_s1160" style="position:absolute;left:10909;top:3388;width:895;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" filled="f" stroked="f">
                  <v:textbox inset="0,0,0,0">
                    <w:txbxContent>
                      <w:p w14:paraId="67FAC29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1161" style="position:absolute;left:11976;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" filled="f" stroked="f">
                  <v:textbox inset="0,0,0,0">
                    <w:txbxContent>
                      <w:p w14:paraId="214F3FD8" w14:textId="77777777" w:rsidR="00B152BD" w:rsidRDefault="00B152BD" w:rsidP="008828D3">
                        <w:r>
                          <w:rPr>
                            <w:rFonts w:ascii="Courier New" w:hAnsi="Courier New" w:cs="Courier New"/>
                            <w:color w:val="000000"/>
                            <w:sz w:val="28"/>
                            <w:szCs w:val="28"/>
                            <w:lang w:val="en-US"/>
                          </w:rPr>
                          <w:t xml:space="preserve"> </w:t>
                        </w:r>
                      </w:p>
                    </w:txbxContent>
                  </v:textbox>
                </v:rect>
                <v:rect id="Rectangle 132" o:spid="_x0000_s1162" style="position:absolute;left:13569;top:3388;width:896;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" filled="f" stroked="f">
                  <v:textbox inset="0,0,0,0">
                    <w:txbxContent>
                      <w:p w14:paraId="5533753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1163" style="position:absolute;left:14636;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" filled="f" stroked="f">
                  <v:textbox inset="0,0,0,0">
                    <w:txbxContent>
                      <w:p w14:paraId="1AB7BB39" w14:textId="77777777" w:rsidR="00B152BD" w:rsidRDefault="00B152BD" w:rsidP="008828D3">
                        <w:r>
                          <w:rPr>
                            <w:rFonts w:ascii="Courier New" w:hAnsi="Courier New" w:cs="Courier New"/>
                            <w:color w:val="000000"/>
                            <w:sz w:val="28"/>
                            <w:szCs w:val="28"/>
                            <w:lang w:val="en-US"/>
                          </w:rPr>
                          <w:t xml:space="preserve"> </w:t>
                        </w:r>
                      </w:p>
                    </w:txbxContent>
                  </v:textbox>
                </v:rect>
                <v:rect id="Rectangle 134" o:spid="_x0000_s1164" style="position:absolute;left:14903;top:3388;width:895;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" filled="f" stroked="f">
                  <v:textbox inset="0,0,0,0">
                    <w:txbxContent>
                      <w:p w14:paraId="404153D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1165" style="position:absolute;left:15970;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" filled="f" stroked="f">
                  <v:textbox inset="0,0,0,0">
                    <w:txbxContent>
                      <w:p w14:paraId="673FEAA4" w14:textId="77777777" w:rsidR="00B152BD" w:rsidRDefault="00B152BD" w:rsidP="008828D3">
                        <w:r>
                          <w:rPr>
                            <w:rFonts w:ascii="Courier New" w:hAnsi="Courier New" w:cs="Courier New"/>
                            <w:color w:val="000000"/>
                            <w:sz w:val="28"/>
                            <w:szCs w:val="28"/>
                            <w:lang w:val="en-US"/>
                          </w:rPr>
                          <w:t xml:space="preserve"> </w:t>
                        </w:r>
                      </w:p>
                    </w:txbxContent>
                  </v:textbox>
                </v:rect>
                <v:rect id="Rectangle 136" o:spid="_x0000_s1166" style="position:absolute;left:16236;top:3388;width:896;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" filled="f" stroked="f">
                  <v:textbox inset="0,0,0,0">
                    <w:txbxContent>
                      <w:p w14:paraId="602CC70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1167" style="position:absolute;left:17297;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" filled="f" stroked="f">
                  <v:textbox inset="0,0,0,0">
                    <w:txbxContent>
                      <w:p w14:paraId="67BE5D1D" w14:textId="77777777" w:rsidR="00B152BD" w:rsidRDefault="00B152BD" w:rsidP="008828D3">
                        <w:r>
                          <w:rPr>
                            <w:rFonts w:ascii="Courier New" w:hAnsi="Courier New" w:cs="Courier New"/>
                            <w:color w:val="000000"/>
                            <w:sz w:val="28"/>
                            <w:szCs w:val="28"/>
                            <w:lang w:val="en-US"/>
                          </w:rPr>
                          <w:t xml:space="preserve"> </w:t>
                        </w:r>
                      </w:p>
                    </w:txbxContent>
                  </v:textbox>
                </v:rect>
                <v:rect id="Rectangle 138" o:spid="_x0000_s1168" style="position:absolute;left:17564;top:3388;width:895;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" filled="f" stroked="f">
                  <v:textbox inset="0,0,0,0">
                    <w:txbxContent>
                      <w:p w14:paraId="617E912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1169" style="position:absolute;left:18630;top:3388;width:1074;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" filled="f" stroked="f">
                  <v:textbox inset="0,0,0,0">
                    <w:txbxContent>
                      <w:p w14:paraId="1027A145" w14:textId="77777777" w:rsidR="00B152BD" w:rsidRDefault="00B152BD" w:rsidP="008828D3">
                        <w:r>
                          <w:rPr>
                            <w:rFonts w:ascii="Courier New" w:hAnsi="Courier New" w:cs="Courier New"/>
                            <w:color w:val="000000"/>
                            <w:sz w:val="28"/>
                            <w:szCs w:val="28"/>
                            <w:lang w:val="en-US"/>
                          </w:rPr>
                          <w:t xml:space="preserve"> </w:t>
                        </w:r>
                      </w:p>
                    </w:txbxContent>
                  </v:textbox>
                </v:rect>
                <v:rect id="Rectangle 140" o:spid="_x0000_s1170" style="position:absolute;left:20224;top:3388;width:896;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" filled="f" stroked="f">
                  <v:textbox inset="0,0,0,0">
                    <w:txbxContent>
                      <w:p w14:paraId="71664997"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1171" style="position:absolute;left:21291;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" filled="f" stroked="f">
                  <v:textbox inset="0,0,0,0">
                    <w:txbxContent>
                      <w:p w14:paraId="45C75770" w14:textId="77777777" w:rsidR="00B152BD" w:rsidRDefault="00B152BD" w:rsidP="008828D3">
                        <w:r>
                          <w:rPr>
                            <w:rFonts w:ascii="Courier New" w:hAnsi="Courier New" w:cs="Courier New"/>
                            <w:color w:val="000000"/>
                            <w:sz w:val="28"/>
                            <w:szCs w:val="28"/>
                            <w:lang w:val="en-US"/>
                          </w:rPr>
                          <w:t xml:space="preserve"> </w:t>
                        </w:r>
                      </w:p>
                    </w:txbxContent>
                  </v:textbox>
                </v:rect>
                <v:rect id="Rectangle 142" o:spid="_x0000_s1172" style="position:absolute;left:21558;top:3388;width:895;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" filled="f" stroked="f">
                  <v:textbox inset="0,0,0,0">
                    <w:txbxContent>
                      <w:p w14:paraId="371CC7D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1173" style="position:absolute;left:22618;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" filled="f" stroked="f">
                  <v:textbox inset="0,0,0,0">
                    <w:txbxContent>
                      <w:p w14:paraId="0C030ADA" w14:textId="77777777" w:rsidR="00B152BD" w:rsidRDefault="00B152BD" w:rsidP="008828D3">
                        <w:r>
                          <w:rPr>
                            <w:rFonts w:ascii="Courier New" w:hAnsi="Courier New" w:cs="Courier New"/>
                            <w:color w:val="000000"/>
                            <w:sz w:val="28"/>
                            <w:szCs w:val="28"/>
                            <w:lang w:val="en-US"/>
                          </w:rPr>
                          <w:t xml:space="preserve"> </w:t>
                        </w:r>
                      </w:p>
                    </w:txbxContent>
                  </v:textbox>
                </v:rect>
                <v:rect id="Rectangle 144" o:spid="_x0000_s1174" style="position:absolute;left:22885;top:3388;width:895;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" filled="f" stroked="f">
                  <v:textbox inset="0,0,0,0">
                    <w:txbxContent>
                      <w:p w14:paraId="5C23781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1175" style="position:absolute;left:23952;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" filled="f" stroked="f">
                  <v:textbox inset="0,0,0,0">
                    <w:txbxContent>
                      <w:p w14:paraId="613F10FC" w14:textId="77777777" w:rsidR="00B152BD" w:rsidRDefault="00B152BD" w:rsidP="008828D3">
                        <w:r>
                          <w:rPr>
                            <w:rFonts w:ascii="Courier New" w:hAnsi="Courier New" w:cs="Courier New"/>
                            <w:color w:val="000000"/>
                            <w:sz w:val="28"/>
                            <w:szCs w:val="28"/>
                            <w:lang w:val="en-US"/>
                          </w:rPr>
                          <w:t xml:space="preserve"> </w:t>
                        </w:r>
                      </w:p>
                    </w:txbxContent>
                  </v:textbox>
                </v:rect>
                <v:rect id="Rectangle 146" o:spid="_x0000_s1176" style="position:absolute;left:24218;top:3388;width:896;height:1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" filled="f" stroked="f">
                  <v:textbox inset="0,0,0,0">
                    <w:txbxContent>
                      <w:p w14:paraId="5CE0557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1177" style="position:absolute;left:25285;top:3388;width:1073;height:14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" filled="f" stroked="f">
                  <v:textbox inset="0,0,0,0">
                    <w:txbxContent>
                      <w:p w14:paraId="57355A42" w14:textId="77777777" w:rsidR="00B152BD" w:rsidRDefault="00B152BD" w:rsidP="008828D3">
                        <w:r>
                          <w:rPr>
                            <w:rFonts w:ascii="Courier New" w:hAnsi="Courier New" w:cs="Courier New"/>
                            <w:color w:val="000000"/>
                            <w:sz w:val="28"/>
                            <w:szCs w:val="28"/>
                            <w:lang w:val="en-US"/>
                          </w:rPr>
                          <w:t xml:space="preserve"> </w:t>
                        </w:r>
                      </w:p>
                    </w:txbxContent>
                  </v:textbox>
                </v:rect>
                <v:line id="Line 148" o:spid="_x0000_s1178" style="position:absolute;visibility:visible;mso-wrap-style:square" from="101,3118" to="107,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" strokeweight=".85pt"/>
                <v:line id="Line 149" o:spid="_x0000_s1179" style="position:absolute;visibility:visible;mso-wrap-style:square" from="1454,3118" to="1460,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" strokeweight=".85pt"/>
                <v:line id="Line 150" o:spid="_x0000_s1180" style="position:absolute;visibility:visible;mso-wrap-style:square" from="101,3118" to="25406,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" strokeweight=".85pt"/>
                <v:line id="Line 151" o:spid="_x0000_s1181" style="position:absolute;visibility:visible;mso-wrap-style:square" from="25406,3118" to="2541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" strokeweight=".85pt"/>
                <v:line id="Line 152" o:spid="_x0000_s1182" style="position:absolute;visibility:visible;mso-wrap-style:square" from="101,5377" to="25406,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" strokeweight=".85pt"/>
                <v:rect id="Rectangle 153" o:spid="_x0000_s1183" style="position:absolute;top:5709;width:2139;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" filled="f" stroked="f">
                  <v:textbox inset="0,0,0,0">
                    <w:txbxContent>
                      <w:p w14:paraId="54AA3868"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1184" style="position:absolute;top:5575;width:406;height:14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" filled="f" stroked="f">
                  <v:textbox inset="0,0,0,0">
                    <w:txbxContent>
                      <w:p w14:paraId="1CC54FD9" w14:textId="77777777" w:rsidR="00B152BD" w:rsidRDefault="00B152BD" w:rsidP="008828D3">
                        <w:r>
                          <w:rPr>
                            <w:color w:val="000000"/>
                            <w:sz w:val="28"/>
                            <w:szCs w:val="28"/>
                            <w:lang w:val="en-US"/>
                          </w:rPr>
                          <w:t xml:space="preserve"> </w:t>
                        </w:r>
                      </w:p>
                    </w:txbxContent>
                  </v:textbox>
                </v:rect>
                <v:rect id="Rectangle 155" o:spid="_x0000_s1185" style="position:absolute;left:2590;top:5717;width:400;height:14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" filled="f" stroked="f">
                  <v:textbox inset="0,0,0,0">
                    <w:txbxContent>
                      <w:p w14:paraId="639B4CCD" w14:textId="77777777" w:rsidR="00B152BD" w:rsidRDefault="00B152BD" w:rsidP="008828D3">
                        <w:r>
                          <w:rPr>
                            <w:color w:val="000000"/>
                            <w:sz w:val="28"/>
                            <w:szCs w:val="28"/>
                            <w:lang w:val="en-US"/>
                          </w:rPr>
                          <w:t xml:space="preserve"> </w:t>
                        </w:r>
                      </w:p>
                    </w:txbxContent>
                  </v:textbox>
                </v:rect>
                <v:rect id="Rectangle 156" o:spid="_x0000_s1186" style="position:absolute;left:22910;top:5572;width:2293;height:12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" filled="f" stroked="f">
                  <v:textbox inset="0,0,0,0">
                    <w:txbxContent>
                      <w:p w14:paraId="048363A2" w14:textId="77777777" w:rsidR="00B152BD" w:rsidRPr="008828D3" w:rsidRDefault="00B152BD"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1187" style="position:absolute;left:25641;top:5717;width:400;height:14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" filled="f" stroked="f">
                  <v:textbox inset="0,0,0,0">
                    <w:txbxContent>
                      <w:p w14:paraId="59F2D712" w14:textId="77777777" w:rsidR="00B152BD" w:rsidRDefault="00B152BD" w:rsidP="008828D3">
                        <w:r>
                          <w:rPr>
                            <w:color w:val="000000"/>
                            <w:sz w:val="28"/>
                            <w:szCs w:val="28"/>
                            <w:lang w:val="en-US"/>
                          </w:rPr>
                          <w:t xml:space="preserve"> </w:t>
                        </w:r>
                      </w:p>
                    </w:txbxContent>
                  </v:textbox>
                </v:rect>
                <v:shape id="Freeform 158" o:spid="_x0000_s1188" style="position:absolute;left:20085;top:1988;width:5321;height:1130;visibility:visible;mso-wrap-style:square;v-text-anchor:top" coordsize="838,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"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337894295,61071903;337894295,58441922;337894295,55227440;336684650,49675498;333458928,44708056;330233207,39740615;327813916,38279634;325394625,35649653;323378550,35065153;320959259,33312193;318943183,32435172;316523892,31558692;313298171,30974191;309669235,30974191;197172208,30974191;194752917,30974191;191527196,30097711;189107905,29221231;187091829,28344210;184672538,26883230;181446817,26006750;180237172,23668748;177817881,21915788;174592160,16948346;171366438,11980364;170156793,6428422;170156793,3214481;168947148,0;168947148,3214481;168947148,6428422;167737502,11980364;164511781,16948346;160882845,21915788;158866769,23668748;156447478,26006750;154431402,26883230;152012111,28344210;149996035,29221231;147576745,30097711;144351023,30974191;140722087,30974191;28225060,30974191;25805770,30974191;22580048,31558692;20160757,32435172;18144682,33312193;15725391,35065153;12499670,35649653;11290024,38279634;8870733,39740615;5645012,44708056;2016076,49675498;1209645,55227440;1209645,58441922;0,61071903" o:connectangles="0,0,0,0,0,0,0,0,0,0,0,0,0,0,0,0,0,0,0,0,0,0,0,0,0,0,0,0,0,0,0,0,0,0,0,0,0,0,0,0,0,0,0,0,0,0,0,0,0,0,0,0,0,0,0"/>
                </v:shape>
                <w10:anchorlock/>
              </v:group>
            </w:pict>
          </mc:Fallback>
        </mc:AlternateContent>
      </w:r>
    </w:p>
    <w:p w14:paraId="4970C42A" w14:textId="77777777"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14:paraId="0622550E"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пр</w:t>
      </w:r>
      <w:r w:rsidRPr="00B82993">
        <w:rPr>
          <w:rFonts w:ascii="Times New Roman" w:hAnsi="Times New Roman" w:cs="Times New Roman"/>
          <w:sz w:val="28"/>
          <w:szCs w:val="28"/>
        </w:rPr>
        <w:t xml:space="preserve"> = 1.000 0000 1111 1010 – прямой код,</w:t>
      </w:r>
    </w:p>
    <w:p w14:paraId="6E25ACBC"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r w:rsidRPr="00B82993">
        <w:rPr>
          <w:rFonts w:ascii="Times New Roman" w:hAnsi="Times New Roman" w:cs="Times New Roman"/>
          <w:sz w:val="28"/>
          <w:szCs w:val="28"/>
        </w:rPr>
        <w:t xml:space="preserve"> = 1.111 1111 0000 0101 – обратный код,</w:t>
      </w:r>
    </w:p>
    <w:p w14:paraId="3660A068" w14:textId="77777777"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14:paraId="33F69637" w14:textId="77777777"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доп</w:t>
      </w:r>
      <w:r w:rsidRPr="00B82993">
        <w:rPr>
          <w:rFonts w:ascii="Times New Roman" w:hAnsi="Times New Roman" w:cs="Times New Roman"/>
          <w:sz w:val="28"/>
          <w:szCs w:val="28"/>
        </w:rPr>
        <w:t xml:space="preserve"> = 1.111 1111 0000 0110 – дополнительный код.</w:t>
      </w:r>
    </w:p>
    <w:p w14:paraId="15ED8D0E" w14:textId="77777777"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14:paraId="55491A17" w14:textId="77777777"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14:anchorId="736A3F96" wp14:editId="4E16645D">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14:paraId="707AD38C" w14:textId="77777777"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14:paraId="331290FB" w14:textId="1D21967C" w:rsidR="008828D3" w:rsidRPr="00C9576A" w:rsidRDefault="00A0500F" w:rsidP="008828D3">
      <w:pPr>
        <w:spacing w:after="0"/>
        <w:ind w:right="1026" w:firstLine="539"/>
        <w:jc w:val="center"/>
        <w:rPr>
          <w:sz w:val="28"/>
          <w:szCs w:val="28"/>
        </w:rPr>
      </w:pPr>
      <w:r>
        <w:rPr>
          <w:noProof/>
          <w:sz w:val="28"/>
          <w:szCs w:val="28"/>
          <w:lang w:eastAsia="ru-RU"/>
        </w:rPr>
        <mc:AlternateContent>
          <mc:Choice Requires="wpc">
            <w:drawing>
              <wp:inline distT="0" distB="0" distL="0" distR="0" wp14:anchorId="4C151BD3" wp14:editId="0E02D13C">
                <wp:extent cx="2858135" cy="669290"/>
                <wp:effectExtent l="0" t="0" r="0" b="0"/>
                <wp:docPr id="163" name="Полотно 1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8017426" name="Rectangle 20"/>
                        <wps:cNvSpPr>
                          <a:spLocks noChangeArrowheads="1"/>
                        </wps:cNvSpPr>
                        <wps:spPr bwMode="auto">
                          <a:xfrm>
                            <a:off x="135902" y="65799"/>
                            <a:ext cx="896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27D1F"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1330732065" name="Rectangle 21"/>
                        <wps:cNvSpPr>
                          <a:spLocks noChangeArrowheads="1"/>
                        </wps:cNvSpPr>
                        <wps:spPr bwMode="auto">
                          <a:xfrm>
                            <a:off x="242003"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19649"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585269389" name="Rectangle 22"/>
                        <wps:cNvSpPr>
                          <a:spLocks noChangeArrowheads="1"/>
                        </wps:cNvSpPr>
                        <wps:spPr bwMode="auto">
                          <a:xfrm>
                            <a:off x="268603" y="65799"/>
                            <a:ext cx="896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6EB71"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186396986" name="Rectangle 23"/>
                        <wps:cNvSpPr>
                          <a:spLocks noChangeArrowheads="1"/>
                        </wps:cNvSpPr>
                        <wps:spPr bwMode="auto">
                          <a:xfrm>
                            <a:off x="374705"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3C622"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082144194" name="Rectangle 24"/>
                        <wps:cNvSpPr>
                          <a:spLocks noChangeArrowheads="1"/>
                        </wps:cNvSpPr>
                        <wps:spPr bwMode="auto">
                          <a:xfrm>
                            <a:off x="401405"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F75F"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835304248" name="Rectangle 25"/>
                        <wps:cNvSpPr>
                          <a:spLocks noChangeArrowheads="1"/>
                        </wps:cNvSpPr>
                        <wps:spPr bwMode="auto">
                          <a:xfrm>
                            <a:off x="507406"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AC0F1"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967963313" name="Rectangle 26"/>
                        <wps:cNvSpPr>
                          <a:spLocks noChangeArrowheads="1"/>
                        </wps:cNvSpPr>
                        <wps:spPr bwMode="auto">
                          <a:xfrm>
                            <a:off x="534107"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E155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279529481" name="Rectangle 27"/>
                        <wps:cNvSpPr>
                          <a:spLocks noChangeArrowheads="1"/>
                        </wps:cNvSpPr>
                        <wps:spPr bwMode="auto">
                          <a:xfrm>
                            <a:off x="640108"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EAB8D"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621557749" name="Rectangle 28"/>
                        <wps:cNvSpPr>
                          <a:spLocks noChangeArrowheads="1"/>
                        </wps:cNvSpPr>
                        <wps:spPr bwMode="auto">
                          <a:xfrm>
                            <a:off x="799510"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C8E8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580882873" name="Rectangle 29"/>
                        <wps:cNvSpPr>
                          <a:spLocks noChangeArrowheads="1"/>
                        </wps:cNvSpPr>
                        <wps:spPr bwMode="auto">
                          <a:xfrm>
                            <a:off x="905511" y="65799"/>
                            <a:ext cx="1074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20602"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9775307" name="Rectangle 30"/>
                        <wps:cNvSpPr>
                          <a:spLocks noChangeArrowheads="1"/>
                        </wps:cNvSpPr>
                        <wps:spPr bwMode="auto">
                          <a:xfrm>
                            <a:off x="931611"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BA47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528244636" name="Rectangle 31"/>
                        <wps:cNvSpPr>
                          <a:spLocks noChangeArrowheads="1"/>
                        </wps:cNvSpPr>
                        <wps:spPr bwMode="auto">
                          <a:xfrm>
                            <a:off x="1037613"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1E8B7"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080363855" name="Rectangle 32"/>
                        <wps:cNvSpPr>
                          <a:spLocks noChangeArrowheads="1"/>
                        </wps:cNvSpPr>
                        <wps:spPr bwMode="auto">
                          <a:xfrm>
                            <a:off x="1064313"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347E5"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1747321871" name="Rectangle 33"/>
                        <wps:cNvSpPr>
                          <a:spLocks noChangeArrowheads="1"/>
                        </wps:cNvSpPr>
                        <wps:spPr bwMode="auto">
                          <a:xfrm>
                            <a:off x="1170314" y="65799"/>
                            <a:ext cx="1074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65E62"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714177322" name="Rectangle 34"/>
                        <wps:cNvSpPr>
                          <a:spLocks noChangeArrowheads="1"/>
                        </wps:cNvSpPr>
                        <wps:spPr bwMode="auto">
                          <a:xfrm>
                            <a:off x="1197015"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5EE2A"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1143055888" name="Rectangle 35"/>
                        <wps:cNvSpPr>
                          <a:spLocks noChangeArrowheads="1"/>
                        </wps:cNvSpPr>
                        <wps:spPr bwMode="auto">
                          <a:xfrm>
                            <a:off x="1303116"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08088"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188489576" name="Rectangle 36"/>
                        <wps:cNvSpPr>
                          <a:spLocks noChangeArrowheads="1"/>
                        </wps:cNvSpPr>
                        <wps:spPr bwMode="auto">
                          <a:xfrm>
                            <a:off x="1462418" y="65799"/>
                            <a:ext cx="896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4960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597616232" name="Rectangle 37"/>
                        <wps:cNvSpPr>
                          <a:spLocks noChangeArrowheads="1"/>
                        </wps:cNvSpPr>
                        <wps:spPr bwMode="auto">
                          <a:xfrm>
                            <a:off x="1568519"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1C2A6"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404543447" name="Rectangle 38"/>
                        <wps:cNvSpPr>
                          <a:spLocks noChangeArrowheads="1"/>
                        </wps:cNvSpPr>
                        <wps:spPr bwMode="auto">
                          <a:xfrm>
                            <a:off x="1595220"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ADEB6"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962140439" name="Rectangle 39"/>
                        <wps:cNvSpPr>
                          <a:spLocks noChangeArrowheads="1"/>
                        </wps:cNvSpPr>
                        <wps:spPr bwMode="auto">
                          <a:xfrm>
                            <a:off x="1701221"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E7E42"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05761330" name="Rectangle 40"/>
                        <wps:cNvSpPr>
                          <a:spLocks noChangeArrowheads="1"/>
                        </wps:cNvSpPr>
                        <wps:spPr bwMode="auto">
                          <a:xfrm>
                            <a:off x="1727221" y="65799"/>
                            <a:ext cx="896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FEC5E"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966767053" name="Rectangle 41"/>
                        <wps:cNvSpPr>
                          <a:spLocks noChangeArrowheads="1"/>
                        </wps:cNvSpPr>
                        <wps:spPr bwMode="auto">
                          <a:xfrm>
                            <a:off x="1833322"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E989B"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437898772" name="Rectangle 42"/>
                        <wps:cNvSpPr>
                          <a:spLocks noChangeArrowheads="1"/>
                        </wps:cNvSpPr>
                        <wps:spPr bwMode="auto">
                          <a:xfrm>
                            <a:off x="1860023"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D362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646531324" name="Rectangle 43"/>
                        <wps:cNvSpPr>
                          <a:spLocks noChangeArrowheads="1"/>
                        </wps:cNvSpPr>
                        <wps:spPr bwMode="auto">
                          <a:xfrm>
                            <a:off x="1966024"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9807C"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921342363" name="Rectangle 44"/>
                        <wps:cNvSpPr>
                          <a:spLocks noChangeArrowheads="1"/>
                        </wps:cNvSpPr>
                        <wps:spPr bwMode="auto">
                          <a:xfrm>
                            <a:off x="2125426"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200B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787742528" name="Rectangle 45"/>
                        <wps:cNvSpPr>
                          <a:spLocks noChangeArrowheads="1"/>
                        </wps:cNvSpPr>
                        <wps:spPr bwMode="auto">
                          <a:xfrm>
                            <a:off x="2231427"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39E58"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912413787" name="Rectangle 46"/>
                        <wps:cNvSpPr>
                          <a:spLocks noChangeArrowheads="1"/>
                        </wps:cNvSpPr>
                        <wps:spPr bwMode="auto">
                          <a:xfrm>
                            <a:off x="2258128"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549E4"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2129020227" name="Rectangle 47"/>
                        <wps:cNvSpPr>
                          <a:spLocks noChangeArrowheads="1"/>
                        </wps:cNvSpPr>
                        <wps:spPr bwMode="auto">
                          <a:xfrm>
                            <a:off x="2364129" y="65799"/>
                            <a:ext cx="1074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FEE25"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63490503" name="Rectangle 48"/>
                        <wps:cNvSpPr>
                          <a:spLocks noChangeArrowheads="1"/>
                        </wps:cNvSpPr>
                        <wps:spPr bwMode="auto">
                          <a:xfrm>
                            <a:off x="2390829"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86D2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wps:txbx>
                        <wps:bodyPr rot="0" vert="horz" wrap="none" lIns="0" tIns="0" rIns="0" bIns="0" anchor="t" anchorCtr="0" upright="1">
                          <a:spAutoFit/>
                        </wps:bodyPr>
                      </wps:wsp>
                      <wps:wsp>
                        <wps:cNvPr id="1706739668" name="Rectangle 49"/>
                        <wps:cNvSpPr>
                          <a:spLocks noChangeArrowheads="1"/>
                        </wps:cNvSpPr>
                        <wps:spPr bwMode="auto">
                          <a:xfrm>
                            <a:off x="2496931" y="65799"/>
                            <a:ext cx="1073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7206E"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252995344" name="Rectangle 50"/>
                        <wps:cNvSpPr>
                          <a:spLocks noChangeArrowheads="1"/>
                        </wps:cNvSpPr>
                        <wps:spPr bwMode="auto">
                          <a:xfrm>
                            <a:off x="2522931" y="65799"/>
                            <a:ext cx="89501" cy="321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88C62"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wps:txbx>
                        <wps:bodyPr rot="0" vert="horz" wrap="none" lIns="0" tIns="0" rIns="0" bIns="0" anchor="t" anchorCtr="0" upright="1">
                          <a:spAutoFit/>
                        </wps:bodyPr>
                      </wps:wsp>
                      <wps:wsp>
                        <wps:cNvPr id="665679241" name="Rectangle 51"/>
                        <wps:cNvSpPr>
                          <a:spLocks noChangeArrowheads="1"/>
                        </wps:cNvSpPr>
                        <wps:spPr bwMode="auto">
                          <a:xfrm>
                            <a:off x="2628932" y="65799"/>
                            <a:ext cx="107401"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BE4D9"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470272358" name="Line 52"/>
                        <wps:cNvCnPr>
                          <a:cxnSpLocks noChangeShapeType="1"/>
                        </wps:cNvCnPr>
                        <wps:spPr bwMode="auto">
                          <a:xfrm>
                            <a:off x="120101" y="35999"/>
                            <a:ext cx="600" cy="260896"/>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827327007" name="Line 53"/>
                        <wps:cNvCnPr>
                          <a:cxnSpLocks noChangeShapeType="1"/>
                        </wps:cNvCnPr>
                        <wps:spPr bwMode="auto">
                          <a:xfrm>
                            <a:off x="256603" y="35999"/>
                            <a:ext cx="600" cy="260896"/>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378081740" name="Line 54"/>
                        <wps:cNvCnPr>
                          <a:cxnSpLocks noChangeShapeType="1"/>
                        </wps:cNvCnPr>
                        <wps:spPr bwMode="auto">
                          <a:xfrm>
                            <a:off x="120101" y="35999"/>
                            <a:ext cx="2523431" cy="60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634938146" name="Line 55"/>
                        <wps:cNvCnPr>
                          <a:cxnSpLocks noChangeShapeType="1"/>
                        </wps:cNvCnPr>
                        <wps:spPr bwMode="auto">
                          <a:xfrm>
                            <a:off x="2643532" y="35999"/>
                            <a:ext cx="700" cy="260896"/>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860827074" name="Line 56"/>
                        <wps:cNvCnPr>
                          <a:cxnSpLocks noChangeShapeType="1"/>
                        </wps:cNvCnPr>
                        <wps:spPr bwMode="auto">
                          <a:xfrm>
                            <a:off x="120101" y="296896"/>
                            <a:ext cx="2523431" cy="70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417733200" name="Rectangle 57"/>
                        <wps:cNvSpPr>
                          <a:spLocks noChangeArrowheads="1"/>
                        </wps:cNvSpPr>
                        <wps:spPr bwMode="auto">
                          <a:xfrm>
                            <a:off x="134802" y="333095"/>
                            <a:ext cx="147802" cy="147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9352B" w14:textId="77777777" w:rsidR="00B152BD" w:rsidRPr="0041499B" w:rsidRDefault="00B152BD"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wps:txbx>
                        <wps:bodyPr rot="0" vert="horz" wrap="square" lIns="0" tIns="0" rIns="0" bIns="0" anchor="t" anchorCtr="0" upright="1">
                          <a:noAutofit/>
                        </wps:bodyPr>
                      </wps:wsp>
                      <wps:wsp>
                        <wps:cNvPr id="426469022" name="Rectangle 58"/>
                        <wps:cNvSpPr>
                          <a:spLocks noChangeArrowheads="1"/>
                        </wps:cNvSpPr>
                        <wps:spPr bwMode="auto">
                          <a:xfrm>
                            <a:off x="233703" y="333395"/>
                            <a:ext cx="156202" cy="33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98B27" w14:textId="77777777" w:rsidR="00B152BD" w:rsidRPr="00EA4B2F" w:rsidRDefault="00B152BD" w:rsidP="008828D3">
                              <w:r>
                                <w:rPr>
                                  <w:color w:val="000000"/>
                                  <w:sz w:val="28"/>
                                  <w:szCs w:val="28"/>
                                  <w:lang w:val="en-US"/>
                                </w:rPr>
                                <w:t xml:space="preserve"> </w:t>
                              </w:r>
                              <w:r w:rsidRPr="00EA4B2F">
                                <w:rPr>
                                  <w:color w:val="000000"/>
                                  <w:sz w:val="28"/>
                                  <w:szCs w:val="28"/>
                                  <w:vertAlign w:val="superscript"/>
                                </w:rPr>
                                <w:t>14</w:t>
                              </w:r>
                            </w:p>
                          </w:txbxContent>
                        </wps:txbx>
                        <wps:bodyPr rot="0" vert="horz" wrap="none" lIns="0" tIns="0" rIns="0" bIns="0" anchor="t" anchorCtr="0" upright="1">
                          <a:spAutoFit/>
                        </wps:bodyPr>
                      </wps:wsp>
                      <wps:wsp>
                        <wps:cNvPr id="1087626245" name="Rectangle 60"/>
                        <wps:cNvSpPr>
                          <a:spLocks noChangeArrowheads="1"/>
                        </wps:cNvSpPr>
                        <wps:spPr bwMode="auto">
                          <a:xfrm>
                            <a:off x="367705" y="333095"/>
                            <a:ext cx="40600"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EA2DC"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487916911" name="Rectangle 61"/>
                        <wps:cNvSpPr>
                          <a:spLocks noChangeArrowheads="1"/>
                        </wps:cNvSpPr>
                        <wps:spPr bwMode="auto">
                          <a:xfrm>
                            <a:off x="2401029" y="333095"/>
                            <a:ext cx="316404" cy="147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66E19" w14:textId="77777777" w:rsidR="00B152BD" w:rsidRPr="0041499B" w:rsidRDefault="00B152BD" w:rsidP="008828D3">
                              <w:pPr>
                                <w:rPr>
                                  <w:rFonts w:ascii="Times New Roman" w:hAnsi="Times New Roman" w:cs="Times New Roman"/>
                                  <w:sz w:val="28"/>
                                  <w:szCs w:val="28"/>
                                  <w:vertAlign w:val="superscript"/>
                                </w:rPr>
                              </w:pPr>
                              <w:r>
                                <w:t xml:space="preserve"> </w:t>
                              </w:r>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
                          </w:txbxContent>
                        </wps:txbx>
                        <wps:bodyPr rot="0" vert="horz" wrap="square" lIns="0" tIns="0" rIns="0" bIns="0" anchor="t" anchorCtr="0" upright="1">
                          <a:noAutofit/>
                        </wps:bodyPr>
                      </wps:wsp>
                      <wps:wsp>
                        <wps:cNvPr id="463551095" name="Rectangle 62"/>
                        <wps:cNvSpPr>
                          <a:spLocks noChangeArrowheads="1"/>
                        </wps:cNvSpPr>
                        <wps:spPr bwMode="auto">
                          <a:xfrm>
                            <a:off x="2664533" y="333095"/>
                            <a:ext cx="40600" cy="285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7592"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c:wpc>
                  </a:graphicData>
                </a:graphic>
              </wp:inline>
            </w:drawing>
          </mc:Choice>
          <mc:Fallback>
            <w:pict>
              <v:group w14:anchorId="4C151BD3" id="Полотно 162" o:spid="_x0000_s1189" editas="canvas" style="width:225.05pt;height:52.7pt;mso-position-horizontal-relative:char;mso-position-vertical-relative:line" coordsize="28581,6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">
                <v:shape id="_x0000_s1190" type="#_x0000_t75" style="position:absolute;width:28581;height:6692;visibility:visible;mso-wrap-style:square">
                  <v:fill o:detectmouseclick="t"/>
                  <v:path o:connecttype="none"/>
                </v:shape>
                <v:rect id="Rectangle 20" o:spid="_x0000_s1191" style="position:absolute;left:1359;top:657;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" filled="f" stroked="f">
                  <v:textbox style="mso-fit-shape-to-text:t" inset="0,0,0,0">
                    <w:txbxContent>
                      <w:p w14:paraId="10B27D1F"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1192" style="position:absolute;left:2420;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" filled="f" stroked="f">
                  <v:textbox style="mso-fit-shape-to-text:t" inset="0,0,0,0">
                    <w:txbxContent>
                      <w:p w14:paraId="27219649" w14:textId="77777777" w:rsidR="00B152BD" w:rsidRDefault="00B152BD" w:rsidP="008828D3">
                        <w:r>
                          <w:rPr>
                            <w:rFonts w:ascii="Courier New" w:hAnsi="Courier New" w:cs="Courier New"/>
                            <w:color w:val="000000"/>
                            <w:sz w:val="28"/>
                            <w:szCs w:val="28"/>
                            <w:lang w:val="en-US"/>
                          </w:rPr>
                          <w:t xml:space="preserve"> </w:t>
                        </w:r>
                      </w:p>
                    </w:txbxContent>
                  </v:textbox>
                </v:rect>
                <v:rect id="Rectangle 22" o:spid="_x0000_s1193" style="position:absolute;left:2686;top:657;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" filled="f" stroked="f">
                  <v:textbox style="mso-fit-shape-to-text:t" inset="0,0,0,0">
                    <w:txbxContent>
                      <w:p w14:paraId="6656EB71"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1194" style="position:absolute;left:3747;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" filled="f" stroked="f">
                  <v:textbox style="mso-fit-shape-to-text:t" inset="0,0,0,0">
                    <w:txbxContent>
                      <w:p w14:paraId="3E53C622" w14:textId="77777777" w:rsidR="00B152BD" w:rsidRDefault="00B152BD" w:rsidP="008828D3">
                        <w:r>
                          <w:rPr>
                            <w:rFonts w:ascii="Courier New" w:hAnsi="Courier New" w:cs="Courier New"/>
                            <w:color w:val="000000"/>
                            <w:sz w:val="28"/>
                            <w:szCs w:val="28"/>
                            <w:lang w:val="en-US"/>
                          </w:rPr>
                          <w:t xml:space="preserve"> </w:t>
                        </w:r>
                      </w:p>
                    </w:txbxContent>
                  </v:textbox>
                </v:rect>
                <v:rect id="Rectangle 24" o:spid="_x0000_s1195" style="position:absolute;left:4014;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" filled="f" stroked="f">
                  <v:textbox style="mso-fit-shape-to-text:t" inset="0,0,0,0">
                    <w:txbxContent>
                      <w:p w14:paraId="1F0BF75F"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1196" style="position:absolute;left:5074;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" filled="f" stroked="f">
                  <v:textbox style="mso-fit-shape-to-text:t" inset="0,0,0,0">
                    <w:txbxContent>
                      <w:p w14:paraId="71EAC0F1" w14:textId="77777777" w:rsidR="00B152BD" w:rsidRDefault="00B152BD" w:rsidP="008828D3">
                        <w:r>
                          <w:rPr>
                            <w:rFonts w:ascii="Courier New" w:hAnsi="Courier New" w:cs="Courier New"/>
                            <w:color w:val="000000"/>
                            <w:sz w:val="28"/>
                            <w:szCs w:val="28"/>
                            <w:lang w:val="en-US"/>
                          </w:rPr>
                          <w:t xml:space="preserve"> </w:t>
                        </w:r>
                      </w:p>
                    </w:txbxContent>
                  </v:textbox>
                </v:rect>
                <v:rect id="Rectangle 26" o:spid="_x0000_s1197" style="position:absolute;left:5341;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" filled="f" stroked="f">
                  <v:textbox style="mso-fit-shape-to-text:t" inset="0,0,0,0">
                    <w:txbxContent>
                      <w:p w14:paraId="461E155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1198" style="position:absolute;left:6401;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" filled="f" stroked="f">
                  <v:textbox style="mso-fit-shape-to-text:t" inset="0,0,0,0">
                    <w:txbxContent>
                      <w:p w14:paraId="403EAB8D" w14:textId="77777777" w:rsidR="00B152BD" w:rsidRDefault="00B152BD" w:rsidP="008828D3">
                        <w:r>
                          <w:rPr>
                            <w:rFonts w:ascii="Courier New" w:hAnsi="Courier New" w:cs="Courier New"/>
                            <w:color w:val="000000"/>
                            <w:sz w:val="28"/>
                            <w:szCs w:val="28"/>
                            <w:lang w:val="en-US"/>
                          </w:rPr>
                          <w:t xml:space="preserve"> </w:t>
                        </w:r>
                      </w:p>
                    </w:txbxContent>
                  </v:textbox>
                </v:rect>
                <v:rect id="Rectangle 28" o:spid="_x0000_s1199" style="position:absolute;left:7995;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" filled="f" stroked="f">
                  <v:textbox style="mso-fit-shape-to-text:t" inset="0,0,0,0">
                    <w:txbxContent>
                      <w:p w14:paraId="4BAC8E8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1200" style="position:absolute;left:9055;top:657;width:107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" filled="f" stroked="f">
                  <v:textbox style="mso-fit-shape-to-text:t" inset="0,0,0,0">
                    <w:txbxContent>
                      <w:p w14:paraId="21820602" w14:textId="77777777" w:rsidR="00B152BD" w:rsidRDefault="00B152BD" w:rsidP="008828D3">
                        <w:r>
                          <w:rPr>
                            <w:rFonts w:ascii="Courier New" w:hAnsi="Courier New" w:cs="Courier New"/>
                            <w:color w:val="000000"/>
                            <w:sz w:val="28"/>
                            <w:szCs w:val="28"/>
                            <w:lang w:val="en-US"/>
                          </w:rPr>
                          <w:t xml:space="preserve"> </w:t>
                        </w:r>
                      </w:p>
                    </w:txbxContent>
                  </v:textbox>
                </v:rect>
                <v:rect id="Rectangle 30" o:spid="_x0000_s1201" style="position:absolute;left:9316;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" filled="f" stroked="f">
                  <v:textbox style="mso-fit-shape-to-text:t" inset="0,0,0,0">
                    <w:txbxContent>
                      <w:p w14:paraId="258BA47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1202" style="position:absolute;left:10376;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" filled="f" stroked="f">
                  <v:textbox style="mso-fit-shape-to-text:t" inset="0,0,0,0">
                    <w:txbxContent>
                      <w:p w14:paraId="7381E8B7" w14:textId="77777777" w:rsidR="00B152BD" w:rsidRDefault="00B152BD" w:rsidP="008828D3">
                        <w:r>
                          <w:rPr>
                            <w:rFonts w:ascii="Courier New" w:hAnsi="Courier New" w:cs="Courier New"/>
                            <w:color w:val="000000"/>
                            <w:sz w:val="28"/>
                            <w:szCs w:val="28"/>
                            <w:lang w:val="en-US"/>
                          </w:rPr>
                          <w:t xml:space="preserve"> </w:t>
                        </w:r>
                      </w:p>
                    </w:txbxContent>
                  </v:textbox>
                </v:rect>
                <v:rect id="Rectangle 32" o:spid="_x0000_s1203" style="position:absolute;left:10643;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" filled="f" stroked="f">
                  <v:textbox style="mso-fit-shape-to-text:t" inset="0,0,0,0">
                    <w:txbxContent>
                      <w:p w14:paraId="280347E5"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1204" style="position:absolute;left:11703;top:657;width:107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" filled="f" stroked="f">
                  <v:textbox style="mso-fit-shape-to-text:t" inset="0,0,0,0">
                    <w:txbxContent>
                      <w:p w14:paraId="48265E62" w14:textId="77777777" w:rsidR="00B152BD" w:rsidRDefault="00B152BD" w:rsidP="008828D3">
                        <w:r>
                          <w:rPr>
                            <w:rFonts w:ascii="Courier New" w:hAnsi="Courier New" w:cs="Courier New"/>
                            <w:color w:val="000000"/>
                            <w:sz w:val="28"/>
                            <w:szCs w:val="28"/>
                            <w:lang w:val="en-US"/>
                          </w:rPr>
                          <w:t xml:space="preserve"> </w:t>
                        </w:r>
                      </w:p>
                    </w:txbxContent>
                  </v:textbox>
                </v:rect>
                <v:rect id="Rectangle 34" o:spid="_x0000_s1205" style="position:absolute;left:11970;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" filled="f" stroked="f">
                  <v:textbox style="mso-fit-shape-to-text:t" inset="0,0,0,0">
                    <w:txbxContent>
                      <w:p w14:paraId="2675EE2A"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1206" style="position:absolute;left:13031;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" filled="f" stroked="f">
                  <v:textbox style="mso-fit-shape-to-text:t" inset="0,0,0,0">
                    <w:txbxContent>
                      <w:p w14:paraId="1A308088" w14:textId="77777777" w:rsidR="00B152BD" w:rsidRDefault="00B152BD" w:rsidP="008828D3">
                        <w:r>
                          <w:rPr>
                            <w:rFonts w:ascii="Courier New" w:hAnsi="Courier New" w:cs="Courier New"/>
                            <w:color w:val="000000"/>
                            <w:sz w:val="28"/>
                            <w:szCs w:val="28"/>
                            <w:lang w:val="en-US"/>
                          </w:rPr>
                          <w:t xml:space="preserve"> </w:t>
                        </w:r>
                      </w:p>
                    </w:txbxContent>
                  </v:textbox>
                </v:rect>
                <v:rect id="Rectangle 36" o:spid="_x0000_s1207" style="position:absolute;left:14624;top:657;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" filled="f" stroked="f">
                  <v:textbox style="mso-fit-shape-to-text:t" inset="0,0,0,0">
                    <w:txbxContent>
                      <w:p w14:paraId="4054960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1208" style="position:absolute;left:15685;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" filled="f" stroked="f">
                  <v:textbox style="mso-fit-shape-to-text:t" inset="0,0,0,0">
                    <w:txbxContent>
                      <w:p w14:paraId="6011C2A6" w14:textId="77777777" w:rsidR="00B152BD" w:rsidRDefault="00B152BD" w:rsidP="008828D3">
                        <w:r>
                          <w:rPr>
                            <w:rFonts w:ascii="Courier New" w:hAnsi="Courier New" w:cs="Courier New"/>
                            <w:color w:val="000000"/>
                            <w:sz w:val="28"/>
                            <w:szCs w:val="28"/>
                            <w:lang w:val="en-US"/>
                          </w:rPr>
                          <w:t xml:space="preserve"> </w:t>
                        </w:r>
                      </w:p>
                    </w:txbxContent>
                  </v:textbox>
                </v:rect>
                <v:rect id="Rectangle 38" o:spid="_x0000_s1209" style="position:absolute;left:15952;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" filled="f" stroked="f">
                  <v:textbox style="mso-fit-shape-to-text:t" inset="0,0,0,0">
                    <w:txbxContent>
                      <w:p w14:paraId="5C8ADEB6"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1210" style="position:absolute;left:17012;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" filled="f" stroked="f">
                  <v:textbox style="mso-fit-shape-to-text:t" inset="0,0,0,0">
                    <w:txbxContent>
                      <w:p w14:paraId="40AE7E42" w14:textId="77777777" w:rsidR="00B152BD" w:rsidRDefault="00B152BD" w:rsidP="008828D3">
                        <w:r>
                          <w:rPr>
                            <w:rFonts w:ascii="Courier New" w:hAnsi="Courier New" w:cs="Courier New"/>
                            <w:color w:val="000000"/>
                            <w:sz w:val="28"/>
                            <w:szCs w:val="28"/>
                            <w:lang w:val="en-US"/>
                          </w:rPr>
                          <w:t xml:space="preserve"> </w:t>
                        </w:r>
                      </w:p>
                    </w:txbxContent>
                  </v:textbox>
                </v:rect>
                <v:rect id="Rectangle 40" o:spid="_x0000_s1211" style="position:absolute;left:17272;top:657;width:896;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" filled="f" stroked="f">
                  <v:textbox style="mso-fit-shape-to-text:t" inset="0,0,0,0">
                    <w:txbxContent>
                      <w:p w14:paraId="71BFEC5E"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1212" style="position:absolute;left:18333;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" filled="f" stroked="f">
                  <v:textbox style="mso-fit-shape-to-text:t" inset="0,0,0,0">
                    <w:txbxContent>
                      <w:p w14:paraId="0F1E989B" w14:textId="77777777" w:rsidR="00B152BD" w:rsidRDefault="00B152BD" w:rsidP="008828D3">
                        <w:r>
                          <w:rPr>
                            <w:rFonts w:ascii="Courier New" w:hAnsi="Courier New" w:cs="Courier New"/>
                            <w:color w:val="000000"/>
                            <w:sz w:val="28"/>
                            <w:szCs w:val="28"/>
                            <w:lang w:val="en-US"/>
                          </w:rPr>
                          <w:t xml:space="preserve"> </w:t>
                        </w:r>
                      </w:p>
                    </w:txbxContent>
                  </v:textbox>
                </v:rect>
                <v:rect id="Rectangle 42" o:spid="_x0000_s1213" style="position:absolute;left:18600;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" filled="f" stroked="f">
                  <v:textbox style="mso-fit-shape-to-text:t" inset="0,0,0,0">
                    <w:txbxContent>
                      <w:p w14:paraId="27DD362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1214" style="position:absolute;left:19660;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" filled="f" stroked="f">
                  <v:textbox style="mso-fit-shape-to-text:t" inset="0,0,0,0">
                    <w:txbxContent>
                      <w:p w14:paraId="7659807C" w14:textId="77777777" w:rsidR="00B152BD" w:rsidRDefault="00B152BD" w:rsidP="008828D3">
                        <w:r>
                          <w:rPr>
                            <w:rFonts w:ascii="Courier New" w:hAnsi="Courier New" w:cs="Courier New"/>
                            <w:color w:val="000000"/>
                            <w:sz w:val="28"/>
                            <w:szCs w:val="28"/>
                            <w:lang w:val="en-US"/>
                          </w:rPr>
                          <w:t xml:space="preserve"> </w:t>
                        </w:r>
                      </w:p>
                    </w:txbxContent>
                  </v:textbox>
                </v:rect>
                <v:rect id="Rectangle 44" o:spid="_x0000_s1215" style="position:absolute;left:21254;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" filled="f" stroked="f">
                  <v:textbox style="mso-fit-shape-to-text:t" inset="0,0,0,0">
                    <w:txbxContent>
                      <w:p w14:paraId="264200B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1216" style="position:absolute;left:22314;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" filled="f" stroked="f">
                  <v:textbox style="mso-fit-shape-to-text:t" inset="0,0,0,0">
                    <w:txbxContent>
                      <w:p w14:paraId="0B739E58" w14:textId="77777777" w:rsidR="00B152BD" w:rsidRDefault="00B152BD" w:rsidP="008828D3">
                        <w:r>
                          <w:rPr>
                            <w:rFonts w:ascii="Courier New" w:hAnsi="Courier New" w:cs="Courier New"/>
                            <w:color w:val="000000"/>
                            <w:sz w:val="28"/>
                            <w:szCs w:val="28"/>
                            <w:lang w:val="en-US"/>
                          </w:rPr>
                          <w:t xml:space="preserve"> </w:t>
                        </w:r>
                      </w:p>
                    </w:txbxContent>
                  </v:textbox>
                </v:rect>
                <v:rect id="Rectangle 46" o:spid="_x0000_s1217" style="position:absolute;left:22581;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" filled="f" stroked="f">
                  <v:textbox style="mso-fit-shape-to-text:t" inset="0,0,0,0">
                    <w:txbxContent>
                      <w:p w14:paraId="06D549E4"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1218" style="position:absolute;left:23641;top:657;width:107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" filled="f" stroked="f">
                  <v:textbox style="mso-fit-shape-to-text:t" inset="0,0,0,0">
                    <w:txbxContent>
                      <w:p w14:paraId="3C5FEE25" w14:textId="77777777" w:rsidR="00B152BD" w:rsidRDefault="00B152BD" w:rsidP="008828D3">
                        <w:r>
                          <w:rPr>
                            <w:rFonts w:ascii="Courier New" w:hAnsi="Courier New" w:cs="Courier New"/>
                            <w:color w:val="000000"/>
                            <w:sz w:val="28"/>
                            <w:szCs w:val="28"/>
                            <w:lang w:val="en-US"/>
                          </w:rPr>
                          <w:t xml:space="preserve"> </w:t>
                        </w:r>
                      </w:p>
                    </w:txbxContent>
                  </v:textbox>
                </v:rect>
                <v:rect id="Rectangle 48" o:spid="_x0000_s1219" style="position:absolute;left:23908;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" filled="f" stroked="f">
                  <v:textbox style="mso-fit-shape-to-text:t" inset="0,0,0,0">
                    <w:txbxContent>
                      <w:p w14:paraId="77986D2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1220" style="position:absolute;left:24969;top:657;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" filled="f" stroked="f">
                  <v:textbox style="mso-fit-shape-to-text:t" inset="0,0,0,0">
                    <w:txbxContent>
                      <w:p w14:paraId="7EB7206E" w14:textId="77777777" w:rsidR="00B152BD" w:rsidRDefault="00B152BD" w:rsidP="008828D3">
                        <w:r>
                          <w:rPr>
                            <w:rFonts w:ascii="Courier New" w:hAnsi="Courier New" w:cs="Courier New"/>
                            <w:color w:val="000000"/>
                            <w:sz w:val="28"/>
                            <w:szCs w:val="28"/>
                            <w:lang w:val="en-US"/>
                          </w:rPr>
                          <w:t xml:space="preserve"> </w:t>
                        </w:r>
                      </w:p>
                    </w:txbxContent>
                  </v:textbox>
                </v:rect>
                <v:rect id="Rectangle 50" o:spid="_x0000_s1221" style="position:absolute;left:25229;top:657;width:895;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" filled="f" stroked="f">
                  <v:textbox style="mso-fit-shape-to-text:t" inset="0,0,0,0">
                    <w:txbxContent>
                      <w:p w14:paraId="62888C62"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1222" style="position:absolute;left:26289;top:657;width:107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" filled="f" stroked="f">
                  <v:textbox style="mso-fit-shape-to-text:t" inset="0,0,0,0">
                    <w:txbxContent>
                      <w:p w14:paraId="2EEBE4D9" w14:textId="77777777" w:rsidR="00B152BD" w:rsidRDefault="00B152BD" w:rsidP="008828D3">
                        <w:r>
                          <w:rPr>
                            <w:rFonts w:ascii="Courier New" w:hAnsi="Courier New" w:cs="Courier New"/>
                            <w:color w:val="000000"/>
                            <w:sz w:val="28"/>
                            <w:szCs w:val="28"/>
                            <w:lang w:val="en-US"/>
                          </w:rPr>
                          <w:t xml:space="preserve"> </w:t>
                        </w:r>
                      </w:p>
                    </w:txbxContent>
                  </v:textbox>
                </v:rect>
                <v:line id="Line 52" o:spid="_x0000_s1223" style="position:absolute;visibility:visible;mso-wrap-style:square" from="1201,359" to="1207,2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" strokeweight=".85pt"/>
                <v:line id="Line 53" o:spid="_x0000_s1224" style="position:absolute;visibility:visible;mso-wrap-style:square" from="2566,359" to="2572,2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" strokeweight=".85pt"/>
                <v:line id="Line 54" o:spid="_x0000_s1225" style="position:absolute;visibility:visible;mso-wrap-style:square" from="1201,359" to="26435,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" strokeweight=".85pt"/>
                <v:line id="Line 55" o:spid="_x0000_s1226" style="position:absolute;visibility:visible;mso-wrap-style:square" from="26435,359" to="26442,2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" strokeweight=".85pt"/>
                <v:line id="Line 56" o:spid="_x0000_s1227" style="position:absolute;visibility:visible;mso-wrap-style:square" from="1201,2968" to="26435,2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" strokeweight=".85pt"/>
                <v:rect id="Rectangle 57" o:spid="_x0000_s1228" style="position:absolute;left:1348;top:3330;width:1478;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" filled="f" stroked="f">
                  <v:textbox inset="0,0,0,0">
                    <w:txbxContent>
                      <w:p w14:paraId="4F79352B" w14:textId="77777777" w:rsidR="00B152BD" w:rsidRPr="0041499B" w:rsidRDefault="00B152BD"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1229" style="position:absolute;left:2337;top:3333;width:1562;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" filled="f" stroked="f">
                  <v:textbox style="mso-fit-shape-to-text:t" inset="0,0,0,0">
                    <w:txbxContent>
                      <w:p w14:paraId="3A498B27" w14:textId="77777777" w:rsidR="00B152BD" w:rsidRPr="00EA4B2F" w:rsidRDefault="00B152BD"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1230" style="position:absolute;left:3677;top:3330;width:40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" filled="f" stroked="f">
                  <v:textbox style="mso-fit-shape-to-text:t" inset="0,0,0,0">
                    <w:txbxContent>
                      <w:p w14:paraId="7C5EA2DC" w14:textId="77777777" w:rsidR="00B152BD" w:rsidRDefault="00B152BD" w:rsidP="008828D3">
                        <w:r>
                          <w:rPr>
                            <w:color w:val="000000"/>
                            <w:sz w:val="28"/>
                            <w:szCs w:val="28"/>
                            <w:lang w:val="en-US"/>
                          </w:rPr>
                          <w:t xml:space="preserve"> </w:t>
                        </w:r>
                      </w:p>
                    </w:txbxContent>
                  </v:textbox>
                </v:rect>
                <v:rect id="Rectangle 61" o:spid="_x0000_s1231" style="position:absolute;left:24010;top:3330;width:3164;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" filled="f" stroked="f">
                  <v:textbox inset="0,0,0,0">
                    <w:txbxContent>
                      <w:p w14:paraId="2EE66E19" w14:textId="77777777" w:rsidR="00B152BD" w:rsidRPr="0041499B" w:rsidRDefault="00B152BD" w:rsidP="008828D3">
                        <w:pPr>
                          <w:rPr>
                            <w:rFonts w:ascii="Times New Roman" w:hAnsi="Times New Roman" w:cs="Times New Roman"/>
                            <w:sz w:val="28"/>
                            <w:szCs w:val="28"/>
                            <w:vertAlign w:val="superscript"/>
                          </w:rPr>
                        </w:pPr>
                        <w:r>
                          <w:t xml:space="preserve"> </w:t>
                        </w:r>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
                    </w:txbxContent>
                  </v:textbox>
                </v:rect>
                <v:rect id="Rectangle 62" o:spid="_x0000_s1232" style="position:absolute;left:26645;top:3330;width:40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" filled="f" stroked="f">
                  <v:textbox style="mso-fit-shape-to-text:t" inset="0,0,0,0">
                    <w:txbxContent>
                      <w:p w14:paraId="69827592" w14:textId="77777777" w:rsidR="00B152BD" w:rsidRDefault="00B152BD" w:rsidP="008828D3">
                        <w:r>
                          <w:rPr>
                            <w:color w:val="000000"/>
                            <w:sz w:val="28"/>
                            <w:szCs w:val="28"/>
                            <w:lang w:val="en-US"/>
                          </w:rPr>
                          <w:t xml:space="preserve"> </w:t>
                        </w:r>
                      </w:p>
                    </w:txbxContent>
                  </v:textbox>
                </v:rect>
                <w10:anchorlock/>
              </v:group>
            </w:pict>
          </mc:Fallback>
        </mc:AlternateContent>
      </w:r>
    </w:p>
    <w:p w14:paraId="6A50AF0B"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14:paraId="34582C3D" w14:textId="77777777"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14:paraId="35A5E193"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w:t>
      </w:r>
      <w:r w:rsidRPr="00B617DE">
        <w:rPr>
          <w:rFonts w:ascii="Times New Roman" w:hAnsi="Times New Roman" w:cs="Times New Roman"/>
          <w:sz w:val="28"/>
          <w:szCs w:val="28"/>
        </w:rPr>
        <w:lastRenderedPageBreak/>
        <w:t>шестнадцатеричное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14:paraId="37CB8DD5" w14:textId="77777777"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14:paraId="170CFE85" w14:textId="77777777"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14:paraId="688CFB7F"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14:paraId="03992669" w14:textId="77777777" w:rsidR="008828D3" w:rsidRPr="00B617DE" w:rsidRDefault="008828D3" w:rsidP="008828D3">
      <w:pPr>
        <w:spacing w:after="0"/>
        <w:ind w:right="22" w:firstLine="539"/>
        <w:jc w:val="both"/>
        <w:rPr>
          <w:rFonts w:ascii="Times New Roman" w:hAnsi="Times New Roman" w:cs="Times New Roman"/>
          <w:sz w:val="16"/>
          <w:szCs w:val="16"/>
        </w:rPr>
      </w:pPr>
    </w:p>
    <w:p w14:paraId="25633382"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14:paraId="69BBBFE4" w14:textId="77777777"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14:anchorId="0D0E0220" wp14:editId="6D744ADB">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14:paraId="62BD7A79" w14:textId="77777777" w:rsidR="008828D3" w:rsidRPr="00C9576A" w:rsidRDefault="008828D3" w:rsidP="00985BA8">
      <w:pPr>
        <w:spacing w:after="0"/>
        <w:ind w:left="539" w:right="1026" w:firstLine="539"/>
        <w:jc w:val="both"/>
        <w:rPr>
          <w:sz w:val="28"/>
          <w:szCs w:val="28"/>
        </w:rPr>
      </w:pPr>
    </w:p>
    <w:p w14:paraId="1A105C56" w14:textId="77777777" w:rsidR="008828D3" w:rsidRPr="00B617DE" w:rsidRDefault="008828D3" w:rsidP="008828D3">
      <w:pPr>
        <w:spacing w:after="0"/>
        <w:ind w:left="539" w:right="1026" w:firstLine="539"/>
        <w:jc w:val="both"/>
        <w:rPr>
          <w:rFonts w:ascii="Times New Roman" w:hAnsi="Times New Roman" w:cs="Times New Roman"/>
          <w:sz w:val="20"/>
          <w:szCs w:val="20"/>
        </w:rPr>
      </w:pPr>
    </w:p>
    <w:p w14:paraId="00B303B2" w14:textId="77777777" w:rsidR="00985BA8" w:rsidRPr="00985BA8" w:rsidRDefault="00985BA8" w:rsidP="008828D3">
      <w:pPr>
        <w:spacing w:after="0"/>
        <w:ind w:left="539" w:right="1026" w:firstLine="539"/>
        <w:jc w:val="both"/>
        <w:rPr>
          <w:rFonts w:ascii="Times New Roman" w:hAnsi="Times New Roman" w:cs="Times New Roman"/>
          <w:sz w:val="8"/>
          <w:szCs w:val="8"/>
        </w:rPr>
      </w:pPr>
    </w:p>
    <w:p w14:paraId="6EA17CD5" w14:textId="77777777"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14:paraId="443EE7EC" w14:textId="77777777"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14:paraId="3C54275F" w14:textId="77777777"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14:paraId="03772ACD" w14:textId="19F50A61" w:rsidR="008828D3" w:rsidRPr="00C9576A" w:rsidRDefault="00A0500F" w:rsidP="00AE7B16">
      <w:pPr>
        <w:spacing w:after="0"/>
        <w:ind w:left="539" w:right="23" w:hanging="255"/>
        <w:jc w:val="center"/>
        <w:rPr>
          <w:sz w:val="28"/>
          <w:szCs w:val="28"/>
        </w:rPr>
      </w:pPr>
      <w:r>
        <w:rPr>
          <w:noProof/>
          <w:sz w:val="28"/>
          <w:szCs w:val="28"/>
          <w:lang w:eastAsia="ru-RU"/>
        </w:rPr>
        <mc:AlternateContent>
          <mc:Choice Requires="wpc">
            <w:drawing>
              <wp:inline distT="0" distB="0" distL="0" distR="0" wp14:anchorId="2168AD78" wp14:editId="31A8208A">
                <wp:extent cx="3325495" cy="1010920"/>
                <wp:effectExtent l="0" t="0" r="0" b="0"/>
                <wp:docPr id="208" name="Полотно 1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98513025" name="Rectangle 161"/>
                        <wps:cNvSpPr>
                          <a:spLocks noChangeArrowheads="1"/>
                        </wps:cNvSpPr>
                        <wps:spPr bwMode="auto">
                          <a:xfrm>
                            <a:off x="371011" y="775292"/>
                            <a:ext cx="172705" cy="235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B3CDE" w14:textId="77777777" w:rsidR="00B152BD" w:rsidRPr="00BD45FE" w:rsidRDefault="00B152BD" w:rsidP="008828D3">
                              <w:pPr>
                                <w:rPr>
                                  <w:sz w:val="16"/>
                                  <w:szCs w:val="16"/>
                                </w:rPr>
                              </w:pPr>
                            </w:p>
                          </w:txbxContent>
                        </wps:txbx>
                        <wps:bodyPr rot="0" vert="horz" wrap="square" lIns="0" tIns="0" rIns="0" bIns="0" anchor="t" anchorCtr="0" upright="1">
                          <a:spAutoFit/>
                        </wps:bodyPr>
                      </wps:wsp>
                      <wps:wsp>
                        <wps:cNvPr id="317393200" name="Rectangle 162"/>
                        <wps:cNvSpPr>
                          <a:spLocks noChangeArrowheads="1"/>
                        </wps:cNvSpPr>
                        <wps:spPr bwMode="auto">
                          <a:xfrm>
                            <a:off x="576616" y="106713"/>
                            <a:ext cx="168205" cy="321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0EA30" w14:textId="77777777" w:rsidR="00B152BD" w:rsidRPr="00BD45FE" w:rsidRDefault="00B152BD"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wps:txbx>
                        <wps:bodyPr rot="0" vert="horz" wrap="none" lIns="0" tIns="0" rIns="0" bIns="0" anchor="t" anchorCtr="0" upright="1">
                          <a:spAutoFit/>
                        </wps:bodyPr>
                      </wps:wsp>
                      <wps:wsp>
                        <wps:cNvPr id="237614547" name="Rectangle 163"/>
                        <wps:cNvSpPr>
                          <a:spLocks noChangeArrowheads="1"/>
                        </wps:cNvSpPr>
                        <wps:spPr bwMode="auto">
                          <a:xfrm>
                            <a:off x="708020" y="170820"/>
                            <a:ext cx="62202" cy="29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14B60" w14:textId="77777777" w:rsidR="00B152BD" w:rsidRPr="00BD45FE" w:rsidRDefault="00B152BD"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wps:txbx>
                        <wps:bodyPr rot="0" vert="horz" wrap="none" lIns="0" tIns="0" rIns="0" bIns="0" anchor="t" anchorCtr="0" upright="1">
                          <a:spAutoFit/>
                        </wps:bodyPr>
                      </wps:wsp>
                      <wps:wsp>
                        <wps:cNvPr id="499990752" name="Rectangle 164"/>
                        <wps:cNvSpPr>
                          <a:spLocks noChangeArrowheads="1"/>
                        </wps:cNvSpPr>
                        <wps:spPr bwMode="auto">
                          <a:xfrm>
                            <a:off x="794623" y="106513"/>
                            <a:ext cx="238707" cy="285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366A2" w14:textId="77777777" w:rsidR="00B152BD" w:rsidRDefault="00B152BD"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wps:txbx>
                        <wps:bodyPr rot="0" vert="horz" wrap="none" lIns="0" tIns="0" rIns="0" bIns="0" anchor="t" anchorCtr="0" upright="1">
                          <a:spAutoFit/>
                        </wps:bodyPr>
                      </wps:wsp>
                      <wps:wsp>
                        <wps:cNvPr id="781279951" name="Rectangle 165"/>
                        <wps:cNvSpPr>
                          <a:spLocks noChangeArrowheads="1"/>
                        </wps:cNvSpPr>
                        <wps:spPr bwMode="auto">
                          <a:xfrm>
                            <a:off x="1046030" y="126515"/>
                            <a:ext cx="802023" cy="29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31E96" w14:textId="77777777" w:rsidR="00B152BD" w:rsidRPr="00BD45FE" w:rsidRDefault="00B152BD"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wps:txbx>
                        <wps:bodyPr rot="0" vert="horz" wrap="square" lIns="0" tIns="0" rIns="0" bIns="0" anchor="t" anchorCtr="0" upright="1">
                          <a:spAutoFit/>
                        </wps:bodyPr>
                      </wps:wsp>
                      <wps:wsp>
                        <wps:cNvPr id="246527538" name="Rectangle 166"/>
                        <wps:cNvSpPr>
                          <a:spLocks noChangeArrowheads="1"/>
                        </wps:cNvSpPr>
                        <wps:spPr bwMode="auto">
                          <a:xfrm>
                            <a:off x="1818252" y="106613"/>
                            <a:ext cx="78102" cy="285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DB52F" w14:textId="77777777" w:rsidR="00B152BD" w:rsidRDefault="00B152BD" w:rsidP="008828D3">
                              <w:r>
                                <w:rPr>
                                  <w:color w:val="000000"/>
                                  <w:lang w:val="en-US"/>
                                </w:rPr>
                                <w:t>).</w:t>
                              </w:r>
                            </w:p>
                          </w:txbxContent>
                        </wps:txbx>
                        <wps:bodyPr rot="0" vert="horz" wrap="none" lIns="0" tIns="0" rIns="0" bIns="0" anchor="t" anchorCtr="0" upright="1">
                          <a:spAutoFit/>
                        </wps:bodyPr>
                      </wps:wsp>
                      <wps:wsp>
                        <wps:cNvPr id="1746444701" name="Rectangle 167"/>
                        <wps:cNvSpPr>
                          <a:spLocks noChangeArrowheads="1"/>
                        </wps:cNvSpPr>
                        <wps:spPr bwMode="auto">
                          <a:xfrm>
                            <a:off x="1924255" y="106613"/>
                            <a:ext cx="33101" cy="285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944BD"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1061518019" name="Freeform 168"/>
                        <wps:cNvSpPr>
                          <a:spLocks/>
                        </wps:cNvSpPr>
                        <wps:spPr bwMode="auto">
                          <a:xfrm>
                            <a:off x="1608046" y="263431"/>
                            <a:ext cx="210206" cy="112413"/>
                          </a:xfrm>
                          <a:custGeom>
                            <a:avLst/>
                            <a:gdLst>
                              <a:gd name="T0" fmla="*/ 210185 w 331"/>
                              <a:gd name="T1" fmla="*/ 0 h 177"/>
                              <a:gd name="T2" fmla="*/ 210185 w 331"/>
                              <a:gd name="T3" fmla="*/ 12065 h 177"/>
                              <a:gd name="T4" fmla="*/ 208280 w 331"/>
                              <a:gd name="T5" fmla="*/ 22225 h 177"/>
                              <a:gd name="T6" fmla="*/ 206375 w 331"/>
                              <a:gd name="T7" fmla="*/ 31750 h 177"/>
                              <a:gd name="T8" fmla="*/ 204470 w 331"/>
                              <a:gd name="T9" fmla="*/ 40640 h 177"/>
                              <a:gd name="T10" fmla="*/ 202565 w 331"/>
                              <a:gd name="T11" fmla="*/ 43180 h 177"/>
                              <a:gd name="T12" fmla="*/ 202565 w 331"/>
                              <a:gd name="T13" fmla="*/ 46355 h 177"/>
                              <a:gd name="T14" fmla="*/ 200660 w 331"/>
                              <a:gd name="T15" fmla="*/ 49530 h 177"/>
                              <a:gd name="T16" fmla="*/ 198755 w 331"/>
                              <a:gd name="T17" fmla="*/ 52705 h 177"/>
                              <a:gd name="T18" fmla="*/ 197485 w 331"/>
                              <a:gd name="T19" fmla="*/ 53975 h 177"/>
                              <a:gd name="T20" fmla="*/ 195580 w 331"/>
                              <a:gd name="T21" fmla="*/ 55245 h 177"/>
                              <a:gd name="T22" fmla="*/ 193675 w 331"/>
                              <a:gd name="T23" fmla="*/ 55245 h 177"/>
                              <a:gd name="T24" fmla="*/ 191770 w 331"/>
                              <a:gd name="T25" fmla="*/ 57150 h 177"/>
                              <a:gd name="T26" fmla="*/ 121920 w 331"/>
                              <a:gd name="T27" fmla="*/ 57150 h 177"/>
                              <a:gd name="T28" fmla="*/ 120650 w 331"/>
                              <a:gd name="T29" fmla="*/ 57150 h 177"/>
                              <a:gd name="T30" fmla="*/ 118745 w 331"/>
                              <a:gd name="T31" fmla="*/ 57150 h 177"/>
                              <a:gd name="T32" fmla="*/ 116840 w 331"/>
                              <a:gd name="T33" fmla="*/ 58420 h 177"/>
                              <a:gd name="T34" fmla="*/ 114935 w 331"/>
                              <a:gd name="T35" fmla="*/ 61595 h 177"/>
                              <a:gd name="T36" fmla="*/ 113030 w 331"/>
                              <a:gd name="T37" fmla="*/ 62865 h 177"/>
                              <a:gd name="T38" fmla="*/ 113030 w 331"/>
                              <a:gd name="T39" fmla="*/ 66040 h 177"/>
                              <a:gd name="T40" fmla="*/ 111125 w 331"/>
                              <a:gd name="T41" fmla="*/ 69215 h 177"/>
                              <a:gd name="T42" fmla="*/ 109220 w 331"/>
                              <a:gd name="T43" fmla="*/ 73660 h 177"/>
                              <a:gd name="T44" fmla="*/ 107315 w 331"/>
                              <a:gd name="T45" fmla="*/ 80645 h 177"/>
                              <a:gd name="T46" fmla="*/ 106045 w 331"/>
                              <a:gd name="T47" fmla="*/ 90170 h 177"/>
                              <a:gd name="T48" fmla="*/ 106045 w 331"/>
                              <a:gd name="T49" fmla="*/ 100330 h 177"/>
                              <a:gd name="T50" fmla="*/ 104140 w 331"/>
                              <a:gd name="T51" fmla="*/ 112395 h 177"/>
                              <a:gd name="T52" fmla="*/ 104140 w 331"/>
                              <a:gd name="T53" fmla="*/ 100330 h 177"/>
                              <a:gd name="T54" fmla="*/ 104140 w 331"/>
                              <a:gd name="T55" fmla="*/ 90170 h 177"/>
                              <a:gd name="T56" fmla="*/ 102235 w 331"/>
                              <a:gd name="T57" fmla="*/ 80645 h 177"/>
                              <a:gd name="T58" fmla="*/ 100330 w 331"/>
                              <a:gd name="T59" fmla="*/ 73660 h 177"/>
                              <a:gd name="T60" fmla="*/ 98425 w 331"/>
                              <a:gd name="T61" fmla="*/ 69215 h 177"/>
                              <a:gd name="T62" fmla="*/ 96520 w 331"/>
                              <a:gd name="T63" fmla="*/ 66040 h 177"/>
                              <a:gd name="T64" fmla="*/ 94615 w 331"/>
                              <a:gd name="T65" fmla="*/ 62865 h 177"/>
                              <a:gd name="T66" fmla="*/ 94615 w 331"/>
                              <a:gd name="T67" fmla="*/ 61595 h 177"/>
                              <a:gd name="T68" fmla="*/ 92710 w 331"/>
                              <a:gd name="T69" fmla="*/ 58420 h 177"/>
                              <a:gd name="T70" fmla="*/ 91440 w 331"/>
                              <a:gd name="T71" fmla="*/ 57150 h 177"/>
                              <a:gd name="T72" fmla="*/ 89535 w 331"/>
                              <a:gd name="T73" fmla="*/ 57150 h 177"/>
                              <a:gd name="T74" fmla="*/ 87630 w 331"/>
                              <a:gd name="T75" fmla="*/ 57150 h 177"/>
                              <a:gd name="T76" fmla="*/ 15875 w 331"/>
                              <a:gd name="T77" fmla="*/ 57150 h 177"/>
                              <a:gd name="T78" fmla="*/ 14605 w 331"/>
                              <a:gd name="T79" fmla="*/ 55245 h 177"/>
                              <a:gd name="T80" fmla="*/ 14605 w 331"/>
                              <a:gd name="T81" fmla="*/ 55245 h 177"/>
                              <a:gd name="T82" fmla="*/ 12700 w 331"/>
                              <a:gd name="T83" fmla="*/ 53975 h 177"/>
                              <a:gd name="T84" fmla="*/ 10795 w 331"/>
                              <a:gd name="T85" fmla="*/ 52705 h 177"/>
                              <a:gd name="T86" fmla="*/ 8890 w 331"/>
                              <a:gd name="T87" fmla="*/ 49530 h 177"/>
                              <a:gd name="T88" fmla="*/ 6985 w 331"/>
                              <a:gd name="T89" fmla="*/ 46355 h 177"/>
                              <a:gd name="T90" fmla="*/ 5080 w 331"/>
                              <a:gd name="T91" fmla="*/ 43180 h 177"/>
                              <a:gd name="T92" fmla="*/ 5080 w 331"/>
                              <a:gd name="T93" fmla="*/ 40640 h 177"/>
                              <a:gd name="T94" fmla="*/ 3175 w 331"/>
                              <a:gd name="T95" fmla="*/ 31750 h 177"/>
                              <a:gd name="T96" fmla="*/ 1270 w 331"/>
                              <a:gd name="T97" fmla="*/ 22225 h 177"/>
                              <a:gd name="T98" fmla="*/ 0 w 331"/>
                              <a:gd name="T99" fmla="*/ 12065 h 177"/>
                              <a:gd name="T100" fmla="*/ 0 w 331"/>
                              <a:gd name="T101" fmla="*/ 0 h 177"/>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331" h="177">
                                <a:moveTo>
                                  <a:pt x="331" y="0"/>
                                </a:moveTo>
                                <a:lnTo>
                                  <a:pt x="331" y="19"/>
                                </a:lnTo>
                                <a:lnTo>
                                  <a:pt x="328" y="35"/>
                                </a:lnTo>
                                <a:lnTo>
                                  <a:pt x="325" y="50"/>
                                </a:lnTo>
                                <a:lnTo>
                                  <a:pt x="322" y="64"/>
                                </a:lnTo>
                                <a:lnTo>
                                  <a:pt x="319" y="68"/>
                                </a:lnTo>
                                <a:lnTo>
                                  <a:pt x="319" y="73"/>
                                </a:lnTo>
                                <a:lnTo>
                                  <a:pt x="316" y="78"/>
                                </a:lnTo>
                                <a:lnTo>
                                  <a:pt x="313" y="83"/>
                                </a:lnTo>
                                <a:lnTo>
                                  <a:pt x="311" y="85"/>
                                </a:lnTo>
                                <a:lnTo>
                                  <a:pt x="308" y="87"/>
                                </a:lnTo>
                                <a:lnTo>
                                  <a:pt x="305" y="87"/>
                                </a:lnTo>
                                <a:lnTo>
                                  <a:pt x="302" y="90"/>
                                </a:lnTo>
                                <a:lnTo>
                                  <a:pt x="192" y="90"/>
                                </a:lnTo>
                                <a:lnTo>
                                  <a:pt x="190" y="90"/>
                                </a:lnTo>
                                <a:lnTo>
                                  <a:pt x="187" y="90"/>
                                </a:lnTo>
                                <a:lnTo>
                                  <a:pt x="184" y="92"/>
                                </a:lnTo>
                                <a:lnTo>
                                  <a:pt x="181" y="97"/>
                                </a:lnTo>
                                <a:lnTo>
                                  <a:pt x="178" y="99"/>
                                </a:lnTo>
                                <a:lnTo>
                                  <a:pt x="178" y="104"/>
                                </a:lnTo>
                                <a:lnTo>
                                  <a:pt x="175" y="109"/>
                                </a:lnTo>
                                <a:lnTo>
                                  <a:pt x="172" y="116"/>
                                </a:lnTo>
                                <a:lnTo>
                                  <a:pt x="169" y="127"/>
                                </a:lnTo>
                                <a:lnTo>
                                  <a:pt x="167" y="142"/>
                                </a:lnTo>
                                <a:lnTo>
                                  <a:pt x="167" y="158"/>
                                </a:lnTo>
                                <a:lnTo>
                                  <a:pt x="164" y="177"/>
                                </a:lnTo>
                                <a:lnTo>
                                  <a:pt x="164" y="158"/>
                                </a:lnTo>
                                <a:lnTo>
                                  <a:pt x="164" y="142"/>
                                </a:lnTo>
                                <a:lnTo>
                                  <a:pt x="161" y="127"/>
                                </a:lnTo>
                                <a:lnTo>
                                  <a:pt x="158" y="116"/>
                                </a:lnTo>
                                <a:lnTo>
                                  <a:pt x="155" y="109"/>
                                </a:lnTo>
                                <a:lnTo>
                                  <a:pt x="152" y="104"/>
                                </a:lnTo>
                                <a:lnTo>
                                  <a:pt x="149" y="99"/>
                                </a:lnTo>
                                <a:lnTo>
                                  <a:pt x="149" y="97"/>
                                </a:lnTo>
                                <a:lnTo>
                                  <a:pt x="146" y="92"/>
                                </a:lnTo>
                                <a:lnTo>
                                  <a:pt x="144" y="90"/>
                                </a:lnTo>
                                <a:lnTo>
                                  <a:pt x="141" y="90"/>
                                </a:lnTo>
                                <a:lnTo>
                                  <a:pt x="138" y="90"/>
                                </a:lnTo>
                                <a:lnTo>
                                  <a:pt x="25" y="90"/>
                                </a:lnTo>
                                <a:lnTo>
                                  <a:pt x="23" y="87"/>
                                </a:lnTo>
                                <a:lnTo>
                                  <a:pt x="20" y="85"/>
                                </a:lnTo>
                                <a:lnTo>
                                  <a:pt x="17" y="83"/>
                                </a:lnTo>
                                <a:lnTo>
                                  <a:pt x="14" y="78"/>
                                </a:lnTo>
                                <a:lnTo>
                                  <a:pt x="11" y="73"/>
                                </a:lnTo>
                                <a:lnTo>
                                  <a:pt x="8" y="68"/>
                                </a:lnTo>
                                <a:lnTo>
                                  <a:pt x="8" y="64"/>
                                </a:lnTo>
                                <a:lnTo>
                                  <a:pt x="5" y="50"/>
                                </a:lnTo>
                                <a:lnTo>
                                  <a:pt x="2" y="35"/>
                                </a:lnTo>
                                <a:lnTo>
                                  <a:pt x="0" y="19"/>
                                </a:lnTo>
                                <a:lnTo>
                                  <a:pt x="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5738020" name="Rectangle 169"/>
                        <wps:cNvSpPr>
                          <a:spLocks noChangeArrowheads="1"/>
                        </wps:cNvSpPr>
                        <wps:spPr bwMode="auto">
                          <a:xfrm>
                            <a:off x="1034030" y="367644"/>
                            <a:ext cx="103503" cy="235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F02C7" w14:textId="77777777" w:rsidR="00B152BD" w:rsidRDefault="00B152BD" w:rsidP="008828D3">
                              <w:r>
                                <w:rPr>
                                  <w:color w:val="000000"/>
                                  <w:sz w:val="16"/>
                                  <w:szCs w:val="16"/>
                                  <w:lang w:val="en-US"/>
                                </w:rPr>
                                <w:t>64</w:t>
                              </w:r>
                            </w:p>
                          </w:txbxContent>
                        </wps:txbx>
                        <wps:bodyPr rot="0" vert="horz" wrap="none" lIns="0" tIns="0" rIns="0" bIns="0" anchor="t" anchorCtr="0" upright="1">
                          <a:spAutoFit/>
                        </wps:bodyPr>
                      </wps:wsp>
                      <wps:wsp>
                        <wps:cNvPr id="1308391723" name="Rectangle 170"/>
                        <wps:cNvSpPr>
                          <a:spLocks noChangeArrowheads="1"/>
                        </wps:cNvSpPr>
                        <wps:spPr bwMode="auto">
                          <a:xfrm>
                            <a:off x="1158433" y="367644"/>
                            <a:ext cx="23501" cy="285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8BDF8" w14:textId="77777777" w:rsidR="00B152BD" w:rsidRDefault="00B152BD" w:rsidP="008828D3">
                              <w:r>
                                <w:rPr>
                                  <w:color w:val="000000"/>
                                  <w:sz w:val="16"/>
                                  <w:szCs w:val="16"/>
                                  <w:lang w:val="en-US"/>
                                </w:rPr>
                                <w:t xml:space="preserve"> </w:t>
                              </w:r>
                            </w:p>
                          </w:txbxContent>
                        </wps:txbx>
                        <wps:bodyPr rot="0" vert="horz" wrap="none" lIns="0" tIns="0" rIns="0" bIns="0" anchor="t" anchorCtr="0" upright="1">
                          <a:spAutoFit/>
                        </wps:bodyPr>
                      </wps:wsp>
                      <wps:wsp>
                        <wps:cNvPr id="429364471" name="Freeform 171"/>
                        <wps:cNvSpPr>
                          <a:spLocks noEditPoints="1"/>
                        </wps:cNvSpPr>
                        <wps:spPr bwMode="auto">
                          <a:xfrm>
                            <a:off x="1046030" y="258931"/>
                            <a:ext cx="91503" cy="116914"/>
                          </a:xfrm>
                          <a:custGeom>
                            <a:avLst/>
                            <a:gdLst>
                              <a:gd name="T0" fmla="*/ 53340 w 144"/>
                              <a:gd name="T1" fmla="*/ 61595 h 184"/>
                              <a:gd name="T2" fmla="*/ 53340 w 144"/>
                              <a:gd name="T3" fmla="*/ 112395 h 184"/>
                              <a:gd name="T4" fmla="*/ 51435 w 144"/>
                              <a:gd name="T5" fmla="*/ 113665 h 184"/>
                              <a:gd name="T6" fmla="*/ 51435 w 144"/>
                              <a:gd name="T7" fmla="*/ 115570 h 184"/>
                              <a:gd name="T8" fmla="*/ 49530 w 144"/>
                              <a:gd name="T9" fmla="*/ 115570 h 184"/>
                              <a:gd name="T10" fmla="*/ 45720 w 144"/>
                              <a:gd name="T11" fmla="*/ 116840 h 184"/>
                              <a:gd name="T12" fmla="*/ 43815 w 144"/>
                              <a:gd name="T13" fmla="*/ 115570 h 184"/>
                              <a:gd name="T14" fmla="*/ 42545 w 144"/>
                              <a:gd name="T15" fmla="*/ 115570 h 184"/>
                              <a:gd name="T16" fmla="*/ 42545 w 144"/>
                              <a:gd name="T17" fmla="*/ 113665 h 184"/>
                              <a:gd name="T18" fmla="*/ 40640 w 144"/>
                              <a:gd name="T19" fmla="*/ 112395 h 184"/>
                              <a:gd name="T20" fmla="*/ 40640 w 144"/>
                              <a:gd name="T21" fmla="*/ 61595 h 184"/>
                              <a:gd name="T22" fmla="*/ 42545 w 144"/>
                              <a:gd name="T23" fmla="*/ 59690 h 184"/>
                              <a:gd name="T24" fmla="*/ 42545 w 144"/>
                              <a:gd name="T25" fmla="*/ 58420 h 184"/>
                              <a:gd name="T26" fmla="*/ 43815 w 144"/>
                              <a:gd name="T27" fmla="*/ 57150 h 184"/>
                              <a:gd name="T28" fmla="*/ 45720 w 144"/>
                              <a:gd name="T29" fmla="*/ 57150 h 184"/>
                              <a:gd name="T30" fmla="*/ 49530 w 144"/>
                              <a:gd name="T31" fmla="*/ 57150 h 184"/>
                              <a:gd name="T32" fmla="*/ 51435 w 144"/>
                              <a:gd name="T33" fmla="*/ 58420 h 184"/>
                              <a:gd name="T34" fmla="*/ 51435 w 144"/>
                              <a:gd name="T35" fmla="*/ 59690 h 184"/>
                              <a:gd name="T36" fmla="*/ 53340 w 144"/>
                              <a:gd name="T37" fmla="*/ 61595 h 184"/>
                              <a:gd name="T38" fmla="*/ 53340 w 144"/>
                              <a:gd name="T39" fmla="*/ 61595 h 184"/>
                              <a:gd name="T40" fmla="*/ 0 w 144"/>
                              <a:gd name="T41" fmla="*/ 74930 h 184"/>
                              <a:gd name="T42" fmla="*/ 45720 w 144"/>
                              <a:gd name="T43" fmla="*/ 0 h 184"/>
                              <a:gd name="T44" fmla="*/ 91440 w 144"/>
                              <a:gd name="T45" fmla="*/ 74930 h 184"/>
                              <a:gd name="T46" fmla="*/ 0 w 144"/>
                              <a:gd name="T47" fmla="*/ 74930 h 184"/>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44" h="184">
                                <a:moveTo>
                                  <a:pt x="84" y="97"/>
                                </a:moveTo>
                                <a:lnTo>
                                  <a:pt x="84" y="177"/>
                                </a:lnTo>
                                <a:lnTo>
                                  <a:pt x="81" y="179"/>
                                </a:lnTo>
                                <a:lnTo>
                                  <a:pt x="81" y="182"/>
                                </a:lnTo>
                                <a:lnTo>
                                  <a:pt x="78" y="182"/>
                                </a:lnTo>
                                <a:lnTo>
                                  <a:pt x="72" y="184"/>
                                </a:lnTo>
                                <a:lnTo>
                                  <a:pt x="69" y="182"/>
                                </a:lnTo>
                                <a:lnTo>
                                  <a:pt x="67" y="182"/>
                                </a:lnTo>
                                <a:lnTo>
                                  <a:pt x="67" y="179"/>
                                </a:lnTo>
                                <a:lnTo>
                                  <a:pt x="64" y="177"/>
                                </a:lnTo>
                                <a:lnTo>
                                  <a:pt x="64" y="97"/>
                                </a:lnTo>
                                <a:lnTo>
                                  <a:pt x="67" y="94"/>
                                </a:lnTo>
                                <a:lnTo>
                                  <a:pt x="67" y="92"/>
                                </a:lnTo>
                                <a:lnTo>
                                  <a:pt x="69" y="90"/>
                                </a:lnTo>
                                <a:lnTo>
                                  <a:pt x="72" y="90"/>
                                </a:lnTo>
                                <a:lnTo>
                                  <a:pt x="78" y="90"/>
                                </a:lnTo>
                                <a:lnTo>
                                  <a:pt x="81" y="92"/>
                                </a:lnTo>
                                <a:lnTo>
                                  <a:pt x="81" y="94"/>
                                </a:lnTo>
                                <a:lnTo>
                                  <a:pt x="84" y="97"/>
                                </a:lnTo>
                                <a:close/>
                                <a:moveTo>
                                  <a:pt x="0" y="118"/>
                                </a:moveTo>
                                <a:lnTo>
                                  <a:pt x="72" y="0"/>
                                </a:lnTo>
                                <a:lnTo>
                                  <a:pt x="144" y="118"/>
                                </a:lnTo>
                                <a:lnTo>
                                  <a:pt x="0" y="118"/>
                                </a:lnTo>
                                <a:close/>
                              </a:path>
                            </a:pathLst>
                          </a:custGeom>
                          <a:solidFill>
                            <a:srgbClr val="000000"/>
                          </a:solidFill>
                          <a:ln w="1905">
                            <a:solidFill>
                              <a:srgbClr val="000000"/>
                            </a:solidFill>
                            <a:round/>
                            <a:headEnd/>
                            <a:tailEnd/>
                          </a:ln>
                        </wps:spPr>
                        <wps:bodyPr rot="0" vert="horz" wrap="square" lIns="91440" tIns="45720" rIns="91440" bIns="45720" anchor="t" anchorCtr="0" upright="1">
                          <a:noAutofit/>
                        </wps:bodyPr>
                      </wps:wsp>
                      <wps:wsp>
                        <wps:cNvPr id="303396039" name="Freeform 172"/>
                        <wps:cNvSpPr>
                          <a:spLocks/>
                        </wps:cNvSpPr>
                        <wps:spPr bwMode="auto">
                          <a:xfrm>
                            <a:off x="957127" y="433651"/>
                            <a:ext cx="274408" cy="112413"/>
                          </a:xfrm>
                          <a:custGeom>
                            <a:avLst/>
                            <a:gdLst>
                              <a:gd name="T0" fmla="*/ 274320 w 432"/>
                              <a:gd name="T1" fmla="*/ 0 h 177"/>
                              <a:gd name="T2" fmla="*/ 274320 w 432"/>
                              <a:gd name="T3" fmla="*/ 10160 h 177"/>
                              <a:gd name="T4" fmla="*/ 272415 w 432"/>
                              <a:gd name="T5" fmla="*/ 20955 h 177"/>
                              <a:gd name="T6" fmla="*/ 270510 w 432"/>
                              <a:gd name="T7" fmla="*/ 31115 h 177"/>
                              <a:gd name="T8" fmla="*/ 268605 w 432"/>
                              <a:gd name="T9" fmla="*/ 38735 h 177"/>
                              <a:gd name="T10" fmla="*/ 266700 w 432"/>
                              <a:gd name="T11" fmla="*/ 41910 h 177"/>
                              <a:gd name="T12" fmla="*/ 265430 w 432"/>
                              <a:gd name="T13" fmla="*/ 46355 h 177"/>
                              <a:gd name="T14" fmla="*/ 263525 w 432"/>
                              <a:gd name="T15" fmla="*/ 49530 h 177"/>
                              <a:gd name="T16" fmla="*/ 261620 w 432"/>
                              <a:gd name="T17" fmla="*/ 50800 h 177"/>
                              <a:gd name="T18" fmla="*/ 259715 w 432"/>
                              <a:gd name="T19" fmla="*/ 52705 h 177"/>
                              <a:gd name="T20" fmla="*/ 255905 w 432"/>
                              <a:gd name="T21" fmla="*/ 53975 h 177"/>
                              <a:gd name="T22" fmla="*/ 254000 w 432"/>
                              <a:gd name="T23" fmla="*/ 55245 h 177"/>
                              <a:gd name="T24" fmla="*/ 252095 w 432"/>
                              <a:gd name="T25" fmla="*/ 55245 h 177"/>
                              <a:gd name="T26" fmla="*/ 160655 w 432"/>
                              <a:gd name="T27" fmla="*/ 55245 h 177"/>
                              <a:gd name="T28" fmla="*/ 159385 w 432"/>
                              <a:gd name="T29" fmla="*/ 55245 h 177"/>
                              <a:gd name="T30" fmla="*/ 155575 w 432"/>
                              <a:gd name="T31" fmla="*/ 57150 h 177"/>
                              <a:gd name="T32" fmla="*/ 153670 w 432"/>
                              <a:gd name="T33" fmla="*/ 58420 h 177"/>
                              <a:gd name="T34" fmla="*/ 151765 w 432"/>
                              <a:gd name="T35" fmla="*/ 59690 h 177"/>
                              <a:gd name="T36" fmla="*/ 149860 w 432"/>
                              <a:gd name="T37" fmla="*/ 62865 h 177"/>
                              <a:gd name="T38" fmla="*/ 147955 w 432"/>
                              <a:gd name="T39" fmla="*/ 64135 h 177"/>
                              <a:gd name="T40" fmla="*/ 146050 w 432"/>
                              <a:gd name="T41" fmla="*/ 68580 h 177"/>
                              <a:gd name="T42" fmla="*/ 144145 w 432"/>
                              <a:gd name="T43" fmla="*/ 71755 h 177"/>
                              <a:gd name="T44" fmla="*/ 142875 w 432"/>
                              <a:gd name="T45" fmla="*/ 80645 h 177"/>
                              <a:gd name="T46" fmla="*/ 139065 w 432"/>
                              <a:gd name="T47" fmla="*/ 90170 h 177"/>
                              <a:gd name="T48" fmla="*/ 139065 w 432"/>
                              <a:gd name="T49" fmla="*/ 100330 h 177"/>
                              <a:gd name="T50" fmla="*/ 137160 w 432"/>
                              <a:gd name="T51" fmla="*/ 112395 h 177"/>
                              <a:gd name="T52" fmla="*/ 137160 w 432"/>
                              <a:gd name="T53" fmla="*/ 100330 h 177"/>
                              <a:gd name="T54" fmla="*/ 135255 w 432"/>
                              <a:gd name="T55" fmla="*/ 90170 h 177"/>
                              <a:gd name="T56" fmla="*/ 133350 w 432"/>
                              <a:gd name="T57" fmla="*/ 80645 h 177"/>
                              <a:gd name="T58" fmla="*/ 131445 w 432"/>
                              <a:gd name="T59" fmla="*/ 71755 h 177"/>
                              <a:gd name="T60" fmla="*/ 129540 w 432"/>
                              <a:gd name="T61" fmla="*/ 68580 h 177"/>
                              <a:gd name="T62" fmla="*/ 128270 w 432"/>
                              <a:gd name="T63" fmla="*/ 64135 h 177"/>
                              <a:gd name="T64" fmla="*/ 126365 w 432"/>
                              <a:gd name="T65" fmla="*/ 62865 h 177"/>
                              <a:gd name="T66" fmla="*/ 124460 w 432"/>
                              <a:gd name="T67" fmla="*/ 59690 h 177"/>
                              <a:gd name="T68" fmla="*/ 122555 w 432"/>
                              <a:gd name="T69" fmla="*/ 58420 h 177"/>
                              <a:gd name="T70" fmla="*/ 118745 w 432"/>
                              <a:gd name="T71" fmla="*/ 57150 h 177"/>
                              <a:gd name="T72" fmla="*/ 116840 w 432"/>
                              <a:gd name="T73" fmla="*/ 55245 h 177"/>
                              <a:gd name="T74" fmla="*/ 114935 w 432"/>
                              <a:gd name="T75" fmla="*/ 55245 h 177"/>
                              <a:gd name="T76" fmla="*/ 23495 w 432"/>
                              <a:gd name="T77" fmla="*/ 55245 h 177"/>
                              <a:gd name="T78" fmla="*/ 22225 w 432"/>
                              <a:gd name="T79" fmla="*/ 55245 h 177"/>
                              <a:gd name="T80" fmla="*/ 18415 w 432"/>
                              <a:gd name="T81" fmla="*/ 53975 h 177"/>
                              <a:gd name="T82" fmla="*/ 16510 w 432"/>
                              <a:gd name="T83" fmla="*/ 52705 h 177"/>
                              <a:gd name="T84" fmla="*/ 14605 w 432"/>
                              <a:gd name="T85" fmla="*/ 50800 h 177"/>
                              <a:gd name="T86" fmla="*/ 12700 w 432"/>
                              <a:gd name="T87" fmla="*/ 49530 h 177"/>
                              <a:gd name="T88" fmla="*/ 10795 w 432"/>
                              <a:gd name="T89" fmla="*/ 46355 h 177"/>
                              <a:gd name="T90" fmla="*/ 8890 w 432"/>
                              <a:gd name="T91" fmla="*/ 41910 h 177"/>
                              <a:gd name="T92" fmla="*/ 7620 w 432"/>
                              <a:gd name="T93" fmla="*/ 38735 h 177"/>
                              <a:gd name="T94" fmla="*/ 5715 w 432"/>
                              <a:gd name="T95" fmla="*/ 31115 h 177"/>
                              <a:gd name="T96" fmla="*/ 1905 w 432"/>
                              <a:gd name="T97" fmla="*/ 20955 h 177"/>
                              <a:gd name="T98" fmla="*/ 1905 w 432"/>
                              <a:gd name="T99" fmla="*/ 10160 h 177"/>
                              <a:gd name="T100" fmla="*/ 0 w 432"/>
                              <a:gd name="T101" fmla="*/ 0 h 177"/>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432" h="177">
                                <a:moveTo>
                                  <a:pt x="432" y="0"/>
                                </a:moveTo>
                                <a:lnTo>
                                  <a:pt x="432" y="16"/>
                                </a:lnTo>
                                <a:lnTo>
                                  <a:pt x="429" y="33"/>
                                </a:lnTo>
                                <a:lnTo>
                                  <a:pt x="426" y="49"/>
                                </a:lnTo>
                                <a:lnTo>
                                  <a:pt x="423" y="61"/>
                                </a:lnTo>
                                <a:lnTo>
                                  <a:pt x="420" y="66"/>
                                </a:lnTo>
                                <a:lnTo>
                                  <a:pt x="418" y="73"/>
                                </a:lnTo>
                                <a:lnTo>
                                  <a:pt x="415" y="78"/>
                                </a:lnTo>
                                <a:lnTo>
                                  <a:pt x="412" y="80"/>
                                </a:lnTo>
                                <a:lnTo>
                                  <a:pt x="409" y="83"/>
                                </a:lnTo>
                                <a:lnTo>
                                  <a:pt x="403" y="85"/>
                                </a:lnTo>
                                <a:lnTo>
                                  <a:pt x="400" y="87"/>
                                </a:lnTo>
                                <a:lnTo>
                                  <a:pt x="397" y="87"/>
                                </a:lnTo>
                                <a:lnTo>
                                  <a:pt x="253" y="87"/>
                                </a:lnTo>
                                <a:lnTo>
                                  <a:pt x="251" y="87"/>
                                </a:lnTo>
                                <a:lnTo>
                                  <a:pt x="245" y="90"/>
                                </a:lnTo>
                                <a:lnTo>
                                  <a:pt x="242" y="92"/>
                                </a:lnTo>
                                <a:lnTo>
                                  <a:pt x="239" y="94"/>
                                </a:lnTo>
                                <a:lnTo>
                                  <a:pt x="236" y="99"/>
                                </a:lnTo>
                                <a:lnTo>
                                  <a:pt x="233" y="101"/>
                                </a:lnTo>
                                <a:lnTo>
                                  <a:pt x="230" y="108"/>
                                </a:lnTo>
                                <a:lnTo>
                                  <a:pt x="227" y="113"/>
                                </a:lnTo>
                                <a:lnTo>
                                  <a:pt x="225" y="127"/>
                                </a:lnTo>
                                <a:lnTo>
                                  <a:pt x="219" y="142"/>
                                </a:lnTo>
                                <a:lnTo>
                                  <a:pt x="219" y="158"/>
                                </a:lnTo>
                                <a:lnTo>
                                  <a:pt x="216" y="177"/>
                                </a:lnTo>
                                <a:lnTo>
                                  <a:pt x="216" y="158"/>
                                </a:lnTo>
                                <a:lnTo>
                                  <a:pt x="213" y="142"/>
                                </a:lnTo>
                                <a:lnTo>
                                  <a:pt x="210" y="127"/>
                                </a:lnTo>
                                <a:lnTo>
                                  <a:pt x="207" y="113"/>
                                </a:lnTo>
                                <a:lnTo>
                                  <a:pt x="204" y="108"/>
                                </a:lnTo>
                                <a:lnTo>
                                  <a:pt x="202" y="101"/>
                                </a:lnTo>
                                <a:lnTo>
                                  <a:pt x="199" y="99"/>
                                </a:lnTo>
                                <a:lnTo>
                                  <a:pt x="196" y="94"/>
                                </a:lnTo>
                                <a:lnTo>
                                  <a:pt x="193" y="92"/>
                                </a:lnTo>
                                <a:lnTo>
                                  <a:pt x="187" y="90"/>
                                </a:lnTo>
                                <a:lnTo>
                                  <a:pt x="184" y="87"/>
                                </a:lnTo>
                                <a:lnTo>
                                  <a:pt x="181" y="87"/>
                                </a:lnTo>
                                <a:lnTo>
                                  <a:pt x="37" y="87"/>
                                </a:lnTo>
                                <a:lnTo>
                                  <a:pt x="35" y="87"/>
                                </a:lnTo>
                                <a:lnTo>
                                  <a:pt x="29" y="85"/>
                                </a:lnTo>
                                <a:lnTo>
                                  <a:pt x="26" y="83"/>
                                </a:lnTo>
                                <a:lnTo>
                                  <a:pt x="23" y="80"/>
                                </a:lnTo>
                                <a:lnTo>
                                  <a:pt x="20" y="78"/>
                                </a:lnTo>
                                <a:lnTo>
                                  <a:pt x="17" y="73"/>
                                </a:lnTo>
                                <a:lnTo>
                                  <a:pt x="14" y="66"/>
                                </a:lnTo>
                                <a:lnTo>
                                  <a:pt x="12" y="61"/>
                                </a:lnTo>
                                <a:lnTo>
                                  <a:pt x="9" y="49"/>
                                </a:lnTo>
                                <a:lnTo>
                                  <a:pt x="3" y="33"/>
                                </a:lnTo>
                                <a:lnTo>
                                  <a:pt x="3" y="16"/>
                                </a:lnTo>
                                <a:lnTo>
                                  <a:pt x="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833518" name="Rectangle 173"/>
                        <wps:cNvSpPr>
                          <a:spLocks noChangeArrowheads="1"/>
                        </wps:cNvSpPr>
                        <wps:spPr bwMode="auto">
                          <a:xfrm>
                            <a:off x="578717" y="555866"/>
                            <a:ext cx="593717" cy="170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B60EF"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смещение</w:t>
                              </w:r>
                            </w:p>
                          </w:txbxContent>
                        </wps:txbx>
                        <wps:bodyPr rot="0" vert="horz" wrap="none" lIns="0" tIns="0" rIns="0" bIns="0" anchor="t" anchorCtr="0" upright="1">
                          <a:noAutofit/>
                        </wps:bodyPr>
                      </wps:wsp>
                      <wps:wsp>
                        <wps:cNvPr id="589030823" name="Rectangle 174"/>
                        <wps:cNvSpPr>
                          <a:spLocks noChangeArrowheads="1"/>
                        </wps:cNvSpPr>
                        <wps:spPr bwMode="auto">
                          <a:xfrm>
                            <a:off x="1223835" y="556266"/>
                            <a:ext cx="33101" cy="285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F3486"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846417810" name="Rectangle 175"/>
                        <wps:cNvSpPr>
                          <a:spLocks noChangeArrowheads="1"/>
                        </wps:cNvSpPr>
                        <wps:spPr bwMode="auto">
                          <a:xfrm>
                            <a:off x="1672148" y="367644"/>
                            <a:ext cx="52101" cy="235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69A23" w14:textId="77777777" w:rsidR="00B152BD" w:rsidRDefault="00B152BD" w:rsidP="008828D3">
                              <w:r>
                                <w:rPr>
                                  <w:color w:val="000000"/>
                                  <w:sz w:val="16"/>
                                  <w:szCs w:val="16"/>
                                  <w:lang w:val="en-US"/>
                                </w:rPr>
                                <w:t>2</w:t>
                              </w:r>
                            </w:p>
                          </w:txbxContent>
                        </wps:txbx>
                        <wps:bodyPr rot="0" vert="horz" wrap="none" lIns="0" tIns="0" rIns="0" bIns="0" anchor="t" anchorCtr="0" upright="1">
                          <a:spAutoFit/>
                        </wps:bodyPr>
                      </wps:wsp>
                      <wps:wsp>
                        <wps:cNvPr id="1205964884" name="Rectangle 176"/>
                        <wps:cNvSpPr>
                          <a:spLocks noChangeArrowheads="1"/>
                        </wps:cNvSpPr>
                        <wps:spPr bwMode="auto">
                          <a:xfrm>
                            <a:off x="1734450" y="367644"/>
                            <a:ext cx="23501" cy="285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A2B39" w14:textId="77777777" w:rsidR="00B152BD" w:rsidRDefault="00B152BD" w:rsidP="008828D3">
                              <w:r>
                                <w:rPr>
                                  <w:color w:val="000000"/>
                                  <w:sz w:val="16"/>
                                  <w:szCs w:val="16"/>
                                  <w:lang w:val="en-US"/>
                                </w:rPr>
                                <w:t xml:space="preserve"> </w:t>
                              </w:r>
                            </w:p>
                          </w:txbxContent>
                        </wps:txbx>
                        <wps:bodyPr rot="0" vert="horz" wrap="none" lIns="0" tIns="0" rIns="0" bIns="0" anchor="t" anchorCtr="0" upright="1">
                          <a:spAutoFit/>
                        </wps:bodyPr>
                      </wps:wsp>
                      <wps:wsp>
                        <wps:cNvPr id="72852100" name="Freeform 177"/>
                        <wps:cNvSpPr>
                          <a:spLocks/>
                        </wps:cNvSpPr>
                        <wps:spPr bwMode="auto">
                          <a:xfrm>
                            <a:off x="1566145" y="433651"/>
                            <a:ext cx="274308" cy="112413"/>
                          </a:xfrm>
                          <a:custGeom>
                            <a:avLst/>
                            <a:gdLst>
                              <a:gd name="T0" fmla="*/ 274320 w 432"/>
                              <a:gd name="T1" fmla="*/ 0 h 177"/>
                              <a:gd name="T2" fmla="*/ 274320 w 432"/>
                              <a:gd name="T3" fmla="*/ 10160 h 177"/>
                              <a:gd name="T4" fmla="*/ 272415 w 432"/>
                              <a:gd name="T5" fmla="*/ 20955 h 177"/>
                              <a:gd name="T6" fmla="*/ 270510 w 432"/>
                              <a:gd name="T7" fmla="*/ 31115 h 177"/>
                              <a:gd name="T8" fmla="*/ 266700 w 432"/>
                              <a:gd name="T9" fmla="*/ 38735 h 177"/>
                              <a:gd name="T10" fmla="*/ 265430 w 432"/>
                              <a:gd name="T11" fmla="*/ 41910 h 177"/>
                              <a:gd name="T12" fmla="*/ 263525 w 432"/>
                              <a:gd name="T13" fmla="*/ 46355 h 177"/>
                              <a:gd name="T14" fmla="*/ 261620 w 432"/>
                              <a:gd name="T15" fmla="*/ 49530 h 177"/>
                              <a:gd name="T16" fmla="*/ 259715 w 432"/>
                              <a:gd name="T17" fmla="*/ 50800 h 177"/>
                              <a:gd name="T18" fmla="*/ 257810 w 432"/>
                              <a:gd name="T19" fmla="*/ 52705 h 177"/>
                              <a:gd name="T20" fmla="*/ 255905 w 432"/>
                              <a:gd name="T21" fmla="*/ 53975 h 177"/>
                              <a:gd name="T22" fmla="*/ 254000 w 432"/>
                              <a:gd name="T23" fmla="*/ 55245 h 177"/>
                              <a:gd name="T24" fmla="*/ 250190 w 432"/>
                              <a:gd name="T25" fmla="*/ 55245 h 177"/>
                              <a:gd name="T26" fmla="*/ 158750 w 432"/>
                              <a:gd name="T27" fmla="*/ 55245 h 177"/>
                              <a:gd name="T28" fmla="*/ 157480 w 432"/>
                              <a:gd name="T29" fmla="*/ 55245 h 177"/>
                              <a:gd name="T30" fmla="*/ 155575 w 432"/>
                              <a:gd name="T31" fmla="*/ 57150 h 177"/>
                              <a:gd name="T32" fmla="*/ 153670 w 432"/>
                              <a:gd name="T33" fmla="*/ 58420 h 177"/>
                              <a:gd name="T34" fmla="*/ 151765 w 432"/>
                              <a:gd name="T35" fmla="*/ 59690 h 177"/>
                              <a:gd name="T36" fmla="*/ 147955 w 432"/>
                              <a:gd name="T37" fmla="*/ 62865 h 177"/>
                              <a:gd name="T38" fmla="*/ 146050 w 432"/>
                              <a:gd name="T39" fmla="*/ 64135 h 177"/>
                              <a:gd name="T40" fmla="*/ 144145 w 432"/>
                              <a:gd name="T41" fmla="*/ 68580 h 177"/>
                              <a:gd name="T42" fmla="*/ 144145 w 432"/>
                              <a:gd name="T43" fmla="*/ 71755 h 177"/>
                              <a:gd name="T44" fmla="*/ 140970 w 432"/>
                              <a:gd name="T45" fmla="*/ 80645 h 177"/>
                              <a:gd name="T46" fmla="*/ 139065 w 432"/>
                              <a:gd name="T47" fmla="*/ 90170 h 177"/>
                              <a:gd name="T48" fmla="*/ 137160 w 432"/>
                              <a:gd name="T49" fmla="*/ 100330 h 177"/>
                              <a:gd name="T50" fmla="*/ 137160 w 432"/>
                              <a:gd name="T51" fmla="*/ 112395 h 177"/>
                              <a:gd name="T52" fmla="*/ 137160 w 432"/>
                              <a:gd name="T53" fmla="*/ 100330 h 177"/>
                              <a:gd name="T54" fmla="*/ 135255 w 432"/>
                              <a:gd name="T55" fmla="*/ 90170 h 177"/>
                              <a:gd name="T56" fmla="*/ 133350 w 432"/>
                              <a:gd name="T57" fmla="*/ 80645 h 177"/>
                              <a:gd name="T58" fmla="*/ 129540 w 432"/>
                              <a:gd name="T59" fmla="*/ 71755 h 177"/>
                              <a:gd name="T60" fmla="*/ 128270 w 432"/>
                              <a:gd name="T61" fmla="*/ 68580 h 177"/>
                              <a:gd name="T62" fmla="*/ 126365 w 432"/>
                              <a:gd name="T63" fmla="*/ 64135 h 177"/>
                              <a:gd name="T64" fmla="*/ 124460 w 432"/>
                              <a:gd name="T65" fmla="*/ 62865 h 177"/>
                              <a:gd name="T66" fmla="*/ 122555 w 432"/>
                              <a:gd name="T67" fmla="*/ 59690 h 177"/>
                              <a:gd name="T68" fmla="*/ 120650 w 432"/>
                              <a:gd name="T69" fmla="*/ 58420 h 177"/>
                              <a:gd name="T70" fmla="*/ 118745 w 432"/>
                              <a:gd name="T71" fmla="*/ 57150 h 177"/>
                              <a:gd name="T72" fmla="*/ 116840 w 432"/>
                              <a:gd name="T73" fmla="*/ 55245 h 177"/>
                              <a:gd name="T74" fmla="*/ 113030 w 432"/>
                              <a:gd name="T75" fmla="*/ 55245 h 177"/>
                              <a:gd name="T76" fmla="*/ 22225 w 432"/>
                              <a:gd name="T77" fmla="*/ 55245 h 177"/>
                              <a:gd name="T78" fmla="*/ 20320 w 432"/>
                              <a:gd name="T79" fmla="*/ 55245 h 177"/>
                              <a:gd name="T80" fmla="*/ 18415 w 432"/>
                              <a:gd name="T81" fmla="*/ 53975 h 177"/>
                              <a:gd name="T82" fmla="*/ 16510 w 432"/>
                              <a:gd name="T83" fmla="*/ 52705 h 177"/>
                              <a:gd name="T84" fmla="*/ 14605 w 432"/>
                              <a:gd name="T85" fmla="*/ 50800 h 177"/>
                              <a:gd name="T86" fmla="*/ 10795 w 432"/>
                              <a:gd name="T87" fmla="*/ 49530 h 177"/>
                              <a:gd name="T88" fmla="*/ 8890 w 432"/>
                              <a:gd name="T89" fmla="*/ 46355 h 177"/>
                              <a:gd name="T90" fmla="*/ 6985 w 432"/>
                              <a:gd name="T91" fmla="*/ 41910 h 177"/>
                              <a:gd name="T92" fmla="*/ 6985 w 432"/>
                              <a:gd name="T93" fmla="*/ 38735 h 177"/>
                              <a:gd name="T94" fmla="*/ 3810 w 432"/>
                              <a:gd name="T95" fmla="*/ 31115 h 177"/>
                              <a:gd name="T96" fmla="*/ 1905 w 432"/>
                              <a:gd name="T97" fmla="*/ 20955 h 177"/>
                              <a:gd name="T98" fmla="*/ 0 w 432"/>
                              <a:gd name="T99" fmla="*/ 10160 h 177"/>
                              <a:gd name="T100" fmla="*/ 0 w 432"/>
                              <a:gd name="T101" fmla="*/ 0 h 177"/>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432" h="177">
                                <a:moveTo>
                                  <a:pt x="432" y="0"/>
                                </a:moveTo>
                                <a:lnTo>
                                  <a:pt x="432" y="16"/>
                                </a:lnTo>
                                <a:lnTo>
                                  <a:pt x="429" y="33"/>
                                </a:lnTo>
                                <a:lnTo>
                                  <a:pt x="426" y="49"/>
                                </a:lnTo>
                                <a:lnTo>
                                  <a:pt x="420" y="61"/>
                                </a:lnTo>
                                <a:lnTo>
                                  <a:pt x="418" y="66"/>
                                </a:lnTo>
                                <a:lnTo>
                                  <a:pt x="415" y="73"/>
                                </a:lnTo>
                                <a:lnTo>
                                  <a:pt x="412" y="78"/>
                                </a:lnTo>
                                <a:lnTo>
                                  <a:pt x="409" y="80"/>
                                </a:lnTo>
                                <a:lnTo>
                                  <a:pt x="406" y="83"/>
                                </a:lnTo>
                                <a:lnTo>
                                  <a:pt x="403" y="85"/>
                                </a:lnTo>
                                <a:lnTo>
                                  <a:pt x="400" y="87"/>
                                </a:lnTo>
                                <a:lnTo>
                                  <a:pt x="394" y="87"/>
                                </a:lnTo>
                                <a:lnTo>
                                  <a:pt x="250" y="87"/>
                                </a:lnTo>
                                <a:lnTo>
                                  <a:pt x="248" y="87"/>
                                </a:lnTo>
                                <a:lnTo>
                                  <a:pt x="245" y="90"/>
                                </a:lnTo>
                                <a:lnTo>
                                  <a:pt x="242" y="92"/>
                                </a:lnTo>
                                <a:lnTo>
                                  <a:pt x="239" y="94"/>
                                </a:lnTo>
                                <a:lnTo>
                                  <a:pt x="233" y="99"/>
                                </a:lnTo>
                                <a:lnTo>
                                  <a:pt x="230" y="101"/>
                                </a:lnTo>
                                <a:lnTo>
                                  <a:pt x="227" y="108"/>
                                </a:lnTo>
                                <a:lnTo>
                                  <a:pt x="227" y="113"/>
                                </a:lnTo>
                                <a:lnTo>
                                  <a:pt x="222" y="127"/>
                                </a:lnTo>
                                <a:lnTo>
                                  <a:pt x="219" y="142"/>
                                </a:lnTo>
                                <a:lnTo>
                                  <a:pt x="216" y="158"/>
                                </a:lnTo>
                                <a:lnTo>
                                  <a:pt x="216" y="177"/>
                                </a:lnTo>
                                <a:lnTo>
                                  <a:pt x="216" y="158"/>
                                </a:lnTo>
                                <a:lnTo>
                                  <a:pt x="213" y="142"/>
                                </a:lnTo>
                                <a:lnTo>
                                  <a:pt x="210" y="127"/>
                                </a:lnTo>
                                <a:lnTo>
                                  <a:pt x="204" y="113"/>
                                </a:lnTo>
                                <a:lnTo>
                                  <a:pt x="202" y="108"/>
                                </a:lnTo>
                                <a:lnTo>
                                  <a:pt x="199" y="101"/>
                                </a:lnTo>
                                <a:lnTo>
                                  <a:pt x="196" y="99"/>
                                </a:lnTo>
                                <a:lnTo>
                                  <a:pt x="193" y="94"/>
                                </a:lnTo>
                                <a:lnTo>
                                  <a:pt x="190" y="92"/>
                                </a:lnTo>
                                <a:lnTo>
                                  <a:pt x="187" y="90"/>
                                </a:lnTo>
                                <a:lnTo>
                                  <a:pt x="184" y="87"/>
                                </a:lnTo>
                                <a:lnTo>
                                  <a:pt x="178" y="87"/>
                                </a:lnTo>
                                <a:lnTo>
                                  <a:pt x="35" y="87"/>
                                </a:lnTo>
                                <a:lnTo>
                                  <a:pt x="32" y="87"/>
                                </a:lnTo>
                                <a:lnTo>
                                  <a:pt x="29" y="85"/>
                                </a:lnTo>
                                <a:lnTo>
                                  <a:pt x="26" y="83"/>
                                </a:lnTo>
                                <a:lnTo>
                                  <a:pt x="23" y="80"/>
                                </a:lnTo>
                                <a:lnTo>
                                  <a:pt x="17" y="78"/>
                                </a:lnTo>
                                <a:lnTo>
                                  <a:pt x="14" y="73"/>
                                </a:lnTo>
                                <a:lnTo>
                                  <a:pt x="11" y="66"/>
                                </a:lnTo>
                                <a:lnTo>
                                  <a:pt x="11" y="61"/>
                                </a:lnTo>
                                <a:lnTo>
                                  <a:pt x="6" y="49"/>
                                </a:lnTo>
                                <a:lnTo>
                                  <a:pt x="3" y="33"/>
                                </a:lnTo>
                                <a:lnTo>
                                  <a:pt x="0" y="16"/>
                                </a:lnTo>
                                <a:lnTo>
                                  <a:pt x="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9122551" name="Rectangle 178"/>
                        <wps:cNvSpPr>
                          <a:spLocks noChangeArrowheads="1"/>
                        </wps:cNvSpPr>
                        <wps:spPr bwMode="auto">
                          <a:xfrm>
                            <a:off x="1406740" y="555866"/>
                            <a:ext cx="487714" cy="177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13984"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порядок</w:t>
                              </w:r>
                            </w:p>
                          </w:txbxContent>
                        </wps:txbx>
                        <wps:bodyPr rot="0" vert="horz" wrap="none" lIns="0" tIns="0" rIns="0" bIns="0" anchor="t" anchorCtr="0" upright="1">
                          <a:noAutofit/>
                        </wps:bodyPr>
                      </wps:wsp>
                      <wps:wsp>
                        <wps:cNvPr id="815328810" name="Rectangle 179"/>
                        <wps:cNvSpPr>
                          <a:spLocks noChangeArrowheads="1"/>
                        </wps:cNvSpPr>
                        <wps:spPr bwMode="auto">
                          <a:xfrm>
                            <a:off x="1937655" y="556266"/>
                            <a:ext cx="33001" cy="285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66ADE"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898896963" name="Rectangle 180"/>
                        <wps:cNvSpPr>
                          <a:spLocks noChangeArrowheads="1"/>
                        </wps:cNvSpPr>
                        <wps:spPr bwMode="auto">
                          <a:xfrm>
                            <a:off x="1319838" y="355542"/>
                            <a:ext cx="50801" cy="235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E9F85" w14:textId="77777777" w:rsidR="00B152BD" w:rsidRDefault="00B152BD" w:rsidP="008828D3">
                              <w:r>
                                <w:rPr>
                                  <w:color w:val="000000"/>
                                  <w:sz w:val="16"/>
                                  <w:szCs w:val="16"/>
                                  <w:lang w:val="en-US"/>
                                </w:rPr>
                                <w:t>+</w:t>
                              </w:r>
                            </w:p>
                          </w:txbxContent>
                        </wps:txbx>
                        <wps:bodyPr rot="0" vert="horz" wrap="none" lIns="0" tIns="0" rIns="0" bIns="0" anchor="t" anchorCtr="0" upright="1">
                          <a:spAutoFit/>
                        </wps:bodyPr>
                      </wps:wsp>
                      <wps:wsp>
                        <wps:cNvPr id="1433764409" name="Rectangle 181"/>
                        <wps:cNvSpPr>
                          <a:spLocks noChangeArrowheads="1"/>
                        </wps:cNvSpPr>
                        <wps:spPr bwMode="auto">
                          <a:xfrm>
                            <a:off x="1449341" y="364443"/>
                            <a:ext cx="23501" cy="285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CD6F6" w14:textId="77777777" w:rsidR="00B152BD" w:rsidRDefault="00B152BD" w:rsidP="008828D3">
                              <w:r>
                                <w:rPr>
                                  <w:color w:val="000000"/>
                                  <w:sz w:val="16"/>
                                  <w:szCs w:val="16"/>
                                  <w:lang w:val="en-US"/>
                                </w:rPr>
                                <w:t xml:space="preserve"> </w:t>
                              </w:r>
                            </w:p>
                          </w:txbxContent>
                        </wps:txbx>
                        <wps:bodyPr rot="0" vert="horz" wrap="none" lIns="0" tIns="0" rIns="0" bIns="0" anchor="t" anchorCtr="0" upright="1">
                          <a:spAutoFit/>
                        </wps:bodyPr>
                      </wps:wsp>
                      <wps:wsp>
                        <wps:cNvPr id="656227985" name="Rectangle 182"/>
                        <wps:cNvSpPr>
                          <a:spLocks noChangeArrowheads="1"/>
                        </wps:cNvSpPr>
                        <wps:spPr bwMode="auto">
                          <a:xfrm>
                            <a:off x="2001157" y="364443"/>
                            <a:ext cx="50801" cy="235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E6738" w14:textId="77777777" w:rsidR="00B152BD" w:rsidRDefault="00B152BD" w:rsidP="008828D3">
                              <w:r>
                                <w:rPr>
                                  <w:color w:val="000000"/>
                                  <w:sz w:val="16"/>
                                  <w:szCs w:val="16"/>
                                  <w:lang w:val="en-US"/>
                                </w:rPr>
                                <w:t>=</w:t>
                              </w:r>
                            </w:p>
                          </w:txbxContent>
                        </wps:txbx>
                        <wps:bodyPr rot="0" vert="horz" wrap="none" lIns="0" tIns="0" rIns="0" bIns="0" anchor="t" anchorCtr="0" upright="1">
                          <a:spAutoFit/>
                        </wps:bodyPr>
                      </wps:wsp>
                      <wps:wsp>
                        <wps:cNvPr id="1138682026" name="Rectangle 183"/>
                        <wps:cNvSpPr>
                          <a:spLocks noChangeArrowheads="1"/>
                        </wps:cNvSpPr>
                        <wps:spPr bwMode="auto">
                          <a:xfrm>
                            <a:off x="2070959" y="364443"/>
                            <a:ext cx="23501" cy="285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87AA7" w14:textId="77777777" w:rsidR="00B152BD" w:rsidRDefault="00B152BD" w:rsidP="008828D3">
                              <w:r>
                                <w:rPr>
                                  <w:color w:val="000000"/>
                                  <w:sz w:val="16"/>
                                  <w:szCs w:val="16"/>
                                  <w:lang w:val="en-US"/>
                                </w:rPr>
                                <w:t xml:space="preserve"> </w:t>
                              </w:r>
                            </w:p>
                          </w:txbxContent>
                        </wps:txbx>
                        <wps:bodyPr rot="0" vert="horz" wrap="none" lIns="0" tIns="0" rIns="0" bIns="0" anchor="t" anchorCtr="0" upright="1">
                          <a:spAutoFit/>
                        </wps:bodyPr>
                      </wps:wsp>
                      <wps:wsp>
                        <wps:cNvPr id="1629876940" name="Rectangle 184"/>
                        <wps:cNvSpPr>
                          <a:spLocks noChangeArrowheads="1"/>
                        </wps:cNvSpPr>
                        <wps:spPr bwMode="auto">
                          <a:xfrm>
                            <a:off x="2242464" y="367644"/>
                            <a:ext cx="103503" cy="235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2684E" w14:textId="77777777" w:rsidR="00B152BD" w:rsidRDefault="00B152BD" w:rsidP="008828D3">
                              <w:r>
                                <w:rPr>
                                  <w:color w:val="000000"/>
                                  <w:sz w:val="16"/>
                                  <w:szCs w:val="16"/>
                                  <w:lang w:val="en-US"/>
                                </w:rPr>
                                <w:t>66</w:t>
                              </w:r>
                            </w:p>
                          </w:txbxContent>
                        </wps:txbx>
                        <wps:bodyPr rot="0" vert="horz" wrap="none" lIns="0" tIns="0" rIns="0" bIns="0" anchor="t" anchorCtr="0" upright="1">
                          <a:spAutoFit/>
                        </wps:bodyPr>
                      </wps:wsp>
                      <wps:wsp>
                        <wps:cNvPr id="1924936806" name="Rectangle 185"/>
                        <wps:cNvSpPr>
                          <a:spLocks noChangeArrowheads="1"/>
                        </wps:cNvSpPr>
                        <wps:spPr bwMode="auto">
                          <a:xfrm>
                            <a:off x="2366868" y="367644"/>
                            <a:ext cx="23501" cy="285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81AB0" w14:textId="77777777" w:rsidR="00B152BD" w:rsidRDefault="00B152BD" w:rsidP="008828D3">
                              <w:r>
                                <w:rPr>
                                  <w:color w:val="000000"/>
                                  <w:sz w:val="16"/>
                                  <w:szCs w:val="16"/>
                                  <w:lang w:val="en-US"/>
                                </w:rPr>
                                <w:t xml:space="preserve"> </w:t>
                              </w:r>
                            </w:p>
                          </w:txbxContent>
                        </wps:txbx>
                        <wps:bodyPr rot="0" vert="horz" wrap="none" lIns="0" tIns="0" rIns="0" bIns="0" anchor="t" anchorCtr="0" upright="1">
                          <a:spAutoFit/>
                        </wps:bodyPr>
                      </wps:wsp>
                      <wps:wsp>
                        <wps:cNvPr id="692949550" name="Freeform 186"/>
                        <wps:cNvSpPr>
                          <a:spLocks/>
                        </wps:cNvSpPr>
                        <wps:spPr bwMode="auto">
                          <a:xfrm>
                            <a:off x="2171362" y="433651"/>
                            <a:ext cx="274308" cy="112413"/>
                          </a:xfrm>
                          <a:custGeom>
                            <a:avLst/>
                            <a:gdLst>
                              <a:gd name="T0" fmla="*/ 274320 w 432"/>
                              <a:gd name="T1" fmla="*/ 0 h 177"/>
                              <a:gd name="T2" fmla="*/ 272415 w 432"/>
                              <a:gd name="T3" fmla="*/ 12065 h 177"/>
                              <a:gd name="T4" fmla="*/ 272415 w 432"/>
                              <a:gd name="T5" fmla="*/ 22225 h 177"/>
                              <a:gd name="T6" fmla="*/ 270510 w 432"/>
                              <a:gd name="T7" fmla="*/ 31115 h 177"/>
                              <a:gd name="T8" fmla="*/ 267335 w 432"/>
                              <a:gd name="T9" fmla="*/ 40640 h 177"/>
                              <a:gd name="T10" fmla="*/ 265430 w 432"/>
                              <a:gd name="T11" fmla="*/ 43180 h 177"/>
                              <a:gd name="T12" fmla="*/ 263525 w 432"/>
                              <a:gd name="T13" fmla="*/ 46355 h 177"/>
                              <a:gd name="T14" fmla="*/ 261620 w 432"/>
                              <a:gd name="T15" fmla="*/ 49530 h 177"/>
                              <a:gd name="T16" fmla="*/ 259715 w 432"/>
                              <a:gd name="T17" fmla="*/ 52705 h 177"/>
                              <a:gd name="T18" fmla="*/ 257810 w 432"/>
                              <a:gd name="T19" fmla="*/ 53975 h 177"/>
                              <a:gd name="T20" fmla="*/ 255905 w 432"/>
                              <a:gd name="T21" fmla="*/ 55245 h 177"/>
                              <a:gd name="T22" fmla="*/ 254000 w 432"/>
                              <a:gd name="T23" fmla="*/ 55245 h 177"/>
                              <a:gd name="T24" fmla="*/ 250825 w 432"/>
                              <a:gd name="T25" fmla="*/ 55245 h 177"/>
                              <a:gd name="T26" fmla="*/ 159385 w 432"/>
                              <a:gd name="T27" fmla="*/ 55245 h 177"/>
                              <a:gd name="T28" fmla="*/ 157480 w 432"/>
                              <a:gd name="T29" fmla="*/ 57150 h 177"/>
                              <a:gd name="T30" fmla="*/ 155575 w 432"/>
                              <a:gd name="T31" fmla="*/ 57150 h 177"/>
                              <a:gd name="T32" fmla="*/ 153670 w 432"/>
                              <a:gd name="T33" fmla="*/ 58420 h 177"/>
                              <a:gd name="T34" fmla="*/ 149860 w 432"/>
                              <a:gd name="T35" fmla="*/ 59690 h 177"/>
                              <a:gd name="T36" fmla="*/ 147955 w 432"/>
                              <a:gd name="T37" fmla="*/ 62865 h 177"/>
                              <a:gd name="T38" fmla="*/ 146685 w 432"/>
                              <a:gd name="T39" fmla="*/ 66040 h 177"/>
                              <a:gd name="T40" fmla="*/ 144780 w 432"/>
                              <a:gd name="T41" fmla="*/ 68580 h 177"/>
                              <a:gd name="T42" fmla="*/ 142875 w 432"/>
                              <a:gd name="T43" fmla="*/ 71755 h 177"/>
                              <a:gd name="T44" fmla="*/ 140970 w 432"/>
                              <a:gd name="T45" fmla="*/ 80645 h 177"/>
                              <a:gd name="T46" fmla="*/ 139065 w 432"/>
                              <a:gd name="T47" fmla="*/ 90170 h 177"/>
                              <a:gd name="T48" fmla="*/ 137160 w 432"/>
                              <a:gd name="T49" fmla="*/ 100330 h 177"/>
                              <a:gd name="T50" fmla="*/ 137160 w 432"/>
                              <a:gd name="T51" fmla="*/ 112395 h 177"/>
                              <a:gd name="T52" fmla="*/ 135255 w 432"/>
                              <a:gd name="T53" fmla="*/ 100330 h 177"/>
                              <a:gd name="T54" fmla="*/ 135255 w 432"/>
                              <a:gd name="T55" fmla="*/ 90170 h 177"/>
                              <a:gd name="T56" fmla="*/ 133350 w 432"/>
                              <a:gd name="T57" fmla="*/ 80645 h 177"/>
                              <a:gd name="T58" fmla="*/ 130175 w 432"/>
                              <a:gd name="T59" fmla="*/ 71755 h 177"/>
                              <a:gd name="T60" fmla="*/ 128270 w 432"/>
                              <a:gd name="T61" fmla="*/ 68580 h 177"/>
                              <a:gd name="T62" fmla="*/ 126365 w 432"/>
                              <a:gd name="T63" fmla="*/ 66040 h 177"/>
                              <a:gd name="T64" fmla="*/ 124460 w 432"/>
                              <a:gd name="T65" fmla="*/ 62865 h 177"/>
                              <a:gd name="T66" fmla="*/ 122555 w 432"/>
                              <a:gd name="T67" fmla="*/ 59690 h 177"/>
                              <a:gd name="T68" fmla="*/ 120650 w 432"/>
                              <a:gd name="T69" fmla="*/ 58420 h 177"/>
                              <a:gd name="T70" fmla="*/ 118745 w 432"/>
                              <a:gd name="T71" fmla="*/ 57150 h 177"/>
                              <a:gd name="T72" fmla="*/ 116840 w 432"/>
                              <a:gd name="T73" fmla="*/ 57150 h 177"/>
                              <a:gd name="T74" fmla="*/ 113665 w 432"/>
                              <a:gd name="T75" fmla="*/ 55245 h 177"/>
                              <a:gd name="T76" fmla="*/ 22225 w 432"/>
                              <a:gd name="T77" fmla="*/ 55245 h 177"/>
                              <a:gd name="T78" fmla="*/ 20320 w 432"/>
                              <a:gd name="T79" fmla="*/ 55245 h 177"/>
                              <a:gd name="T80" fmla="*/ 18415 w 432"/>
                              <a:gd name="T81" fmla="*/ 55245 h 177"/>
                              <a:gd name="T82" fmla="*/ 16510 w 432"/>
                              <a:gd name="T83" fmla="*/ 53975 h 177"/>
                              <a:gd name="T84" fmla="*/ 12700 w 432"/>
                              <a:gd name="T85" fmla="*/ 52705 h 177"/>
                              <a:gd name="T86" fmla="*/ 10795 w 432"/>
                              <a:gd name="T87" fmla="*/ 49530 h 177"/>
                              <a:gd name="T88" fmla="*/ 9525 w 432"/>
                              <a:gd name="T89" fmla="*/ 46355 h 177"/>
                              <a:gd name="T90" fmla="*/ 7620 w 432"/>
                              <a:gd name="T91" fmla="*/ 43180 h 177"/>
                              <a:gd name="T92" fmla="*/ 5715 w 432"/>
                              <a:gd name="T93" fmla="*/ 40640 h 177"/>
                              <a:gd name="T94" fmla="*/ 3810 w 432"/>
                              <a:gd name="T95" fmla="*/ 31115 h 177"/>
                              <a:gd name="T96" fmla="*/ 1905 w 432"/>
                              <a:gd name="T97" fmla="*/ 22225 h 177"/>
                              <a:gd name="T98" fmla="*/ 0 w 432"/>
                              <a:gd name="T99" fmla="*/ 12065 h 177"/>
                              <a:gd name="T100" fmla="*/ 0 w 432"/>
                              <a:gd name="T101" fmla="*/ 0 h 177"/>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432" h="177">
                                <a:moveTo>
                                  <a:pt x="432" y="0"/>
                                </a:moveTo>
                                <a:lnTo>
                                  <a:pt x="429" y="19"/>
                                </a:lnTo>
                                <a:lnTo>
                                  <a:pt x="429" y="35"/>
                                </a:lnTo>
                                <a:lnTo>
                                  <a:pt x="426" y="49"/>
                                </a:lnTo>
                                <a:lnTo>
                                  <a:pt x="421" y="64"/>
                                </a:lnTo>
                                <a:lnTo>
                                  <a:pt x="418" y="68"/>
                                </a:lnTo>
                                <a:lnTo>
                                  <a:pt x="415" y="73"/>
                                </a:lnTo>
                                <a:lnTo>
                                  <a:pt x="412" y="78"/>
                                </a:lnTo>
                                <a:lnTo>
                                  <a:pt x="409" y="83"/>
                                </a:lnTo>
                                <a:lnTo>
                                  <a:pt x="406" y="85"/>
                                </a:lnTo>
                                <a:lnTo>
                                  <a:pt x="403" y="87"/>
                                </a:lnTo>
                                <a:lnTo>
                                  <a:pt x="400" y="87"/>
                                </a:lnTo>
                                <a:lnTo>
                                  <a:pt x="395" y="87"/>
                                </a:lnTo>
                                <a:lnTo>
                                  <a:pt x="251" y="87"/>
                                </a:lnTo>
                                <a:lnTo>
                                  <a:pt x="248" y="90"/>
                                </a:lnTo>
                                <a:lnTo>
                                  <a:pt x="245" y="90"/>
                                </a:lnTo>
                                <a:lnTo>
                                  <a:pt x="242" y="92"/>
                                </a:lnTo>
                                <a:lnTo>
                                  <a:pt x="236" y="94"/>
                                </a:lnTo>
                                <a:lnTo>
                                  <a:pt x="233" y="99"/>
                                </a:lnTo>
                                <a:lnTo>
                                  <a:pt x="231" y="104"/>
                                </a:lnTo>
                                <a:lnTo>
                                  <a:pt x="228" y="108"/>
                                </a:lnTo>
                                <a:lnTo>
                                  <a:pt x="225" y="113"/>
                                </a:lnTo>
                                <a:lnTo>
                                  <a:pt x="222" y="127"/>
                                </a:lnTo>
                                <a:lnTo>
                                  <a:pt x="219" y="142"/>
                                </a:lnTo>
                                <a:lnTo>
                                  <a:pt x="216" y="158"/>
                                </a:lnTo>
                                <a:lnTo>
                                  <a:pt x="216" y="177"/>
                                </a:lnTo>
                                <a:lnTo>
                                  <a:pt x="213" y="158"/>
                                </a:lnTo>
                                <a:lnTo>
                                  <a:pt x="213" y="142"/>
                                </a:lnTo>
                                <a:lnTo>
                                  <a:pt x="210" y="127"/>
                                </a:lnTo>
                                <a:lnTo>
                                  <a:pt x="205" y="113"/>
                                </a:lnTo>
                                <a:lnTo>
                                  <a:pt x="202" y="108"/>
                                </a:lnTo>
                                <a:lnTo>
                                  <a:pt x="199" y="104"/>
                                </a:lnTo>
                                <a:lnTo>
                                  <a:pt x="196" y="99"/>
                                </a:lnTo>
                                <a:lnTo>
                                  <a:pt x="193" y="94"/>
                                </a:lnTo>
                                <a:lnTo>
                                  <a:pt x="190" y="92"/>
                                </a:lnTo>
                                <a:lnTo>
                                  <a:pt x="187" y="90"/>
                                </a:lnTo>
                                <a:lnTo>
                                  <a:pt x="184" y="90"/>
                                </a:lnTo>
                                <a:lnTo>
                                  <a:pt x="179" y="87"/>
                                </a:lnTo>
                                <a:lnTo>
                                  <a:pt x="35" y="87"/>
                                </a:lnTo>
                                <a:lnTo>
                                  <a:pt x="32" y="87"/>
                                </a:lnTo>
                                <a:lnTo>
                                  <a:pt x="29" y="87"/>
                                </a:lnTo>
                                <a:lnTo>
                                  <a:pt x="26" y="85"/>
                                </a:lnTo>
                                <a:lnTo>
                                  <a:pt x="20" y="83"/>
                                </a:lnTo>
                                <a:lnTo>
                                  <a:pt x="17" y="78"/>
                                </a:lnTo>
                                <a:lnTo>
                                  <a:pt x="15" y="73"/>
                                </a:lnTo>
                                <a:lnTo>
                                  <a:pt x="12" y="68"/>
                                </a:lnTo>
                                <a:lnTo>
                                  <a:pt x="9" y="64"/>
                                </a:lnTo>
                                <a:lnTo>
                                  <a:pt x="6" y="49"/>
                                </a:lnTo>
                                <a:lnTo>
                                  <a:pt x="3" y="35"/>
                                </a:lnTo>
                                <a:lnTo>
                                  <a:pt x="0" y="19"/>
                                </a:lnTo>
                                <a:lnTo>
                                  <a:pt x="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054259" name="Rectangle 187"/>
                        <wps:cNvSpPr>
                          <a:spLocks noChangeArrowheads="1"/>
                        </wps:cNvSpPr>
                        <wps:spPr bwMode="auto">
                          <a:xfrm>
                            <a:off x="2129361" y="555866"/>
                            <a:ext cx="927126" cy="190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45919"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характеристика</w:t>
                              </w:r>
                            </w:p>
                          </w:txbxContent>
                        </wps:txbx>
                        <wps:bodyPr rot="0" vert="horz" wrap="none" lIns="0" tIns="0" rIns="0" bIns="0" anchor="t" anchorCtr="0" upright="1">
                          <a:noAutofit/>
                        </wps:bodyPr>
                      </wps:wsp>
                      <wps:wsp>
                        <wps:cNvPr id="149995877" name="Rectangle 188"/>
                        <wps:cNvSpPr>
                          <a:spLocks noChangeArrowheads="1"/>
                        </wps:cNvSpPr>
                        <wps:spPr bwMode="auto">
                          <a:xfrm>
                            <a:off x="3139090" y="556266"/>
                            <a:ext cx="33001" cy="285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C4E9D"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c:wpc>
                  </a:graphicData>
                </a:graphic>
              </wp:inline>
            </w:drawing>
          </mc:Choice>
          <mc:Fallback>
            <w:pict>
              <v:group w14:anchorId="2168AD78" id="Полотно 116" o:spid="_x0000_s1233" editas="canvas" style="width:261.85pt;height:79.6pt;mso-position-horizontal-relative:char;mso-position-vertical-relative:line" coordsize="33254,1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">
                <v:shape id="_x0000_s1234" type="#_x0000_t75" style="position:absolute;width:33254;height:10109;visibility:visible;mso-wrap-style:square">
                  <v:fill o:detectmouseclick="t"/>
                  <v:path o:connecttype="none"/>
                </v:shape>
                <v:rect id="Rectangle 161" o:spid="_x0000_s1235" style="position:absolute;left:3710;top:7752;width:1727;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" filled="f" stroked="f">
                  <v:textbox style="mso-fit-shape-to-text:t" inset="0,0,0,0">
                    <w:txbxContent>
                      <w:p w14:paraId="139B3CDE" w14:textId="77777777" w:rsidR="00B152BD" w:rsidRPr="00BD45FE" w:rsidRDefault="00B152BD" w:rsidP="008828D3">
                        <w:pPr>
                          <w:rPr>
                            <w:sz w:val="16"/>
                            <w:szCs w:val="16"/>
                          </w:rPr>
                        </w:pPr>
                      </w:p>
                    </w:txbxContent>
                  </v:textbox>
                </v:rect>
                <v:rect id="Rectangle 162" o:spid="_x0000_s1236" style="position:absolute;left:5766;top:1067;width:1682;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" filled="f" stroked="f">
                  <v:textbox style="mso-fit-shape-to-text:t" inset="0,0,0,0">
                    <w:txbxContent>
                      <w:p w14:paraId="1260EA30" w14:textId="77777777" w:rsidR="00B152BD" w:rsidRPr="00BD45FE" w:rsidRDefault="00B152BD"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1237" style="position:absolute;left:7080;top:1708;width:622;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" filled="f" stroked="f">
                  <v:textbox style="mso-fit-shape-to-text:t" inset="0,0,0,0">
                    <w:txbxContent>
                      <w:p w14:paraId="76914B60" w14:textId="77777777" w:rsidR="00B152BD" w:rsidRPr="00BD45FE" w:rsidRDefault="00B152BD"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1238" style="position:absolute;left:7946;top:1065;width:2387;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" filled="f" stroked="f">
                  <v:textbox style="mso-fit-shape-to-text:t" inset="0,0,0,0">
                    <w:txbxContent>
                      <w:p w14:paraId="53C366A2" w14:textId="77777777" w:rsidR="00B152BD" w:rsidRDefault="00B152BD"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1239" style="position:absolute;left:10460;top:1265;width:8020;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" filled="f" stroked="f">
                  <v:textbox style="mso-fit-shape-to-text:t" inset="0,0,0,0">
                    <w:txbxContent>
                      <w:p w14:paraId="1C731E96" w14:textId="77777777" w:rsidR="00B152BD" w:rsidRPr="00BD45FE" w:rsidRDefault="00B152BD"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1240" style="position:absolute;left:18182;top:1066;width:781;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" filled="f" stroked="f">
                  <v:textbox style="mso-fit-shape-to-text:t" inset="0,0,0,0">
                    <w:txbxContent>
                      <w:p w14:paraId="665DB52F" w14:textId="77777777" w:rsidR="00B152BD" w:rsidRDefault="00B152BD" w:rsidP="008828D3">
                        <w:r>
                          <w:rPr>
                            <w:color w:val="000000"/>
                            <w:lang w:val="en-US"/>
                          </w:rPr>
                          <w:t>).</w:t>
                        </w:r>
                      </w:p>
                    </w:txbxContent>
                  </v:textbox>
                </v:rect>
                <v:rect id="Rectangle 167" o:spid="_x0000_s1241" style="position:absolute;left:19242;top:1066;width:331;height:2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" filled="f" stroked="f">
                  <v:textbox style="mso-fit-shape-to-text:t" inset="0,0,0,0">
                    <w:txbxContent>
                      <w:p w14:paraId="028944BD" w14:textId="77777777" w:rsidR="00B152BD" w:rsidRDefault="00B152BD" w:rsidP="008828D3">
                        <w:r>
                          <w:rPr>
                            <w:color w:val="000000"/>
                            <w:lang w:val="en-US"/>
                          </w:rPr>
                          <w:t xml:space="preserve"> </w:t>
                        </w:r>
                      </w:p>
                    </w:txbxContent>
                  </v:textbox>
                </v:rect>
                <v:shape id="Freeform 168" o:spid="_x0000_s1242" style="position:absolute;left:16080;top:2634;width:2102;height:1124;visibility:visible;mso-wrap-style:square;v-text-anchor:top" coordsize="33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" path="m331,r,19l328,35r-3,15l322,64r-3,4l319,73r-3,5l313,83r-2,2l308,87r-3,l302,90r-110,l190,90r-3,l184,92r-3,5l178,99r,5l175,109r-3,7l169,127r-2,15l167,158r-3,19l164,158r,-16l161,127r-3,-11l155,109r-3,-5l149,99r,-2l146,92r-2,-2l141,90r-3,l25,90,23,87,20,85,17,83,14,78,11,73,8,68r,-4l5,50,2,35,,19,,e" filled="f" strokeweight=".85pt">
                  <v:path arrowok="t" o:connecttype="custom" o:connectlocs="133480810,0;133480810,7662502;132271014,14115135;131061218,20164479;129851422,25810533;128641627,27423691;128641627,29440139;127431831,31456587;126222035,33473035;125415504,34279614;124205708,35086193;122995913,35086193;121786117,36296062;77426935,36296062;76620405,36296062;75410609,36296062;74200813,37102641;72991017,39119089;71781221,39925668;71781221,41942116;70571425,43958564;69361629,46781591;68151834,51217776;67345303,57267120;67345303,63719753;66135507,71382255;66135507,63719753;66135507,57267120;64925711,51217776;63715915,46781591;62506119,43958564;61296324,41942116;60086528,39925668;60086528,39119089;58876732,37102641;58070201,36296062;56860405,36296062;55650610,36296062;10081632,36296062;9275102,35086193;9275102,35086193;8065306,34279614;6855510,33473035;5645714,31456587;4435918,29440139;3226122,27423691;3226122,25810533;2016326,20164479;806531,14115135;0,7662502;0,0" o:connectangles="0,0,0,0,0,0,0,0,0,0,0,0,0,0,0,0,0,0,0,0,0,0,0,0,0,0,0,0,0,0,0,0,0,0,0,0,0,0,0,0,0,0,0,0,0,0,0,0,0,0,0"/>
                </v:shape>
                <v:rect id="Rectangle 169" o:spid="_x0000_s1243" style="position:absolute;left:10340;top:3676;width:1035;height:23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" filled="f" stroked="f">
                  <v:textbox style="mso-fit-shape-to-text:t" inset="0,0,0,0">
                    <w:txbxContent>
                      <w:p w14:paraId="20CF02C7" w14:textId="77777777" w:rsidR="00B152BD" w:rsidRDefault="00B152BD" w:rsidP="008828D3">
                        <w:r>
                          <w:rPr>
                            <w:color w:val="000000"/>
                            <w:sz w:val="16"/>
                            <w:szCs w:val="16"/>
                            <w:lang w:val="en-US"/>
                          </w:rPr>
                          <w:t>64</w:t>
                        </w:r>
                      </w:p>
                    </w:txbxContent>
                  </v:textbox>
                </v:rect>
                <v:rect id="Rectangle 170" o:spid="_x0000_s1244" style="position:absolute;left:11584;top:3676;width:235;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" filled="f" stroked="f">
                  <v:textbox style="mso-fit-shape-to-text:t" inset="0,0,0,0">
                    <w:txbxContent>
                      <w:p w14:paraId="6398BDF8" w14:textId="77777777" w:rsidR="00B152BD" w:rsidRDefault="00B152BD" w:rsidP="008828D3">
                        <w:r>
                          <w:rPr>
                            <w:color w:val="000000"/>
                            <w:sz w:val="16"/>
                            <w:szCs w:val="16"/>
                            <w:lang w:val="en-US"/>
                          </w:rPr>
                          <w:t xml:space="preserve"> </w:t>
                        </w:r>
                      </w:p>
                    </w:txbxContent>
                  </v:textbox>
                </v:rect>
                <v:shape id="Freeform 171" o:spid="_x0000_s1245" style="position:absolute;left:10460;top:2589;width:915;height:1169;visibility:visible;mso-wrap-style:square;v-text-anchor:top" coordsize="14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" path="m84,97r,80l81,179r,3l78,182r-6,2l69,182r-2,l67,179r-3,-2l64,97r3,-3l67,92r2,-2l72,90r6,l81,92r,2l84,97xm,118l72,r72,118l,118xe" fillcolor="black" strokeweight=".15pt">
                  <v:path arrowok="t" o:connecttype="custom" o:connectlocs="33894236,39137597;33894236,71416027;32683728,72222988;32683728,73433429;31473219,73433429;29052203,74240390;27841694,73433429;27034688,73433429;27034688,72222988;25824180,71416027;25824180,39137597;27034688,37927156;27034688,37120195;27841694,36313234;29052203,36313234;31473219,36313234;32683728,37120195;32683728,37927156;33894236,39137597;33894236,39137597;0,47610685;29052203,0;58104405,47610685;0,47610685" o:connectangles="0,0,0,0,0,0,0,0,0,0,0,0,0,0,0,0,0,0,0,0,0,0,0,0"/>
                  <o:lock v:ext="edit" verticies="t"/>
                </v:shape>
                <v:shape id="Freeform 172" o:spid="_x0000_s1246" style="position:absolute;left:9571;top:4336;width:2744;height:1124;visibility:visible;mso-wrap-style:square;v-text-anchor:top" coordsize="43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"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174249080,0;174249080,6452633;173039017,13308556;171828954,19761189;170618891,24600664;169408828,26617112;168602119,29440139;167392056,31456587;166181993,32263166;164971930,33473035;162551804,34279614;161341741,35086193;160131678,35086193;102048651,35086193;101241942,35086193;98821816,36296062;97611753,37102641;96401690,37909220;95191627,39925668;93981564,40732247;92771501,43555274;91561438,45571722;90754729,51217776;88334603,57267120;88334603,63719753;87124540,71382255;87124540,63719753;85914477,57267120;84704414,51217776;83494351,45571722;82284288,43555274;81477579,40732247;80267516,39925668;79057453,37909220;77847390,37102641;75427264,36296062;74217201,35086193;73007138,35086193;14924111,35086193;14117402,35086193;11697276,34279614;10487213,33473035;9277150,32263166;8067087,31456587;6857024,29440139;5646961,26617112;4840252,24600664;3630189,19761189;1210063,13308556;1210063,6452633;0,0" o:connectangles="0,0,0,0,0,0,0,0,0,0,0,0,0,0,0,0,0,0,0,0,0,0,0,0,0,0,0,0,0,0,0,0,0,0,0,0,0,0,0,0,0,0,0,0,0,0,0,0,0,0,0"/>
                </v:shape>
                <v:rect id="Rectangle 173" o:spid="_x0000_s1247" style="position:absolute;left:5787;top:5558;width:5937;height:17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" filled="f" stroked="f">
                  <v:textbox inset="0,0,0,0">
                    <w:txbxContent>
                      <w:p w14:paraId="679B60EF"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смещение</w:t>
                        </w:r>
                      </w:p>
                    </w:txbxContent>
                  </v:textbox>
                </v:rect>
                <v:rect id="Rectangle 174" o:spid="_x0000_s1248" style="position:absolute;left:12238;top:5562;width:331;height:28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" filled="f" stroked="f">
                  <v:textbox style="mso-fit-shape-to-text:t" inset="0,0,0,0">
                    <w:txbxContent>
                      <w:p w14:paraId="68DF3486" w14:textId="77777777" w:rsidR="00B152BD" w:rsidRDefault="00B152BD" w:rsidP="008828D3">
                        <w:r>
                          <w:rPr>
                            <w:color w:val="000000"/>
                            <w:lang w:val="en-US"/>
                          </w:rPr>
                          <w:t xml:space="preserve"> </w:t>
                        </w:r>
                      </w:p>
                    </w:txbxContent>
                  </v:textbox>
                </v:rect>
                <v:rect id="Rectangle 175" o:spid="_x0000_s1249" style="position:absolute;left:16721;top:3676;width:521;height:23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" filled="f" stroked="f">
                  <v:textbox style="mso-fit-shape-to-text:t" inset="0,0,0,0">
                    <w:txbxContent>
                      <w:p w14:paraId="4A369A23" w14:textId="77777777" w:rsidR="00B152BD" w:rsidRDefault="00B152BD" w:rsidP="008828D3">
                        <w:r>
                          <w:rPr>
                            <w:color w:val="000000"/>
                            <w:sz w:val="16"/>
                            <w:szCs w:val="16"/>
                            <w:lang w:val="en-US"/>
                          </w:rPr>
                          <w:t>2</w:t>
                        </w:r>
                      </w:p>
                    </w:txbxContent>
                  </v:textbox>
                </v:rect>
                <v:rect id="Rectangle 176" o:spid="_x0000_s1250" style="position:absolute;left:17344;top:3676;width:235;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" filled="f" stroked="f">
                  <v:textbox style="mso-fit-shape-to-text:t" inset="0,0,0,0">
                    <w:txbxContent>
                      <w:p w14:paraId="1C3A2B39" w14:textId="77777777" w:rsidR="00B152BD" w:rsidRDefault="00B152BD" w:rsidP="008828D3">
                        <w:r>
                          <w:rPr>
                            <w:color w:val="000000"/>
                            <w:sz w:val="16"/>
                            <w:szCs w:val="16"/>
                            <w:lang w:val="en-US"/>
                          </w:rPr>
                          <w:t xml:space="preserve"> </w:t>
                        </w:r>
                      </w:p>
                    </w:txbxContent>
                  </v:textbox>
                </v:rect>
                <v:shape id="Freeform 177" o:spid="_x0000_s1251" style="position:absolute;left:15661;top:4336;width:2743;height:1124;visibility:visible;mso-wrap-style:square;v-text-anchor:top" coordsize="43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"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174185580,0;174185580,6452633;172975958,13308556;171766336,19761189;169347092,24600664;168540677,26617112;167331055,29440139;166121433,31456587;164911811,32263166;163702189,33473035;162492567,34279614;161282944,35086193;158863700,35086193;100801840,35086193;99995426,35086193;98785803,36296062;97576181,37102641;96366559,37909220;93947315,39925668;92737693,40732247;91528071,43555274;91528071,45571722;89512034,51217776;88302412,57267120;87092790,63719753;87092790,71382255;87092790,63719753;85883168,57267120;84673546,51217776;82254302,45571722;81447887,43555274;80238265,40732247;79028643,39925668;77819021,37909220;76609399,37102641;75399777,36296062;74190154,35086193;71770910,35086193;14112258,35086193;12902636,35086193;11693013,34279614;10483391,33473035;9273769,32263166;6854525,31456587;5644903,29440139;4435281,26617112;4435281,24600664;2419244,19761189;1209622,13308556;0,6452633;0,0" o:connectangles="0,0,0,0,0,0,0,0,0,0,0,0,0,0,0,0,0,0,0,0,0,0,0,0,0,0,0,0,0,0,0,0,0,0,0,0,0,0,0,0,0,0,0,0,0,0,0,0,0,0,0"/>
                </v:shape>
                <v:rect id="Rectangle 178" o:spid="_x0000_s1252" style="position:absolute;left:14067;top:5558;width:4877;height:17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" filled="f" stroked="f">
                  <v:textbox inset="0,0,0,0">
                    <w:txbxContent>
                      <w:p w14:paraId="4D413984"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порядок</w:t>
                        </w:r>
                      </w:p>
                    </w:txbxContent>
                  </v:textbox>
                </v:rect>
                <v:rect id="Rectangle 179" o:spid="_x0000_s1253" style="position:absolute;left:19376;top:5562;width:330;height:28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" filled="f" stroked="f">
                  <v:textbox style="mso-fit-shape-to-text:t" inset="0,0,0,0">
                    <w:txbxContent>
                      <w:p w14:paraId="25A66ADE" w14:textId="77777777" w:rsidR="00B152BD" w:rsidRDefault="00B152BD" w:rsidP="008828D3">
                        <w:r>
                          <w:rPr>
                            <w:color w:val="000000"/>
                            <w:lang w:val="en-US"/>
                          </w:rPr>
                          <w:t xml:space="preserve"> </w:t>
                        </w:r>
                      </w:p>
                    </w:txbxContent>
                  </v:textbox>
                </v:rect>
                <v:rect id="Rectangle 180" o:spid="_x0000_s1254" style="position:absolute;left:13198;top:3555;width:508;height:23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" filled="f" stroked="f">
                  <v:textbox style="mso-fit-shape-to-text:t" inset="0,0,0,0">
                    <w:txbxContent>
                      <w:p w14:paraId="50DE9F85" w14:textId="77777777" w:rsidR="00B152BD" w:rsidRDefault="00B152BD" w:rsidP="008828D3">
                        <w:r>
                          <w:rPr>
                            <w:color w:val="000000"/>
                            <w:sz w:val="16"/>
                            <w:szCs w:val="16"/>
                            <w:lang w:val="en-US"/>
                          </w:rPr>
                          <w:t>+</w:t>
                        </w:r>
                      </w:p>
                    </w:txbxContent>
                  </v:textbox>
                </v:rect>
                <v:rect id="Rectangle 181" o:spid="_x0000_s1255" style="position:absolute;left:14493;top:3644;width:235;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" filled="f" stroked="f">
                  <v:textbox style="mso-fit-shape-to-text:t" inset="0,0,0,0">
                    <w:txbxContent>
                      <w:p w14:paraId="4E2CD6F6" w14:textId="77777777" w:rsidR="00B152BD" w:rsidRDefault="00B152BD" w:rsidP="008828D3">
                        <w:r>
                          <w:rPr>
                            <w:color w:val="000000"/>
                            <w:sz w:val="16"/>
                            <w:szCs w:val="16"/>
                            <w:lang w:val="en-US"/>
                          </w:rPr>
                          <w:t xml:space="preserve"> </w:t>
                        </w:r>
                      </w:p>
                    </w:txbxContent>
                  </v:textbox>
                </v:rect>
                <v:rect id="Rectangle 182" o:spid="_x0000_s1256" style="position:absolute;left:20011;top:3644;width:508;height:23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" filled="f" stroked="f">
                  <v:textbox style="mso-fit-shape-to-text:t" inset="0,0,0,0">
                    <w:txbxContent>
                      <w:p w14:paraId="04FE6738" w14:textId="77777777" w:rsidR="00B152BD" w:rsidRDefault="00B152BD" w:rsidP="008828D3">
                        <w:r>
                          <w:rPr>
                            <w:color w:val="000000"/>
                            <w:sz w:val="16"/>
                            <w:szCs w:val="16"/>
                            <w:lang w:val="en-US"/>
                          </w:rPr>
                          <w:t>=</w:t>
                        </w:r>
                      </w:p>
                    </w:txbxContent>
                  </v:textbox>
                </v:rect>
                <v:rect id="Rectangle 183" o:spid="_x0000_s1257" style="position:absolute;left:20709;top:3644;width:235;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" filled="f" stroked="f">
                  <v:textbox style="mso-fit-shape-to-text:t" inset="0,0,0,0">
                    <w:txbxContent>
                      <w:p w14:paraId="2AD87AA7" w14:textId="77777777" w:rsidR="00B152BD" w:rsidRDefault="00B152BD" w:rsidP="008828D3">
                        <w:r>
                          <w:rPr>
                            <w:color w:val="000000"/>
                            <w:sz w:val="16"/>
                            <w:szCs w:val="16"/>
                            <w:lang w:val="en-US"/>
                          </w:rPr>
                          <w:t xml:space="preserve"> </w:t>
                        </w:r>
                      </w:p>
                    </w:txbxContent>
                  </v:textbox>
                </v:rect>
                <v:rect id="Rectangle 184" o:spid="_x0000_s1258" style="position:absolute;left:22424;top:3676;width:1035;height:23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" filled="f" stroked="f">
                  <v:textbox style="mso-fit-shape-to-text:t" inset="0,0,0,0">
                    <w:txbxContent>
                      <w:p w14:paraId="0EE2684E" w14:textId="77777777" w:rsidR="00B152BD" w:rsidRDefault="00B152BD" w:rsidP="008828D3">
                        <w:r>
                          <w:rPr>
                            <w:color w:val="000000"/>
                            <w:sz w:val="16"/>
                            <w:szCs w:val="16"/>
                            <w:lang w:val="en-US"/>
                          </w:rPr>
                          <w:t>66</w:t>
                        </w:r>
                      </w:p>
                    </w:txbxContent>
                  </v:textbox>
                </v:rect>
                <v:rect id="Rectangle 185" o:spid="_x0000_s1259" style="position:absolute;left:23668;top:3676;width:235;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" filled="f" stroked="f">
                  <v:textbox style="mso-fit-shape-to-text:t" inset="0,0,0,0">
                    <w:txbxContent>
                      <w:p w14:paraId="00681AB0" w14:textId="77777777" w:rsidR="00B152BD" w:rsidRDefault="00B152BD" w:rsidP="008828D3">
                        <w:r>
                          <w:rPr>
                            <w:color w:val="000000"/>
                            <w:sz w:val="16"/>
                            <w:szCs w:val="16"/>
                            <w:lang w:val="en-US"/>
                          </w:rPr>
                          <w:t xml:space="preserve"> </w:t>
                        </w:r>
                      </w:p>
                    </w:txbxContent>
                  </v:textbox>
                </v:rect>
                <v:shape id="Freeform 186" o:spid="_x0000_s1260" style="position:absolute;left:21713;top:4336;width:2743;height:1124;visibility:visible;mso-wrap-style:square;v-text-anchor:top" coordsize="43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"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174185580,0;172975958,7662502;172975958,14115135;171766336,19761189;169750299,25810533;168540677,27423691;167331055,29440139;166121433,31456587;164911811,33473035;163702189,34279614;162492567,35086193;161282944,35086193;159266908,35086193;101205048,35086193;99995426,36296062;98785803,36296062;97576181,37102641;95156937,37909220;93947315,39925668;93140900,41942116;91931278,43555274;90721656,45571722;89512034,51217776;88302412,57267120;87092790,63719753;87092790,71382255;85883168,63719753;85883168,57267120;84673546,51217776;82657509,45571722;81447887,43555274;80238265,41942116;79028643,39925668;77819021,37909220;76609399,37102641;75399777,36296062;74190154,36296062;72174118,35086193;14112258,35086193;12902636,35086193;11693013,35086193;10483391,34279614;8064147,33473035;6854525,31456587;6048110,29440139;4838488,27423691;3628866,25810533;2419244,19761189;1209622,14115135;0,7662502;0,0" o:connectangles="0,0,0,0,0,0,0,0,0,0,0,0,0,0,0,0,0,0,0,0,0,0,0,0,0,0,0,0,0,0,0,0,0,0,0,0,0,0,0,0,0,0,0,0,0,0,0,0,0,0,0"/>
                </v:shape>
                <v:rect id="Rectangle 187" o:spid="_x0000_s1261" style="position:absolute;left:21293;top:5558;width:9271;height:19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" filled="f" stroked="f">
                  <v:textbox inset="0,0,0,0">
                    <w:txbxContent>
                      <w:p w14:paraId="56545919"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характеристика</w:t>
                        </w:r>
                      </w:p>
                    </w:txbxContent>
                  </v:textbox>
                </v:rect>
                <v:rect id="Rectangle 188" o:spid="_x0000_s1262" style="position:absolute;left:31390;top:5562;width:330;height:28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" filled="f" stroked="f">
                  <v:textbox style="mso-fit-shape-to-text:t" inset="0,0,0,0">
                    <w:txbxContent>
                      <w:p w14:paraId="5B2C4E9D" w14:textId="77777777" w:rsidR="00B152BD" w:rsidRDefault="00B152BD" w:rsidP="008828D3">
                        <w:r>
                          <w:rPr>
                            <w:color w:val="000000"/>
                            <w:lang w:val="en-US"/>
                          </w:rPr>
                          <w:t xml:space="preserve"> </w:t>
                        </w:r>
                      </w:p>
                    </w:txbxContent>
                  </v:textbox>
                </v:rect>
                <w10:anchorlock/>
              </v:group>
            </w:pict>
          </mc:Fallback>
        </mc:AlternateContent>
      </w:r>
    </w:p>
    <w:p w14:paraId="0DB1B24C" w14:textId="77777777"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7511CD72" w14:textId="77777777"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14:anchorId="1C25C909" wp14:editId="709E2F44">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14:paraId="47038553" w14:textId="77777777"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14:paraId="6D1EA52E" w14:textId="77777777"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 в виде</w:t>
      </w:r>
    </w:p>
    <w:p w14:paraId="4BB3C25B" w14:textId="77777777"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14:anchorId="7F882B1A" wp14:editId="25EA77C3">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14:paraId="4A340595" w14:textId="77777777"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14:paraId="48C70DE1" w14:textId="77777777"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14:paraId="176C4808" w14:textId="77777777"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14:paraId="301425D6" w14:textId="77777777"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14:paraId="0FFC4ECC" w14:textId="77777777"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14:paraId="5D67A998" w14:textId="77777777"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14:paraId="6CE222FA"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14:paraId="3A64CD34"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14:paraId="48210B72"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14:paraId="36C10029"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14:paraId="25300661" w14:textId="77777777"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 xml:space="preserve">Для получения двоичного значения характеристики, соответствующей отрицательному порядку, можно использовать следующее правило: в старший </w:t>
      </w:r>
      <w:r w:rsidRPr="00BD45FE">
        <w:rPr>
          <w:rFonts w:ascii="Times New Roman" w:hAnsi="Times New Roman" w:cs="Times New Roman"/>
          <w:sz w:val="28"/>
          <w:szCs w:val="28"/>
        </w:rPr>
        <w:lastRenderedPageBreak/>
        <w:t>разряд характеристики записывается ноль, а в шести ее младших разрядах представляется дополнительный код порядка (дополнение до 64)</w:t>
      </w:r>
    </w:p>
    <w:p w14:paraId="3E7176C7"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14:paraId="21E68B55"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14:paraId="247C09F5"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14:paraId="4596B9D2" w14:textId="77777777" w:rsidR="008828D3" w:rsidRPr="00BD45FE" w:rsidRDefault="008828D3" w:rsidP="008828D3">
      <w:pPr>
        <w:spacing w:after="0"/>
        <w:ind w:right="1024" w:firstLine="539"/>
        <w:jc w:val="both"/>
        <w:rPr>
          <w:rFonts w:ascii="Times New Roman" w:hAnsi="Times New Roman" w:cs="Times New Roman"/>
          <w:sz w:val="16"/>
          <w:szCs w:val="16"/>
        </w:rPr>
      </w:pPr>
    </w:p>
    <w:p w14:paraId="42638182" w14:textId="77777777"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7E6C385B" w14:textId="77777777"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14:anchorId="2F013C4C" wp14:editId="5D72FBE3">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14:paraId="18BAFCFD"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14:paraId="58882830" w14:textId="77777777"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14:paraId="7A7A8EB4"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14:paraId="4AC1845A"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14:paraId="7CFF5F5C" w14:textId="77777777"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14:paraId="6BFA577D"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7DFB350B" w14:textId="7E60E3EA" w:rsidR="008828D3" w:rsidRPr="00F7515E" w:rsidRDefault="00A0500F"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c">
            <w:drawing>
              <wp:inline distT="0" distB="0" distL="0" distR="0" wp14:anchorId="1F3609DC" wp14:editId="185134BD">
                <wp:extent cx="4770755" cy="959485"/>
                <wp:effectExtent l="0" t="0" r="1270" b="2540"/>
                <wp:docPr id="412712538" name="Полотно 4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45290128" name="Rectangle 321"/>
                        <wps:cNvSpPr>
                          <a:spLocks noChangeArrowheads="1"/>
                        </wps:cNvSpPr>
                        <wps:spPr bwMode="auto">
                          <a:xfrm>
                            <a:off x="10400" y="638157"/>
                            <a:ext cx="40600" cy="285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EF737"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488297967" name="Rectangle 322"/>
                        <wps:cNvSpPr>
                          <a:spLocks noChangeArrowheads="1"/>
                        </wps:cNvSpPr>
                        <wps:spPr bwMode="auto">
                          <a:xfrm>
                            <a:off x="8300" y="17802"/>
                            <a:ext cx="118701" cy="321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79D63" w14:textId="77777777" w:rsidR="00B152BD" w:rsidRPr="00F7515E" w:rsidRDefault="00B152BD"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wps:txbx>
                        <wps:bodyPr rot="0" vert="horz" wrap="none" lIns="0" tIns="0" rIns="0" bIns="0" anchor="t" anchorCtr="0" upright="1">
                          <a:spAutoFit/>
                        </wps:bodyPr>
                      </wps:wsp>
                      <wps:wsp>
                        <wps:cNvPr id="135360035" name="Rectangle 323"/>
                        <wps:cNvSpPr>
                          <a:spLocks noChangeArrowheads="1"/>
                        </wps:cNvSpPr>
                        <wps:spPr bwMode="auto">
                          <a:xfrm>
                            <a:off x="135502" y="17702"/>
                            <a:ext cx="222903" cy="33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D9F45"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589147961" name="Rectangle 324"/>
                        <wps:cNvSpPr>
                          <a:spLocks noChangeArrowheads="1"/>
                        </wps:cNvSpPr>
                        <wps:spPr bwMode="auto">
                          <a:xfrm>
                            <a:off x="381204" y="34903"/>
                            <a:ext cx="320704" cy="318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5A3F0" w14:textId="77777777" w:rsidR="00B152BD" w:rsidRDefault="00B152BD" w:rsidP="008828D3">
                              <w:r>
                                <w:rPr>
                                  <w:rFonts w:ascii="Courier New" w:hAnsi="Courier New" w:cs="Courier New"/>
                                  <w:color w:val="000000"/>
                                  <w:sz w:val="28"/>
                                  <w:szCs w:val="28"/>
                                  <w:lang w:val="en-US"/>
                                </w:rPr>
                                <w:t>250</w:t>
                              </w:r>
                            </w:p>
                          </w:txbxContent>
                        </wps:txbx>
                        <wps:bodyPr rot="0" vert="horz" wrap="none" lIns="0" tIns="0" rIns="0" bIns="0" anchor="t" anchorCtr="0" upright="1">
                          <a:spAutoFit/>
                        </wps:bodyPr>
                      </wps:wsp>
                      <wps:wsp>
                        <wps:cNvPr id="1443378754" name="Rectangle 325"/>
                        <wps:cNvSpPr>
                          <a:spLocks noChangeArrowheads="1"/>
                        </wps:cNvSpPr>
                        <wps:spPr bwMode="auto">
                          <a:xfrm>
                            <a:off x="699408" y="17702"/>
                            <a:ext cx="53901" cy="33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D542F"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774005575" name="Rectangle 326"/>
                        <wps:cNvSpPr>
                          <a:spLocks noChangeArrowheads="1"/>
                        </wps:cNvSpPr>
                        <wps:spPr bwMode="auto">
                          <a:xfrm>
                            <a:off x="757809" y="92008"/>
                            <a:ext cx="116201" cy="252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105D7" w14:textId="77777777" w:rsidR="00B152BD" w:rsidRDefault="00B152BD" w:rsidP="008828D3">
                              <w:r>
                                <w:rPr>
                                  <w:color w:val="000000"/>
                                  <w:sz w:val="18"/>
                                  <w:szCs w:val="18"/>
                                  <w:lang w:val="en-US"/>
                                </w:rPr>
                                <w:t>10</w:t>
                              </w:r>
                            </w:p>
                          </w:txbxContent>
                        </wps:txbx>
                        <wps:bodyPr rot="0" vert="horz" wrap="none" lIns="0" tIns="0" rIns="0" bIns="0" anchor="t" anchorCtr="0" upright="1">
                          <a:spAutoFit/>
                        </wps:bodyPr>
                      </wps:wsp>
                      <wps:wsp>
                        <wps:cNvPr id="1564405009" name="Rectangle 327"/>
                        <wps:cNvSpPr>
                          <a:spLocks noChangeArrowheads="1"/>
                        </wps:cNvSpPr>
                        <wps:spPr bwMode="auto">
                          <a:xfrm>
                            <a:off x="877810" y="17702"/>
                            <a:ext cx="222903" cy="33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94D96"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1785950985" name="Rectangle 328"/>
                        <wps:cNvSpPr>
                          <a:spLocks noChangeArrowheads="1"/>
                        </wps:cNvSpPr>
                        <wps:spPr bwMode="auto">
                          <a:xfrm>
                            <a:off x="1123513" y="34903"/>
                            <a:ext cx="214002" cy="318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916E5" w14:textId="77777777" w:rsidR="00B152BD" w:rsidRDefault="00B152BD" w:rsidP="008828D3">
                              <w:r>
                                <w:rPr>
                                  <w:rFonts w:ascii="Courier New" w:hAnsi="Courier New" w:cs="Courier New"/>
                                  <w:color w:val="000000"/>
                                  <w:sz w:val="28"/>
                                  <w:szCs w:val="28"/>
                                  <w:lang w:val="en-US"/>
                                </w:rPr>
                                <w:t>FA</w:t>
                              </w:r>
                            </w:p>
                          </w:txbxContent>
                        </wps:txbx>
                        <wps:bodyPr rot="0" vert="horz" wrap="none" lIns="0" tIns="0" rIns="0" bIns="0" anchor="t" anchorCtr="0" upright="1">
                          <a:spAutoFit/>
                        </wps:bodyPr>
                      </wps:wsp>
                      <wps:wsp>
                        <wps:cNvPr id="1497723981" name="Rectangle 329"/>
                        <wps:cNvSpPr>
                          <a:spLocks noChangeArrowheads="1"/>
                        </wps:cNvSpPr>
                        <wps:spPr bwMode="auto">
                          <a:xfrm>
                            <a:off x="1336315" y="17702"/>
                            <a:ext cx="53901" cy="33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E41F3"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341301487" name="Rectangle 330"/>
                        <wps:cNvSpPr>
                          <a:spLocks noChangeArrowheads="1"/>
                        </wps:cNvSpPr>
                        <wps:spPr bwMode="auto">
                          <a:xfrm>
                            <a:off x="1394116" y="92008"/>
                            <a:ext cx="116201" cy="252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DD05" w14:textId="77777777" w:rsidR="00B152BD" w:rsidRDefault="00B152BD" w:rsidP="008828D3">
                              <w:r>
                                <w:rPr>
                                  <w:color w:val="000000"/>
                                  <w:sz w:val="18"/>
                                  <w:szCs w:val="18"/>
                                  <w:lang w:val="en-US"/>
                                </w:rPr>
                                <w:t>16</w:t>
                              </w:r>
                            </w:p>
                          </w:txbxContent>
                        </wps:txbx>
                        <wps:bodyPr rot="0" vert="horz" wrap="none" lIns="0" tIns="0" rIns="0" bIns="0" anchor="t" anchorCtr="0" upright="1">
                          <a:spAutoFit/>
                        </wps:bodyPr>
                      </wps:wsp>
                      <wps:wsp>
                        <wps:cNvPr id="147293804" name="Rectangle 331"/>
                        <wps:cNvSpPr>
                          <a:spLocks noChangeArrowheads="1"/>
                        </wps:cNvSpPr>
                        <wps:spPr bwMode="auto">
                          <a:xfrm>
                            <a:off x="1514717" y="17702"/>
                            <a:ext cx="222903" cy="33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B4752"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1346594918" name="Rectangle 332"/>
                        <wps:cNvSpPr>
                          <a:spLocks noChangeArrowheads="1"/>
                        </wps:cNvSpPr>
                        <wps:spPr bwMode="auto">
                          <a:xfrm>
                            <a:off x="1760420" y="34903"/>
                            <a:ext cx="854110" cy="318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981F8" w14:textId="77777777" w:rsidR="00B152BD" w:rsidRDefault="00B152BD" w:rsidP="008828D3">
                              <w:r>
                                <w:rPr>
                                  <w:rFonts w:ascii="Courier New" w:hAnsi="Courier New" w:cs="Courier New"/>
                                  <w:color w:val="000000"/>
                                  <w:sz w:val="28"/>
                                  <w:szCs w:val="28"/>
                                  <w:lang w:val="en-US"/>
                                </w:rPr>
                                <w:t>11111010</w:t>
                              </w:r>
                            </w:p>
                          </w:txbxContent>
                        </wps:txbx>
                        <wps:bodyPr rot="0" vert="horz" wrap="none" lIns="0" tIns="0" rIns="0" bIns="0" anchor="t" anchorCtr="0" upright="1">
                          <a:spAutoFit/>
                        </wps:bodyPr>
                      </wps:wsp>
                      <wps:wsp>
                        <wps:cNvPr id="662450107" name="Rectangle 333"/>
                        <wps:cNvSpPr>
                          <a:spLocks noChangeArrowheads="1"/>
                        </wps:cNvSpPr>
                        <wps:spPr bwMode="auto">
                          <a:xfrm>
                            <a:off x="2608830" y="17702"/>
                            <a:ext cx="54001" cy="33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9AD93"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296108139" name="Rectangle 334"/>
                        <wps:cNvSpPr>
                          <a:spLocks noChangeArrowheads="1"/>
                        </wps:cNvSpPr>
                        <wps:spPr bwMode="auto">
                          <a:xfrm>
                            <a:off x="2667231" y="92008"/>
                            <a:ext cx="58401" cy="252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A9225"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1863161480" name="Rectangle 335"/>
                        <wps:cNvSpPr>
                          <a:spLocks noChangeArrowheads="1"/>
                        </wps:cNvSpPr>
                        <wps:spPr bwMode="auto">
                          <a:xfrm>
                            <a:off x="2727631" y="17702"/>
                            <a:ext cx="222803" cy="33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03671"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98394910" name="Rectangle 336"/>
                        <wps:cNvSpPr>
                          <a:spLocks noChangeArrowheads="1"/>
                        </wps:cNvSpPr>
                        <wps:spPr bwMode="auto">
                          <a:xfrm>
                            <a:off x="2972734" y="34903"/>
                            <a:ext cx="960711" cy="318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94069" w14:textId="77777777" w:rsidR="00B152BD" w:rsidRDefault="00B152BD" w:rsidP="008828D3">
                              <w:r>
                                <w:rPr>
                                  <w:rFonts w:ascii="Courier New" w:hAnsi="Courier New" w:cs="Courier New"/>
                                  <w:color w:val="000000"/>
                                  <w:sz w:val="28"/>
                                  <w:szCs w:val="28"/>
                                  <w:lang w:val="en-US"/>
                                </w:rPr>
                                <w:t>0,1111101</w:t>
                              </w:r>
                            </w:p>
                          </w:txbxContent>
                        </wps:txbx>
                        <wps:bodyPr rot="0" vert="horz" wrap="none" lIns="0" tIns="0" rIns="0" bIns="0" anchor="t" anchorCtr="0" upright="1">
                          <a:spAutoFit/>
                        </wps:bodyPr>
                      </wps:wsp>
                      <wps:wsp>
                        <wps:cNvPr id="345333437" name="Rectangle 337"/>
                        <wps:cNvSpPr>
                          <a:spLocks noChangeArrowheads="1"/>
                        </wps:cNvSpPr>
                        <wps:spPr bwMode="auto">
                          <a:xfrm>
                            <a:off x="3929645" y="17702"/>
                            <a:ext cx="54001" cy="33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6DBBC"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352606124" name="Rectangle 338"/>
                        <wps:cNvSpPr>
                          <a:spLocks noChangeArrowheads="1"/>
                        </wps:cNvSpPr>
                        <wps:spPr bwMode="auto">
                          <a:xfrm>
                            <a:off x="3987446" y="92008"/>
                            <a:ext cx="58401" cy="252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E8E8E"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1676727468" name="Rectangle 339"/>
                        <wps:cNvSpPr>
                          <a:spLocks noChangeArrowheads="1"/>
                        </wps:cNvSpPr>
                        <wps:spPr bwMode="auto">
                          <a:xfrm>
                            <a:off x="4047747" y="17702"/>
                            <a:ext cx="40700" cy="285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4D61"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255256025" name="Rectangle 340"/>
                        <wps:cNvSpPr>
                          <a:spLocks noChangeArrowheads="1"/>
                        </wps:cNvSpPr>
                        <wps:spPr bwMode="auto">
                          <a:xfrm>
                            <a:off x="4092247" y="0"/>
                            <a:ext cx="97801" cy="33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C1BAA" w14:textId="77777777" w:rsidR="00B152BD" w:rsidRDefault="00B152BD" w:rsidP="008828D3">
                              <w:r>
                                <w:rPr>
                                  <w:rFonts w:ascii="Symbol" w:hAnsi="Symbol" w:cs="Symbol"/>
                                  <w:color w:val="000000"/>
                                  <w:sz w:val="28"/>
                                  <w:szCs w:val="28"/>
                                  <w:lang w:val="en-US"/>
                                </w:rPr>
                                <w:t></w:t>
                              </w:r>
                            </w:p>
                          </w:txbxContent>
                        </wps:txbx>
                        <wps:bodyPr rot="0" vert="horz" wrap="none" lIns="0" tIns="0" rIns="0" bIns="0" anchor="t" anchorCtr="0" upright="1">
                          <a:spAutoFit/>
                        </wps:bodyPr>
                      </wps:wsp>
                      <wps:wsp>
                        <wps:cNvPr id="372168520" name="Rectangle 341"/>
                        <wps:cNvSpPr>
                          <a:spLocks noChangeArrowheads="1"/>
                        </wps:cNvSpPr>
                        <wps:spPr bwMode="auto">
                          <a:xfrm>
                            <a:off x="4189348" y="17702"/>
                            <a:ext cx="40700" cy="285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3B5A6"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978751470" name="Rectangle 342"/>
                        <wps:cNvSpPr>
                          <a:spLocks noChangeArrowheads="1"/>
                        </wps:cNvSpPr>
                        <wps:spPr bwMode="auto">
                          <a:xfrm>
                            <a:off x="4233149" y="34903"/>
                            <a:ext cx="107401" cy="318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021E5" w14:textId="77777777" w:rsidR="00B152BD" w:rsidRDefault="00B152BD" w:rsidP="008828D3">
                              <w:r>
                                <w:rPr>
                                  <w:rFonts w:ascii="Courier New" w:hAnsi="Courier New" w:cs="Courier New"/>
                                  <w:color w:val="000000"/>
                                  <w:sz w:val="28"/>
                                  <w:szCs w:val="28"/>
                                  <w:lang w:val="en-US"/>
                                </w:rPr>
                                <w:t>2</w:t>
                              </w:r>
                            </w:p>
                          </w:txbxContent>
                        </wps:txbx>
                        <wps:bodyPr rot="0" vert="horz" wrap="none" lIns="0" tIns="0" rIns="0" bIns="0" anchor="t" anchorCtr="0" upright="1">
                          <a:spAutoFit/>
                        </wps:bodyPr>
                      </wps:wsp>
                      <wps:wsp>
                        <wps:cNvPr id="1251430182" name="Rectangle 343"/>
                        <wps:cNvSpPr>
                          <a:spLocks noChangeArrowheads="1"/>
                        </wps:cNvSpPr>
                        <wps:spPr bwMode="auto">
                          <a:xfrm>
                            <a:off x="4339250" y="8801"/>
                            <a:ext cx="69201" cy="241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F2B37" w14:textId="77777777" w:rsidR="00B152BD" w:rsidRDefault="00B152BD" w:rsidP="008828D3">
                              <w:r>
                                <w:rPr>
                                  <w:rFonts w:ascii="Courier New" w:hAnsi="Courier New" w:cs="Courier New"/>
                                  <w:color w:val="000000"/>
                                  <w:sz w:val="18"/>
                                  <w:szCs w:val="18"/>
                                  <w:lang w:val="en-US"/>
                                </w:rPr>
                                <w:t>8</w:t>
                              </w:r>
                            </w:p>
                          </w:txbxContent>
                        </wps:txbx>
                        <wps:bodyPr rot="0" vert="horz" wrap="none" lIns="0" tIns="0" rIns="0" bIns="0" anchor="t" anchorCtr="0" upright="1">
                          <a:spAutoFit/>
                        </wps:bodyPr>
                      </wps:wsp>
                      <wps:wsp>
                        <wps:cNvPr id="353910859" name="Rectangle 344"/>
                        <wps:cNvSpPr>
                          <a:spLocks noChangeArrowheads="1"/>
                        </wps:cNvSpPr>
                        <wps:spPr bwMode="auto">
                          <a:xfrm>
                            <a:off x="4410351" y="17702"/>
                            <a:ext cx="45101" cy="33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A1812"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710341311" name="Rectangle 345"/>
                        <wps:cNvSpPr>
                          <a:spLocks noChangeArrowheads="1"/>
                        </wps:cNvSpPr>
                        <wps:spPr bwMode="auto">
                          <a:xfrm>
                            <a:off x="4454151" y="17702"/>
                            <a:ext cx="40700" cy="285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91204"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742928121" name="Freeform 346"/>
                        <wps:cNvSpPr>
                          <a:spLocks/>
                        </wps:cNvSpPr>
                        <wps:spPr bwMode="auto">
                          <a:xfrm>
                            <a:off x="3187137" y="245122"/>
                            <a:ext cx="781909" cy="136512"/>
                          </a:xfrm>
                          <a:custGeom>
                            <a:avLst/>
                            <a:gdLst>
                              <a:gd name="T0" fmla="*/ 0 w 1670"/>
                              <a:gd name="T1" fmla="*/ 5276 h 207"/>
                              <a:gd name="T2" fmla="*/ 2341 w 1670"/>
                              <a:gd name="T3" fmla="*/ 19786 h 207"/>
                              <a:gd name="T4" fmla="*/ 7491 w 1670"/>
                              <a:gd name="T5" fmla="*/ 30998 h 207"/>
                              <a:gd name="T6" fmla="*/ 14046 w 1670"/>
                              <a:gd name="T7" fmla="*/ 42211 h 207"/>
                              <a:gd name="T8" fmla="*/ 23410 w 1670"/>
                              <a:gd name="T9" fmla="*/ 50785 h 207"/>
                              <a:gd name="T10" fmla="*/ 33710 w 1670"/>
                              <a:gd name="T11" fmla="*/ 58040 h 207"/>
                              <a:gd name="T12" fmla="*/ 45414 w 1670"/>
                              <a:gd name="T13" fmla="*/ 63975 h 207"/>
                              <a:gd name="T14" fmla="*/ 58524 w 1670"/>
                              <a:gd name="T15" fmla="*/ 67273 h 207"/>
                              <a:gd name="T16" fmla="*/ 325861 w 1670"/>
                              <a:gd name="T17" fmla="*/ 67273 h 207"/>
                              <a:gd name="T18" fmla="*/ 338502 w 1670"/>
                              <a:gd name="T19" fmla="*/ 69252 h 207"/>
                              <a:gd name="T20" fmla="*/ 350206 w 1670"/>
                              <a:gd name="T21" fmla="*/ 72550 h 207"/>
                              <a:gd name="T22" fmla="*/ 361911 w 1670"/>
                              <a:gd name="T23" fmla="*/ 78485 h 207"/>
                              <a:gd name="T24" fmla="*/ 371275 w 1670"/>
                              <a:gd name="T25" fmla="*/ 87719 h 207"/>
                              <a:gd name="T26" fmla="*/ 379234 w 1670"/>
                              <a:gd name="T27" fmla="*/ 98272 h 207"/>
                              <a:gd name="T28" fmla="*/ 385789 w 1670"/>
                              <a:gd name="T29" fmla="*/ 109484 h 207"/>
                              <a:gd name="T30" fmla="*/ 389534 w 1670"/>
                              <a:gd name="T31" fmla="*/ 122015 h 207"/>
                              <a:gd name="T32" fmla="*/ 390939 w 1670"/>
                              <a:gd name="T33" fmla="*/ 136525 h 207"/>
                              <a:gd name="T34" fmla="*/ 392344 w 1670"/>
                              <a:gd name="T35" fmla="*/ 122015 h 207"/>
                              <a:gd name="T36" fmla="*/ 396089 w 1670"/>
                              <a:gd name="T37" fmla="*/ 109484 h 207"/>
                              <a:gd name="T38" fmla="*/ 401239 w 1670"/>
                              <a:gd name="T39" fmla="*/ 98272 h 207"/>
                              <a:gd name="T40" fmla="*/ 410135 w 1670"/>
                              <a:gd name="T41" fmla="*/ 87719 h 207"/>
                              <a:gd name="T42" fmla="*/ 419499 w 1670"/>
                              <a:gd name="T43" fmla="*/ 78485 h 207"/>
                              <a:gd name="T44" fmla="*/ 429799 w 1670"/>
                              <a:gd name="T45" fmla="*/ 72550 h 207"/>
                              <a:gd name="T46" fmla="*/ 442908 w 1670"/>
                              <a:gd name="T47" fmla="*/ 69252 h 207"/>
                              <a:gd name="T48" fmla="*/ 456017 w 1670"/>
                              <a:gd name="T49" fmla="*/ 67273 h 207"/>
                              <a:gd name="T50" fmla="*/ 723354 w 1670"/>
                              <a:gd name="T51" fmla="*/ 67273 h 207"/>
                              <a:gd name="T52" fmla="*/ 735995 w 1670"/>
                              <a:gd name="T53" fmla="*/ 63975 h 207"/>
                              <a:gd name="T54" fmla="*/ 748168 w 1670"/>
                              <a:gd name="T55" fmla="*/ 58040 h 207"/>
                              <a:gd name="T56" fmla="*/ 758468 w 1670"/>
                              <a:gd name="T57" fmla="*/ 50785 h 207"/>
                              <a:gd name="T58" fmla="*/ 766428 w 1670"/>
                              <a:gd name="T59" fmla="*/ 42211 h 207"/>
                              <a:gd name="T60" fmla="*/ 773919 w 1670"/>
                              <a:gd name="T61" fmla="*/ 30998 h 207"/>
                              <a:gd name="T62" fmla="*/ 779069 w 1670"/>
                              <a:gd name="T63" fmla="*/ 19786 h 207"/>
                              <a:gd name="T64" fmla="*/ 781878 w 1670"/>
                              <a:gd name="T65" fmla="*/ 5276 h 207"/>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1670" h="207">
                                <a:moveTo>
                                  <a:pt x="0" y="0"/>
                                </a:moveTo>
                                <a:lnTo>
                                  <a:pt x="0" y="8"/>
                                </a:lnTo>
                                <a:lnTo>
                                  <a:pt x="2" y="19"/>
                                </a:lnTo>
                                <a:lnTo>
                                  <a:pt x="5" y="30"/>
                                </a:lnTo>
                                <a:lnTo>
                                  <a:pt x="11" y="39"/>
                                </a:lnTo>
                                <a:lnTo>
                                  <a:pt x="16" y="47"/>
                                </a:lnTo>
                                <a:lnTo>
                                  <a:pt x="22" y="55"/>
                                </a:lnTo>
                                <a:lnTo>
                                  <a:pt x="30" y="64"/>
                                </a:lnTo>
                                <a:lnTo>
                                  <a:pt x="41" y="72"/>
                                </a:lnTo>
                                <a:lnTo>
                                  <a:pt x="50" y="77"/>
                                </a:lnTo>
                                <a:lnTo>
                                  <a:pt x="61" y="86"/>
                                </a:lnTo>
                                <a:lnTo>
                                  <a:pt x="72" y="88"/>
                                </a:lnTo>
                                <a:lnTo>
                                  <a:pt x="83" y="94"/>
                                </a:lnTo>
                                <a:lnTo>
                                  <a:pt x="97" y="97"/>
                                </a:lnTo>
                                <a:lnTo>
                                  <a:pt x="111" y="99"/>
                                </a:lnTo>
                                <a:lnTo>
                                  <a:pt x="125" y="102"/>
                                </a:lnTo>
                                <a:lnTo>
                                  <a:pt x="139" y="102"/>
                                </a:lnTo>
                                <a:lnTo>
                                  <a:pt x="696" y="102"/>
                                </a:lnTo>
                                <a:lnTo>
                                  <a:pt x="709" y="102"/>
                                </a:lnTo>
                                <a:lnTo>
                                  <a:pt x="723" y="105"/>
                                </a:lnTo>
                                <a:lnTo>
                                  <a:pt x="737" y="108"/>
                                </a:lnTo>
                                <a:lnTo>
                                  <a:pt x="748" y="110"/>
                                </a:lnTo>
                                <a:lnTo>
                                  <a:pt x="762" y="116"/>
                                </a:lnTo>
                                <a:lnTo>
                                  <a:pt x="773" y="119"/>
                                </a:lnTo>
                                <a:lnTo>
                                  <a:pt x="785" y="127"/>
                                </a:lnTo>
                                <a:lnTo>
                                  <a:pt x="793" y="133"/>
                                </a:lnTo>
                                <a:lnTo>
                                  <a:pt x="801" y="141"/>
                                </a:lnTo>
                                <a:lnTo>
                                  <a:pt x="810" y="149"/>
                                </a:lnTo>
                                <a:lnTo>
                                  <a:pt x="818" y="157"/>
                                </a:lnTo>
                                <a:lnTo>
                                  <a:pt x="824" y="166"/>
                                </a:lnTo>
                                <a:lnTo>
                                  <a:pt x="829" y="174"/>
                                </a:lnTo>
                                <a:lnTo>
                                  <a:pt x="832" y="185"/>
                                </a:lnTo>
                                <a:lnTo>
                                  <a:pt x="835" y="196"/>
                                </a:lnTo>
                                <a:lnTo>
                                  <a:pt x="835" y="207"/>
                                </a:lnTo>
                                <a:lnTo>
                                  <a:pt x="835" y="196"/>
                                </a:lnTo>
                                <a:lnTo>
                                  <a:pt x="838" y="185"/>
                                </a:lnTo>
                                <a:lnTo>
                                  <a:pt x="840" y="174"/>
                                </a:lnTo>
                                <a:lnTo>
                                  <a:pt x="846" y="166"/>
                                </a:lnTo>
                                <a:lnTo>
                                  <a:pt x="851" y="157"/>
                                </a:lnTo>
                                <a:lnTo>
                                  <a:pt x="857" y="149"/>
                                </a:lnTo>
                                <a:lnTo>
                                  <a:pt x="865" y="141"/>
                                </a:lnTo>
                                <a:lnTo>
                                  <a:pt x="876" y="133"/>
                                </a:lnTo>
                                <a:lnTo>
                                  <a:pt x="885" y="127"/>
                                </a:lnTo>
                                <a:lnTo>
                                  <a:pt x="896" y="119"/>
                                </a:lnTo>
                                <a:lnTo>
                                  <a:pt x="907" y="116"/>
                                </a:lnTo>
                                <a:lnTo>
                                  <a:pt x="918" y="110"/>
                                </a:lnTo>
                                <a:lnTo>
                                  <a:pt x="932" y="108"/>
                                </a:lnTo>
                                <a:lnTo>
                                  <a:pt x="946" y="105"/>
                                </a:lnTo>
                                <a:lnTo>
                                  <a:pt x="960" y="102"/>
                                </a:lnTo>
                                <a:lnTo>
                                  <a:pt x="974" y="102"/>
                                </a:lnTo>
                                <a:lnTo>
                                  <a:pt x="1531" y="102"/>
                                </a:lnTo>
                                <a:lnTo>
                                  <a:pt x="1545" y="102"/>
                                </a:lnTo>
                                <a:lnTo>
                                  <a:pt x="1559" y="99"/>
                                </a:lnTo>
                                <a:lnTo>
                                  <a:pt x="1572" y="97"/>
                                </a:lnTo>
                                <a:lnTo>
                                  <a:pt x="1584" y="94"/>
                                </a:lnTo>
                                <a:lnTo>
                                  <a:pt x="1598" y="88"/>
                                </a:lnTo>
                                <a:lnTo>
                                  <a:pt x="1609" y="86"/>
                                </a:lnTo>
                                <a:lnTo>
                                  <a:pt x="1620" y="77"/>
                                </a:lnTo>
                                <a:lnTo>
                                  <a:pt x="1628" y="72"/>
                                </a:lnTo>
                                <a:lnTo>
                                  <a:pt x="1637" y="64"/>
                                </a:lnTo>
                                <a:lnTo>
                                  <a:pt x="1645" y="55"/>
                                </a:lnTo>
                                <a:lnTo>
                                  <a:pt x="1653" y="47"/>
                                </a:lnTo>
                                <a:lnTo>
                                  <a:pt x="1659" y="39"/>
                                </a:lnTo>
                                <a:lnTo>
                                  <a:pt x="1664" y="30"/>
                                </a:lnTo>
                                <a:lnTo>
                                  <a:pt x="1667" y="19"/>
                                </a:lnTo>
                                <a:lnTo>
                                  <a:pt x="1670" y="8"/>
                                </a:lnTo>
                                <a:lnTo>
                                  <a:pt x="167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156314" name="Freeform 347"/>
                        <wps:cNvSpPr>
                          <a:spLocks noEditPoints="1"/>
                        </wps:cNvSpPr>
                        <wps:spPr bwMode="auto">
                          <a:xfrm>
                            <a:off x="4337950" y="113610"/>
                            <a:ext cx="88301" cy="268024"/>
                          </a:xfrm>
                          <a:custGeom>
                            <a:avLst/>
                            <a:gdLst>
                              <a:gd name="T0" fmla="*/ 49530 w 139"/>
                              <a:gd name="T1" fmla="*/ 71755 h 422"/>
                              <a:gd name="T2" fmla="*/ 49530 w 139"/>
                              <a:gd name="T3" fmla="*/ 262890 h 422"/>
                              <a:gd name="T4" fmla="*/ 49530 w 139"/>
                              <a:gd name="T5" fmla="*/ 264795 h 422"/>
                              <a:gd name="T6" fmla="*/ 47625 w 139"/>
                              <a:gd name="T7" fmla="*/ 266700 h 422"/>
                              <a:gd name="T8" fmla="*/ 45720 w 139"/>
                              <a:gd name="T9" fmla="*/ 266700 h 422"/>
                              <a:gd name="T10" fmla="*/ 43815 w 139"/>
                              <a:gd name="T11" fmla="*/ 267970 h 422"/>
                              <a:gd name="T12" fmla="*/ 42545 w 139"/>
                              <a:gd name="T13" fmla="*/ 266700 h 422"/>
                              <a:gd name="T14" fmla="*/ 40640 w 139"/>
                              <a:gd name="T15" fmla="*/ 266700 h 422"/>
                              <a:gd name="T16" fmla="*/ 38735 w 139"/>
                              <a:gd name="T17" fmla="*/ 264795 h 422"/>
                              <a:gd name="T18" fmla="*/ 38735 w 139"/>
                              <a:gd name="T19" fmla="*/ 262890 h 422"/>
                              <a:gd name="T20" fmla="*/ 38735 w 139"/>
                              <a:gd name="T21" fmla="*/ 71755 h 422"/>
                              <a:gd name="T22" fmla="*/ 38735 w 139"/>
                              <a:gd name="T23" fmla="*/ 69850 h 422"/>
                              <a:gd name="T24" fmla="*/ 40640 w 139"/>
                              <a:gd name="T25" fmla="*/ 68580 h 422"/>
                              <a:gd name="T26" fmla="*/ 42545 w 139"/>
                              <a:gd name="T27" fmla="*/ 66675 h 422"/>
                              <a:gd name="T28" fmla="*/ 43815 w 139"/>
                              <a:gd name="T29" fmla="*/ 66675 h 422"/>
                              <a:gd name="T30" fmla="*/ 45720 w 139"/>
                              <a:gd name="T31" fmla="*/ 66675 h 422"/>
                              <a:gd name="T32" fmla="*/ 47625 w 139"/>
                              <a:gd name="T33" fmla="*/ 68580 h 422"/>
                              <a:gd name="T34" fmla="*/ 49530 w 139"/>
                              <a:gd name="T35" fmla="*/ 69850 h 422"/>
                              <a:gd name="T36" fmla="*/ 49530 w 139"/>
                              <a:gd name="T37" fmla="*/ 71755 h 422"/>
                              <a:gd name="T38" fmla="*/ 49530 w 139"/>
                              <a:gd name="T39" fmla="*/ 71755 h 422"/>
                              <a:gd name="T40" fmla="*/ 0 w 139"/>
                              <a:gd name="T41" fmla="*/ 87630 h 422"/>
                              <a:gd name="T42" fmla="*/ 43815 w 139"/>
                              <a:gd name="T43" fmla="*/ 0 h 422"/>
                              <a:gd name="T44" fmla="*/ 88265 w 139"/>
                              <a:gd name="T45" fmla="*/ 87630 h 422"/>
                              <a:gd name="T46" fmla="*/ 0 w 139"/>
                              <a:gd name="T47" fmla="*/ 87630 h 422"/>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39" h="422">
                                <a:moveTo>
                                  <a:pt x="78" y="113"/>
                                </a:moveTo>
                                <a:lnTo>
                                  <a:pt x="78" y="414"/>
                                </a:lnTo>
                                <a:lnTo>
                                  <a:pt x="78" y="417"/>
                                </a:lnTo>
                                <a:lnTo>
                                  <a:pt x="75" y="420"/>
                                </a:lnTo>
                                <a:lnTo>
                                  <a:pt x="72" y="420"/>
                                </a:lnTo>
                                <a:lnTo>
                                  <a:pt x="69" y="422"/>
                                </a:lnTo>
                                <a:lnTo>
                                  <a:pt x="67" y="420"/>
                                </a:lnTo>
                                <a:lnTo>
                                  <a:pt x="64" y="420"/>
                                </a:lnTo>
                                <a:lnTo>
                                  <a:pt x="61" y="417"/>
                                </a:lnTo>
                                <a:lnTo>
                                  <a:pt x="61" y="414"/>
                                </a:lnTo>
                                <a:lnTo>
                                  <a:pt x="61" y="113"/>
                                </a:lnTo>
                                <a:lnTo>
                                  <a:pt x="61" y="110"/>
                                </a:lnTo>
                                <a:lnTo>
                                  <a:pt x="64" y="108"/>
                                </a:lnTo>
                                <a:lnTo>
                                  <a:pt x="67" y="105"/>
                                </a:lnTo>
                                <a:lnTo>
                                  <a:pt x="69" y="105"/>
                                </a:lnTo>
                                <a:lnTo>
                                  <a:pt x="72" y="105"/>
                                </a:lnTo>
                                <a:lnTo>
                                  <a:pt x="75" y="108"/>
                                </a:lnTo>
                                <a:lnTo>
                                  <a:pt x="78" y="110"/>
                                </a:lnTo>
                                <a:lnTo>
                                  <a:pt x="78" y="113"/>
                                </a:lnTo>
                                <a:close/>
                                <a:moveTo>
                                  <a:pt x="0" y="138"/>
                                </a:moveTo>
                                <a:lnTo>
                                  <a:pt x="69" y="0"/>
                                </a:lnTo>
                                <a:lnTo>
                                  <a:pt x="139" y="138"/>
                                </a:lnTo>
                                <a:lnTo>
                                  <a:pt x="0" y="138"/>
                                </a:lnTo>
                                <a:close/>
                              </a:path>
                            </a:pathLst>
                          </a:custGeom>
                          <a:solidFill>
                            <a:srgbClr val="000000"/>
                          </a:solidFill>
                          <a:ln w="1905">
                            <a:solidFill>
                              <a:srgbClr val="000000"/>
                            </a:solidFill>
                            <a:round/>
                            <a:headEnd/>
                            <a:tailEnd/>
                          </a:ln>
                        </wps:spPr>
                        <wps:bodyPr rot="0" vert="horz" wrap="square" lIns="91440" tIns="45720" rIns="91440" bIns="45720" anchor="t" anchorCtr="0" upright="1">
                          <a:noAutofit/>
                        </wps:bodyPr>
                      </wps:wsp>
                      <wps:wsp>
                        <wps:cNvPr id="1414811820" name="Rectangle 348"/>
                        <wps:cNvSpPr>
                          <a:spLocks noChangeArrowheads="1"/>
                        </wps:cNvSpPr>
                        <wps:spPr bwMode="auto">
                          <a:xfrm>
                            <a:off x="3280238" y="412137"/>
                            <a:ext cx="589307" cy="157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7D4A1" w14:textId="77777777" w:rsidR="00B152BD" w:rsidRPr="00985BA8" w:rsidRDefault="00B152BD" w:rsidP="008828D3">
                              <w:pPr>
                                <w:rPr>
                                  <w:rFonts w:ascii="Times New Roman" w:hAnsi="Times New Roman" w:cs="Times New Roman"/>
                                </w:rPr>
                              </w:pPr>
                              <w:r w:rsidRPr="00985BA8">
                                <w:rPr>
                                  <w:rFonts w:ascii="Times New Roman" w:hAnsi="Times New Roman" w:cs="Times New Roman"/>
                                  <w:color w:val="000000"/>
                                  <w:lang w:val="en-US"/>
                                </w:rPr>
                                <w:t>манти</w:t>
                              </w:r>
                              <w:r w:rsidRPr="00985BA8">
                                <w:rPr>
                                  <w:rFonts w:ascii="Times New Roman" w:hAnsi="Times New Roman" w:cs="Times New Roman"/>
                                  <w:color w:val="000000"/>
                                </w:rPr>
                                <w:t>сса</w:t>
                              </w:r>
                            </w:p>
                          </w:txbxContent>
                        </wps:txbx>
                        <wps:bodyPr rot="0" vert="horz" wrap="square" lIns="0" tIns="0" rIns="0" bIns="0" anchor="t" anchorCtr="0" upright="1">
                          <a:noAutofit/>
                        </wps:bodyPr>
                      </wps:wsp>
                      <wps:wsp>
                        <wps:cNvPr id="1827209775" name="Rectangle 350"/>
                        <wps:cNvSpPr>
                          <a:spLocks noChangeArrowheads="1"/>
                        </wps:cNvSpPr>
                        <wps:spPr bwMode="auto">
                          <a:xfrm>
                            <a:off x="3742343" y="412137"/>
                            <a:ext cx="81901" cy="2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C390E" w14:textId="77777777" w:rsidR="00B152BD" w:rsidRDefault="00B152BD" w:rsidP="008828D3"/>
                          </w:txbxContent>
                        </wps:txbx>
                        <wps:bodyPr rot="0" vert="horz" wrap="none" lIns="0" tIns="0" rIns="0" bIns="0" anchor="t" anchorCtr="0" upright="1">
                          <a:spAutoFit/>
                        </wps:bodyPr>
                      </wps:wsp>
                      <wps:wsp>
                        <wps:cNvPr id="1417755048" name="Rectangle 351"/>
                        <wps:cNvSpPr>
                          <a:spLocks noChangeArrowheads="1"/>
                        </wps:cNvSpPr>
                        <wps:spPr bwMode="auto">
                          <a:xfrm>
                            <a:off x="4127148" y="412137"/>
                            <a:ext cx="487706" cy="170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98235" w14:textId="77777777" w:rsidR="00B152BD" w:rsidRPr="0041499B" w:rsidRDefault="00B152BD" w:rsidP="008828D3">
                              <w:pPr>
                                <w:rPr>
                                  <w:rFonts w:ascii="Times New Roman" w:hAnsi="Times New Roman" w:cs="Times New Roman"/>
                                </w:rPr>
                              </w:pPr>
                              <w:r w:rsidRPr="0041499B">
                                <w:rPr>
                                  <w:rFonts w:ascii="Times New Roman" w:hAnsi="Times New Roman" w:cs="Times New Roman"/>
                                  <w:color w:val="000000"/>
                                  <w:lang w:val="en-US"/>
                                </w:rPr>
                                <w:t>порядок</w:t>
                              </w:r>
                            </w:p>
                          </w:txbxContent>
                        </wps:txbx>
                        <wps:bodyPr rot="0" vert="horz" wrap="none" lIns="0" tIns="0" rIns="0" bIns="0" anchor="t" anchorCtr="0" upright="1">
                          <a:noAutofit/>
                        </wps:bodyPr>
                      </wps:wsp>
                      <wps:wsp>
                        <wps:cNvPr id="1335956026" name="Rectangle 352"/>
                        <wps:cNvSpPr>
                          <a:spLocks noChangeArrowheads="1"/>
                        </wps:cNvSpPr>
                        <wps:spPr bwMode="auto">
                          <a:xfrm>
                            <a:off x="4640253" y="412137"/>
                            <a:ext cx="31700" cy="2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B24B4"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589565316" name="Rectangle 348"/>
                        <wps:cNvSpPr>
                          <a:spLocks noChangeArrowheads="1"/>
                        </wps:cNvSpPr>
                        <wps:spPr bwMode="auto">
                          <a:xfrm>
                            <a:off x="0" y="676960"/>
                            <a:ext cx="3067835" cy="264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A2A6" w14:textId="77777777" w:rsidR="00B152BD" w:rsidRPr="00F7515E" w:rsidRDefault="00B152BD"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03CA8071" w14:textId="77777777" w:rsidR="00B152BD" w:rsidRDefault="00B152BD" w:rsidP="00985BA8">
                              <w:pPr>
                                <w:pStyle w:val="a5"/>
                                <w:spacing w:before="0" w:beforeAutospacing="0" w:after="160" w:afterAutospacing="0" w:line="256" w:lineRule="auto"/>
                              </w:pPr>
                            </w:p>
                          </w:txbxContent>
                        </wps:txbx>
                        <wps:bodyPr rot="0" vert="horz" wrap="square" lIns="0" tIns="0" rIns="0" bIns="0" anchor="t" anchorCtr="0" upright="1">
                          <a:noAutofit/>
                        </wps:bodyPr>
                      </wps:wsp>
                    </wpc:wpc>
                  </a:graphicData>
                </a:graphic>
              </wp:inline>
            </w:drawing>
          </mc:Choice>
          <mc:Fallback>
            <w:pict>
              <v:group w14:anchorId="1F3609DC" id="Полотно 420" o:spid="_x0000_s1263" editas="canvas" style="width:375.65pt;height:75.55pt;mso-position-horizontal-relative:char;mso-position-vertical-relative:line" coordsize="47707,9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">
                <v:shape id="_x0000_s1264" type="#_x0000_t75" style="position:absolute;width:47707;height:9594;visibility:visible;mso-wrap-style:square">
                  <v:fill o:detectmouseclick="t"/>
                  <v:path o:connecttype="none"/>
                </v:shape>
                <v:rect id="Rectangle 321" o:spid="_x0000_s1265" style="position:absolute;left:104;top:6381;width:40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" filled="f" stroked="f">
                  <v:textbox style="mso-fit-shape-to-text:t" inset="0,0,0,0">
                    <w:txbxContent>
                      <w:p w14:paraId="5BDEF737" w14:textId="77777777" w:rsidR="00B152BD" w:rsidRDefault="00B152BD" w:rsidP="008828D3">
                        <w:r>
                          <w:rPr>
                            <w:color w:val="000000"/>
                            <w:sz w:val="28"/>
                            <w:szCs w:val="28"/>
                            <w:lang w:val="en-US"/>
                          </w:rPr>
                          <w:t xml:space="preserve"> </w:t>
                        </w:r>
                      </w:p>
                    </w:txbxContent>
                  </v:textbox>
                </v:rect>
                <v:rect id="Rectangle 322" o:spid="_x0000_s1266" style="position:absolute;left:83;top:178;width:1187;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" filled="f" stroked="f">
                  <v:textbox style="mso-fit-shape-to-text:t" inset="0,0,0,0">
                    <w:txbxContent>
                      <w:p w14:paraId="1F679D63" w14:textId="77777777" w:rsidR="00B152BD" w:rsidRPr="00F7515E" w:rsidRDefault="00B152BD"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1267" style="position:absolute;left:1355;top:177;width:222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" filled="f" stroked="f">
                  <v:textbox style="mso-fit-shape-to-text:t" inset="0,0,0,0">
                    <w:txbxContent>
                      <w:p w14:paraId="587D9F45" w14:textId="77777777" w:rsidR="00B152BD" w:rsidRDefault="00B152BD" w:rsidP="008828D3">
                        <w:r>
                          <w:rPr>
                            <w:color w:val="000000"/>
                            <w:sz w:val="28"/>
                            <w:szCs w:val="28"/>
                            <w:lang w:val="en-US"/>
                          </w:rPr>
                          <w:t xml:space="preserve"> = (</w:t>
                        </w:r>
                      </w:p>
                    </w:txbxContent>
                  </v:textbox>
                </v:rect>
                <v:rect id="Rectangle 324" o:spid="_x0000_s1268" style="position:absolute;left:3812;top:349;width:3207;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" filled="f" stroked="f">
                  <v:textbox style="mso-fit-shape-to-text:t" inset="0,0,0,0">
                    <w:txbxContent>
                      <w:p w14:paraId="3D25A3F0" w14:textId="77777777" w:rsidR="00B152BD" w:rsidRDefault="00B152BD" w:rsidP="008828D3">
                        <w:r>
                          <w:rPr>
                            <w:rFonts w:ascii="Courier New" w:hAnsi="Courier New" w:cs="Courier New"/>
                            <w:color w:val="000000"/>
                            <w:sz w:val="28"/>
                            <w:szCs w:val="28"/>
                            <w:lang w:val="en-US"/>
                          </w:rPr>
                          <w:t>250</w:t>
                        </w:r>
                      </w:p>
                    </w:txbxContent>
                  </v:textbox>
                </v:rect>
                <v:rect id="Rectangle 325" o:spid="_x0000_s1269" style="position:absolute;left:6994;top:177;width:53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" filled="f" stroked="f">
                  <v:textbox style="mso-fit-shape-to-text:t" inset="0,0,0,0">
                    <w:txbxContent>
                      <w:p w14:paraId="227D542F" w14:textId="77777777" w:rsidR="00B152BD" w:rsidRDefault="00B152BD" w:rsidP="008828D3">
                        <w:r>
                          <w:rPr>
                            <w:color w:val="000000"/>
                            <w:sz w:val="28"/>
                            <w:szCs w:val="28"/>
                            <w:lang w:val="en-US"/>
                          </w:rPr>
                          <w:t>)</w:t>
                        </w:r>
                      </w:p>
                    </w:txbxContent>
                  </v:textbox>
                </v:rect>
                <v:rect id="Rectangle 326" o:spid="_x0000_s1270" style="position:absolute;left:7578;top:920;width:1162;height:25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" filled="f" stroked="f">
                  <v:textbox style="mso-fit-shape-to-text:t" inset="0,0,0,0">
                    <w:txbxContent>
                      <w:p w14:paraId="2A5105D7" w14:textId="77777777" w:rsidR="00B152BD" w:rsidRDefault="00B152BD" w:rsidP="008828D3">
                        <w:r>
                          <w:rPr>
                            <w:color w:val="000000"/>
                            <w:sz w:val="18"/>
                            <w:szCs w:val="18"/>
                            <w:lang w:val="en-US"/>
                          </w:rPr>
                          <w:t>10</w:t>
                        </w:r>
                      </w:p>
                    </w:txbxContent>
                  </v:textbox>
                </v:rect>
                <v:rect id="Rectangle 327" o:spid="_x0000_s1271" style="position:absolute;left:8778;top:177;width:222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" filled="f" stroked="f">
                  <v:textbox style="mso-fit-shape-to-text:t" inset="0,0,0,0">
                    <w:txbxContent>
                      <w:p w14:paraId="6DC94D96" w14:textId="77777777" w:rsidR="00B152BD" w:rsidRDefault="00B152BD" w:rsidP="008828D3">
                        <w:r>
                          <w:rPr>
                            <w:color w:val="000000"/>
                            <w:sz w:val="28"/>
                            <w:szCs w:val="28"/>
                            <w:lang w:val="en-US"/>
                          </w:rPr>
                          <w:t xml:space="preserve"> = (</w:t>
                        </w:r>
                      </w:p>
                    </w:txbxContent>
                  </v:textbox>
                </v:rect>
                <v:rect id="Rectangle 328" o:spid="_x0000_s1272" style="position:absolute;left:11235;top:349;width:2140;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" filled="f" stroked="f">
                  <v:textbox style="mso-fit-shape-to-text:t" inset="0,0,0,0">
                    <w:txbxContent>
                      <w:p w14:paraId="7E8916E5" w14:textId="77777777" w:rsidR="00B152BD" w:rsidRDefault="00B152BD" w:rsidP="008828D3">
                        <w:r>
                          <w:rPr>
                            <w:rFonts w:ascii="Courier New" w:hAnsi="Courier New" w:cs="Courier New"/>
                            <w:color w:val="000000"/>
                            <w:sz w:val="28"/>
                            <w:szCs w:val="28"/>
                            <w:lang w:val="en-US"/>
                          </w:rPr>
                          <w:t>FA</w:t>
                        </w:r>
                      </w:p>
                    </w:txbxContent>
                  </v:textbox>
                </v:rect>
                <v:rect id="Rectangle 329" o:spid="_x0000_s1273" style="position:absolute;left:13363;top:177;width:53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" filled="f" stroked="f">
                  <v:textbox style="mso-fit-shape-to-text:t" inset="0,0,0,0">
                    <w:txbxContent>
                      <w:p w14:paraId="7AAE41F3" w14:textId="77777777" w:rsidR="00B152BD" w:rsidRDefault="00B152BD" w:rsidP="008828D3">
                        <w:r>
                          <w:rPr>
                            <w:color w:val="000000"/>
                            <w:sz w:val="28"/>
                            <w:szCs w:val="28"/>
                            <w:lang w:val="en-US"/>
                          </w:rPr>
                          <w:t>)</w:t>
                        </w:r>
                      </w:p>
                    </w:txbxContent>
                  </v:textbox>
                </v:rect>
                <v:rect id="Rectangle 330" o:spid="_x0000_s1274" style="position:absolute;left:13941;top:920;width:1162;height:25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" filled="f" stroked="f">
                  <v:textbox style="mso-fit-shape-to-text:t" inset="0,0,0,0">
                    <w:txbxContent>
                      <w:p w14:paraId="4815DD05" w14:textId="77777777" w:rsidR="00B152BD" w:rsidRDefault="00B152BD" w:rsidP="008828D3">
                        <w:r>
                          <w:rPr>
                            <w:color w:val="000000"/>
                            <w:sz w:val="18"/>
                            <w:szCs w:val="18"/>
                            <w:lang w:val="en-US"/>
                          </w:rPr>
                          <w:t>16</w:t>
                        </w:r>
                      </w:p>
                    </w:txbxContent>
                  </v:textbox>
                </v:rect>
                <v:rect id="Rectangle 331" o:spid="_x0000_s1275" style="position:absolute;left:15147;top:177;width:222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" filled="f" stroked="f">
                  <v:textbox style="mso-fit-shape-to-text:t" inset="0,0,0,0">
                    <w:txbxContent>
                      <w:p w14:paraId="12DB4752" w14:textId="77777777" w:rsidR="00B152BD" w:rsidRDefault="00B152BD" w:rsidP="008828D3">
                        <w:r>
                          <w:rPr>
                            <w:color w:val="000000"/>
                            <w:sz w:val="28"/>
                            <w:szCs w:val="28"/>
                            <w:lang w:val="en-US"/>
                          </w:rPr>
                          <w:t xml:space="preserve"> = (</w:t>
                        </w:r>
                      </w:p>
                    </w:txbxContent>
                  </v:textbox>
                </v:rect>
                <v:rect id="Rectangle 332" o:spid="_x0000_s1276" style="position:absolute;left:17604;top:349;width:8541;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" filled="f" stroked="f">
                  <v:textbox style="mso-fit-shape-to-text:t" inset="0,0,0,0">
                    <w:txbxContent>
                      <w:p w14:paraId="540981F8" w14:textId="77777777" w:rsidR="00B152BD" w:rsidRDefault="00B152BD" w:rsidP="008828D3">
                        <w:r>
                          <w:rPr>
                            <w:rFonts w:ascii="Courier New" w:hAnsi="Courier New" w:cs="Courier New"/>
                            <w:color w:val="000000"/>
                            <w:sz w:val="28"/>
                            <w:szCs w:val="28"/>
                            <w:lang w:val="en-US"/>
                          </w:rPr>
                          <w:t>11111010</w:t>
                        </w:r>
                      </w:p>
                    </w:txbxContent>
                  </v:textbox>
                </v:rect>
                <v:rect id="Rectangle 333" o:spid="_x0000_s1277" style="position:absolute;left:26088;top:177;width:540;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" filled="f" stroked="f">
                  <v:textbox style="mso-fit-shape-to-text:t" inset="0,0,0,0">
                    <w:txbxContent>
                      <w:p w14:paraId="2789AD93" w14:textId="77777777" w:rsidR="00B152BD" w:rsidRDefault="00B152BD" w:rsidP="008828D3">
                        <w:r>
                          <w:rPr>
                            <w:color w:val="000000"/>
                            <w:sz w:val="28"/>
                            <w:szCs w:val="28"/>
                            <w:lang w:val="en-US"/>
                          </w:rPr>
                          <w:t>)</w:t>
                        </w:r>
                      </w:p>
                    </w:txbxContent>
                  </v:textbox>
                </v:rect>
                <v:rect id="Rectangle 334" o:spid="_x0000_s1278" style="position:absolute;left:26672;top:920;width:584;height:25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" filled="f" stroked="f">
                  <v:textbox style="mso-fit-shape-to-text:t" inset="0,0,0,0">
                    <w:txbxContent>
                      <w:p w14:paraId="63DA9225" w14:textId="77777777" w:rsidR="00B152BD" w:rsidRDefault="00B152BD" w:rsidP="008828D3">
                        <w:r>
                          <w:rPr>
                            <w:color w:val="000000"/>
                            <w:sz w:val="18"/>
                            <w:szCs w:val="18"/>
                            <w:lang w:val="en-US"/>
                          </w:rPr>
                          <w:t>2</w:t>
                        </w:r>
                      </w:p>
                    </w:txbxContent>
                  </v:textbox>
                </v:rect>
                <v:rect id="Rectangle 335" o:spid="_x0000_s1279" style="position:absolute;left:27276;top:177;width:2228;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" filled="f" stroked="f">
                  <v:textbox style="mso-fit-shape-to-text:t" inset="0,0,0,0">
                    <w:txbxContent>
                      <w:p w14:paraId="63103671" w14:textId="77777777" w:rsidR="00B152BD" w:rsidRDefault="00B152BD" w:rsidP="008828D3">
                        <w:r>
                          <w:rPr>
                            <w:color w:val="000000"/>
                            <w:sz w:val="28"/>
                            <w:szCs w:val="28"/>
                            <w:lang w:val="en-US"/>
                          </w:rPr>
                          <w:t xml:space="preserve"> = (</w:t>
                        </w:r>
                      </w:p>
                    </w:txbxContent>
                  </v:textbox>
                </v:rect>
                <v:rect id="Rectangle 336" o:spid="_x0000_s1280" style="position:absolute;left:29727;top:349;width:9607;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" filled="f" stroked="f">
                  <v:textbox style="mso-fit-shape-to-text:t" inset="0,0,0,0">
                    <w:txbxContent>
                      <w:p w14:paraId="6B294069" w14:textId="77777777" w:rsidR="00B152BD" w:rsidRDefault="00B152BD" w:rsidP="008828D3">
                        <w:r>
                          <w:rPr>
                            <w:rFonts w:ascii="Courier New" w:hAnsi="Courier New" w:cs="Courier New"/>
                            <w:color w:val="000000"/>
                            <w:sz w:val="28"/>
                            <w:szCs w:val="28"/>
                            <w:lang w:val="en-US"/>
                          </w:rPr>
                          <w:t>0,1111101</w:t>
                        </w:r>
                      </w:p>
                    </w:txbxContent>
                  </v:textbox>
                </v:rect>
                <v:rect id="Rectangle 337" o:spid="_x0000_s1281" style="position:absolute;left:39296;top:177;width:540;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" filled="f" stroked="f">
                  <v:textbox style="mso-fit-shape-to-text:t" inset="0,0,0,0">
                    <w:txbxContent>
                      <w:p w14:paraId="0DD6DBBC" w14:textId="77777777" w:rsidR="00B152BD" w:rsidRDefault="00B152BD" w:rsidP="008828D3">
                        <w:r>
                          <w:rPr>
                            <w:color w:val="000000"/>
                            <w:sz w:val="28"/>
                            <w:szCs w:val="28"/>
                            <w:lang w:val="en-US"/>
                          </w:rPr>
                          <w:t>)</w:t>
                        </w:r>
                      </w:p>
                    </w:txbxContent>
                  </v:textbox>
                </v:rect>
                <v:rect id="Rectangle 338" o:spid="_x0000_s1282" style="position:absolute;left:39874;top:920;width:584;height:25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" filled="f" stroked="f">
                  <v:textbox style="mso-fit-shape-to-text:t" inset="0,0,0,0">
                    <w:txbxContent>
                      <w:p w14:paraId="6CEE8E8E" w14:textId="77777777" w:rsidR="00B152BD" w:rsidRDefault="00B152BD" w:rsidP="008828D3">
                        <w:r>
                          <w:rPr>
                            <w:color w:val="000000"/>
                            <w:sz w:val="18"/>
                            <w:szCs w:val="18"/>
                            <w:lang w:val="en-US"/>
                          </w:rPr>
                          <w:t>2</w:t>
                        </w:r>
                      </w:p>
                    </w:txbxContent>
                  </v:textbox>
                </v:rect>
                <v:rect id="Rectangle 339" o:spid="_x0000_s1283" style="position:absolute;left:40477;top:177;width:407;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" filled="f" stroked="f">
                  <v:textbox style="mso-fit-shape-to-text:t" inset="0,0,0,0">
                    <w:txbxContent>
                      <w:p w14:paraId="24244D61" w14:textId="77777777" w:rsidR="00B152BD" w:rsidRDefault="00B152BD" w:rsidP="008828D3">
                        <w:r>
                          <w:rPr>
                            <w:color w:val="000000"/>
                            <w:sz w:val="28"/>
                            <w:szCs w:val="28"/>
                            <w:lang w:val="en-US"/>
                          </w:rPr>
                          <w:t xml:space="preserve"> </w:t>
                        </w:r>
                      </w:p>
                    </w:txbxContent>
                  </v:textbox>
                </v:rect>
                <v:rect id="Rectangle 340" o:spid="_x0000_s1284" style="position:absolute;left:40922;width:978;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" filled="f" stroked="f">
                  <v:textbox style="mso-fit-shape-to-text:t" inset="0,0,0,0">
                    <w:txbxContent>
                      <w:p w14:paraId="1F9C1BAA" w14:textId="77777777" w:rsidR="00B152BD" w:rsidRDefault="00B152BD" w:rsidP="008828D3">
                        <w:r>
                          <w:rPr>
                            <w:rFonts w:ascii="Symbol" w:hAnsi="Symbol" w:cs="Symbol"/>
                            <w:color w:val="000000"/>
                            <w:sz w:val="28"/>
                            <w:szCs w:val="28"/>
                            <w:lang w:val="en-US"/>
                          </w:rPr>
                          <w:t></w:t>
                        </w:r>
                      </w:p>
                    </w:txbxContent>
                  </v:textbox>
                </v:rect>
                <v:rect id="Rectangle 341" o:spid="_x0000_s1285" style="position:absolute;left:41893;top:177;width:407;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" filled="f" stroked="f">
                  <v:textbox style="mso-fit-shape-to-text:t" inset="0,0,0,0">
                    <w:txbxContent>
                      <w:p w14:paraId="59A3B5A6" w14:textId="77777777" w:rsidR="00B152BD" w:rsidRDefault="00B152BD" w:rsidP="008828D3">
                        <w:r>
                          <w:rPr>
                            <w:color w:val="000000"/>
                            <w:sz w:val="28"/>
                            <w:szCs w:val="28"/>
                            <w:lang w:val="en-US"/>
                          </w:rPr>
                          <w:t xml:space="preserve"> </w:t>
                        </w:r>
                      </w:p>
                    </w:txbxContent>
                  </v:textbox>
                </v:rect>
                <v:rect id="Rectangle 342" o:spid="_x0000_s1286" style="position:absolute;left:42331;top:349;width:1074;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" filled="f" stroked="f">
                  <v:textbox style="mso-fit-shape-to-text:t" inset="0,0,0,0">
                    <w:txbxContent>
                      <w:p w14:paraId="5B7021E5" w14:textId="77777777" w:rsidR="00B152BD" w:rsidRDefault="00B152BD" w:rsidP="008828D3">
                        <w:r>
                          <w:rPr>
                            <w:rFonts w:ascii="Courier New" w:hAnsi="Courier New" w:cs="Courier New"/>
                            <w:color w:val="000000"/>
                            <w:sz w:val="28"/>
                            <w:szCs w:val="28"/>
                            <w:lang w:val="en-US"/>
                          </w:rPr>
                          <w:t>2</w:t>
                        </w:r>
                      </w:p>
                    </w:txbxContent>
                  </v:textbox>
                </v:rect>
                <v:rect id="Rectangle 343" o:spid="_x0000_s1287" style="position:absolute;left:43392;top:88;width:692;height:2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" filled="f" stroked="f">
                  <v:textbox style="mso-fit-shape-to-text:t" inset="0,0,0,0">
                    <w:txbxContent>
                      <w:p w14:paraId="30DF2B37" w14:textId="77777777" w:rsidR="00B152BD" w:rsidRDefault="00B152BD" w:rsidP="008828D3">
                        <w:r>
                          <w:rPr>
                            <w:rFonts w:ascii="Courier New" w:hAnsi="Courier New" w:cs="Courier New"/>
                            <w:color w:val="000000"/>
                            <w:sz w:val="18"/>
                            <w:szCs w:val="18"/>
                            <w:lang w:val="en-US"/>
                          </w:rPr>
                          <w:t>8</w:t>
                        </w:r>
                      </w:p>
                    </w:txbxContent>
                  </v:textbox>
                </v:rect>
                <v:rect id="Rectangle 344" o:spid="_x0000_s1288" style="position:absolute;left:44103;top:177;width:451;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" filled="f" stroked="f">
                  <v:textbox style="mso-fit-shape-to-text:t" inset="0,0,0,0">
                    <w:txbxContent>
                      <w:p w14:paraId="460A1812" w14:textId="77777777" w:rsidR="00B152BD" w:rsidRDefault="00B152BD" w:rsidP="008828D3">
                        <w:r>
                          <w:rPr>
                            <w:color w:val="000000"/>
                            <w:sz w:val="28"/>
                            <w:szCs w:val="28"/>
                            <w:lang w:val="en-US"/>
                          </w:rPr>
                          <w:t>.</w:t>
                        </w:r>
                      </w:p>
                    </w:txbxContent>
                  </v:textbox>
                </v:rect>
                <v:rect id="Rectangle 345" o:spid="_x0000_s1289" style="position:absolute;left:44541;top:177;width:407;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" filled="f" stroked="f">
                  <v:textbox style="mso-fit-shape-to-text:t" inset="0,0,0,0">
                    <w:txbxContent>
                      <w:p w14:paraId="17E91204" w14:textId="77777777" w:rsidR="00B152BD" w:rsidRDefault="00B152BD" w:rsidP="008828D3">
                        <w:r>
                          <w:rPr>
                            <w:color w:val="000000"/>
                            <w:sz w:val="28"/>
                            <w:szCs w:val="28"/>
                            <w:lang w:val="en-US"/>
                          </w:rPr>
                          <w:t xml:space="preserve"> </w:t>
                        </w:r>
                      </w:p>
                    </w:txbxContent>
                  </v:textbox>
                </v:rect>
                <v:shape id="Freeform 346" o:spid="_x0000_s1290" style="position:absolute;left:31871;top:2451;width:7819;height:1365;visibility:visible;mso-wrap-style:square;v-text-anchor:top" coordsize="1670,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"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3479407;1096077,13048437;3507353,20442507;6576463,27837237;10960772,33491603;15783325,38276118;21263243,42190122;27401462,44365081;152571047,44365081;158489677,45670189;163969595,47845148;169449981,51759151;173834290,57848774;177560765,64808248;180629875,72202318;182383318,80466240;183041151,90035270;183698985,80466240;185452427,72202318;187863704,64808248;192028891,57848774;196413200,51759151;201235752,47845148;207373504,45670189;213511255,44365081;338680840,44365081;344599470,42190122;350298978,38276118;355121530,33491603;358848474,27837237;362355827,20442507;364767103,13048437;366082302,3479407" o:connectangles="0,0,0,0,0,0,0,0,0,0,0,0,0,0,0,0,0,0,0,0,0,0,0,0,0,0,0,0,0,0,0,0,0"/>
                </v:shape>
                <v:shape id="Freeform 347" o:spid="_x0000_s1291" style="position:absolute;left:43379;top:1136;width:883;height:2680;visibility:visible;mso-wrap-style:square;v-text-anchor:top" coordsize="13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" path="m78,113r,301l78,417r-3,3l72,420r-3,2l67,420r-3,l61,417r,-3l61,113r,-3l64,108r3,-3l69,105r3,l75,108r3,2l78,113xm,138l69,r70,138l,138xe" fillcolor="black" strokeweight=".15pt">
                  <v:path arrowok="t" o:connecttype="custom" o:connectlocs="31464378,45573607;31464378,166968790;31464378,168178709;30254210,169388627;29044041,169388627;27833873,170195240;27027094,169388627;25816925,169388627;24606757,168178709;24606757,166968790;24606757,45573607;24606757,44363688;25816925,43557076;27027094,42347157;27833873,42347157;29044041,42347157;30254210,43557076;31464378,44363688;31464378,45573607;31464378,45573607;0,55656263;27833873,0;56071135,55656263;0,55656263" o:connectangles="0,0,0,0,0,0,0,0,0,0,0,0,0,0,0,0,0,0,0,0,0,0,0,0"/>
                  <o:lock v:ext="edit" verticies="t"/>
                </v:shape>
                <v:rect id="Rectangle 348" o:spid="_x0000_s1292" style="position:absolute;left:32802;top:4121;width:5893;height:1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" filled="f" stroked="f">
                  <v:textbox inset="0,0,0,0">
                    <w:txbxContent>
                      <w:p w14:paraId="31D7D4A1" w14:textId="77777777" w:rsidR="00B152BD" w:rsidRPr="00985BA8" w:rsidRDefault="00B152BD" w:rsidP="008828D3">
                        <w:pPr>
                          <w:rPr>
                            <w:rFonts w:ascii="Times New Roman" w:hAnsi="Times New Roman" w:cs="Times New Roman"/>
                          </w:rPr>
                        </w:pPr>
                        <w:r w:rsidRPr="00985BA8">
                          <w:rPr>
                            <w:rFonts w:ascii="Times New Roman" w:hAnsi="Times New Roman" w:cs="Times New Roman"/>
                            <w:color w:val="000000"/>
                            <w:lang w:val="en-US"/>
                          </w:rPr>
                          <w:t>манти</w:t>
                        </w:r>
                        <w:r w:rsidRPr="00985BA8">
                          <w:rPr>
                            <w:rFonts w:ascii="Times New Roman" w:hAnsi="Times New Roman" w:cs="Times New Roman"/>
                            <w:color w:val="000000"/>
                          </w:rPr>
                          <w:t>сса</w:t>
                        </w:r>
                      </w:p>
                    </w:txbxContent>
                  </v:textbox>
                </v:rect>
                <v:rect id="Rectangle 350" o:spid="_x0000_s1293" style="position:absolute;left:37423;top:4121;width:819;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" filled="f" stroked="f">
                  <v:textbox style="mso-fit-shape-to-text:t" inset="0,0,0,0">
                    <w:txbxContent>
                      <w:p w14:paraId="19AC390E" w14:textId="77777777" w:rsidR="00B152BD" w:rsidRDefault="00B152BD" w:rsidP="008828D3"/>
                    </w:txbxContent>
                  </v:textbox>
                </v:rect>
                <v:rect id="Rectangle 351" o:spid="_x0000_s1294" style="position:absolute;left:41271;top:4121;width:4877;height:17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" filled="f" stroked="f">
                  <v:textbox inset="0,0,0,0">
                    <w:txbxContent>
                      <w:p w14:paraId="77298235" w14:textId="77777777" w:rsidR="00B152BD" w:rsidRPr="0041499B" w:rsidRDefault="00B152BD" w:rsidP="008828D3">
                        <w:pPr>
                          <w:rPr>
                            <w:rFonts w:ascii="Times New Roman" w:hAnsi="Times New Roman" w:cs="Times New Roman"/>
                          </w:rPr>
                        </w:pPr>
                        <w:r w:rsidRPr="0041499B">
                          <w:rPr>
                            <w:rFonts w:ascii="Times New Roman" w:hAnsi="Times New Roman" w:cs="Times New Roman"/>
                            <w:color w:val="000000"/>
                            <w:lang w:val="en-US"/>
                          </w:rPr>
                          <w:t>порядок</w:t>
                        </w:r>
                      </w:p>
                    </w:txbxContent>
                  </v:textbox>
                </v:rect>
                <v:rect id="Rectangle 352" o:spid="_x0000_s1295" style="position:absolute;left:46402;top:4121;width:31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" filled="f" stroked="f">
                  <v:textbox style="mso-fit-shape-to-text:t" inset="0,0,0,0">
                    <w:txbxContent>
                      <w:p w14:paraId="3C4B24B4" w14:textId="77777777" w:rsidR="00B152BD" w:rsidRDefault="00B152BD" w:rsidP="008828D3">
                        <w:r>
                          <w:rPr>
                            <w:color w:val="000000"/>
                            <w:lang w:val="en-US"/>
                          </w:rPr>
                          <w:t xml:space="preserve"> </w:t>
                        </w:r>
                      </w:p>
                    </w:txbxContent>
                  </v:textbox>
                </v:rect>
                <v:rect id="Rectangle 348" o:spid="_x0000_s1296" style="position:absolute;top:6769;width:30678;height:2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" filled="f" stroked="f">
                  <v:textbox inset="0,0,0,0">
                    <w:txbxContent>
                      <w:p w14:paraId="0FF6A2A6" w14:textId="77777777" w:rsidR="00B152BD" w:rsidRPr="00F7515E" w:rsidRDefault="00B152BD"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03CA8071" w14:textId="77777777" w:rsidR="00B152BD" w:rsidRDefault="00B152BD" w:rsidP="00985BA8">
                        <w:pPr>
                          <w:pStyle w:val="a5"/>
                          <w:spacing w:before="0" w:beforeAutospacing="0" w:after="160" w:afterAutospacing="0" w:line="256" w:lineRule="auto"/>
                        </w:pPr>
                      </w:p>
                    </w:txbxContent>
                  </v:textbox>
                </v:rect>
                <w10:anchorlock/>
              </v:group>
            </w:pict>
          </mc:Fallback>
        </mc:AlternateContent>
      </w:r>
    </w:p>
    <w:p w14:paraId="292ED0B9" w14:textId="727F89E5" w:rsidR="008828D3" w:rsidRPr="00F7515E" w:rsidRDefault="00A0500F"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c">
            <w:drawing>
              <wp:inline distT="0" distB="0" distL="0" distR="0" wp14:anchorId="61A28E25" wp14:editId="0AF19F79">
                <wp:extent cx="4678680" cy="1263015"/>
                <wp:effectExtent l="0" t="0" r="0" b="3810"/>
                <wp:docPr id="272" name="Полотно 3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1372020" name="Rectangle 279"/>
                        <wps:cNvSpPr>
                          <a:spLocks noChangeArrowheads="1"/>
                        </wps:cNvSpPr>
                        <wps:spPr bwMode="auto">
                          <a:xfrm>
                            <a:off x="3800" y="949311"/>
                            <a:ext cx="40601"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665AE"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290441086" name="Rectangle 280"/>
                        <wps:cNvSpPr>
                          <a:spLocks noChangeArrowheads="1"/>
                        </wps:cNvSpPr>
                        <wps:spPr bwMode="auto">
                          <a:xfrm>
                            <a:off x="0" y="7600"/>
                            <a:ext cx="132102" cy="322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4E1DB"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wps:txbx>
                        <wps:bodyPr rot="0" vert="horz" wrap="none" lIns="0" tIns="0" rIns="0" bIns="0" anchor="t" anchorCtr="0" upright="1">
                          <a:spAutoFit/>
                        </wps:bodyPr>
                      </wps:wsp>
                      <wps:wsp>
                        <wps:cNvPr id="2046546603" name="Rectangle 281"/>
                        <wps:cNvSpPr>
                          <a:spLocks noChangeArrowheads="1"/>
                        </wps:cNvSpPr>
                        <wps:spPr bwMode="auto">
                          <a:xfrm>
                            <a:off x="127602" y="83201"/>
                            <a:ext cx="69901" cy="24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12750"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wps:txbx>
                        <wps:bodyPr rot="0" vert="horz" wrap="none" lIns="0" tIns="0" rIns="0" bIns="0" anchor="t" anchorCtr="0" upright="1">
                          <a:spAutoFit/>
                        </wps:bodyPr>
                      </wps:wsp>
                      <wps:wsp>
                        <wps:cNvPr id="1138897683" name="Rectangle 282"/>
                        <wps:cNvSpPr>
                          <a:spLocks noChangeArrowheads="1"/>
                        </wps:cNvSpPr>
                        <wps:spPr bwMode="auto">
                          <a:xfrm>
                            <a:off x="211504" y="7600"/>
                            <a:ext cx="278130" cy="335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47CC2" w14:textId="77777777" w:rsidR="00B152BD" w:rsidRPr="00F7515E" w:rsidRDefault="00B152BD"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wps:txbx>
                        <wps:bodyPr rot="0" vert="horz" wrap="none" lIns="0" tIns="0" rIns="0" bIns="0" anchor="t" anchorCtr="0" upright="1">
                          <a:spAutoFit/>
                        </wps:bodyPr>
                      </wps:wsp>
                      <wps:wsp>
                        <wps:cNvPr id="1189658225" name="Rectangle 283"/>
                        <wps:cNvSpPr>
                          <a:spLocks noChangeArrowheads="1"/>
                        </wps:cNvSpPr>
                        <wps:spPr bwMode="auto">
                          <a:xfrm>
                            <a:off x="502309" y="83201"/>
                            <a:ext cx="69801" cy="24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193C4"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wps:txbx>
                        <wps:bodyPr rot="0" vert="horz" wrap="none" lIns="0" tIns="0" rIns="0" bIns="0" anchor="t" anchorCtr="0" upright="1">
                          <a:spAutoFit/>
                        </wps:bodyPr>
                      </wps:wsp>
                      <wps:wsp>
                        <wps:cNvPr id="1375075245" name="Rectangle 284"/>
                        <wps:cNvSpPr>
                          <a:spLocks noChangeArrowheads="1"/>
                        </wps:cNvSpPr>
                        <wps:spPr bwMode="auto">
                          <a:xfrm>
                            <a:off x="585410" y="7600"/>
                            <a:ext cx="128902" cy="33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CB08E"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2018191503" name="Rectangle 285"/>
                        <wps:cNvSpPr>
                          <a:spLocks noChangeArrowheads="1"/>
                        </wps:cNvSpPr>
                        <wps:spPr bwMode="auto">
                          <a:xfrm>
                            <a:off x="774013" y="24700"/>
                            <a:ext cx="320705" cy="318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52EF8" w14:textId="77777777" w:rsidR="00B152BD" w:rsidRDefault="00B152BD" w:rsidP="008828D3">
                              <w:r>
                                <w:rPr>
                                  <w:rFonts w:ascii="Courier New" w:hAnsi="Courier New" w:cs="Courier New"/>
                                  <w:color w:val="000000"/>
                                  <w:sz w:val="28"/>
                                  <w:szCs w:val="28"/>
                                  <w:lang w:val="en-US"/>
                                </w:rPr>
                                <w:t>128</w:t>
                              </w:r>
                            </w:p>
                          </w:txbxContent>
                        </wps:txbx>
                        <wps:bodyPr rot="0" vert="horz" wrap="none" lIns="0" tIns="0" rIns="0" bIns="0" anchor="t" anchorCtr="0" upright="1">
                          <a:spAutoFit/>
                        </wps:bodyPr>
                      </wps:wsp>
                      <wps:wsp>
                        <wps:cNvPr id="1398837976" name="Rectangle 286"/>
                        <wps:cNvSpPr>
                          <a:spLocks noChangeArrowheads="1"/>
                        </wps:cNvSpPr>
                        <wps:spPr bwMode="auto">
                          <a:xfrm>
                            <a:off x="1093419" y="7600"/>
                            <a:ext cx="128902" cy="33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0930C"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206180471" name="Rectangle 287"/>
                        <wps:cNvSpPr>
                          <a:spLocks noChangeArrowheads="1"/>
                        </wps:cNvSpPr>
                        <wps:spPr bwMode="auto">
                          <a:xfrm>
                            <a:off x="1281422" y="24700"/>
                            <a:ext cx="320705" cy="318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4DA14" w14:textId="77777777" w:rsidR="00B152BD" w:rsidRDefault="00B152BD" w:rsidP="008828D3">
                              <w:r>
                                <w:rPr>
                                  <w:rFonts w:ascii="Courier New" w:hAnsi="Courier New" w:cs="Courier New"/>
                                  <w:color w:val="000000"/>
                                  <w:sz w:val="28"/>
                                  <w:szCs w:val="28"/>
                                  <w:lang w:val="en-US"/>
                                </w:rPr>
                                <w:t>136</w:t>
                              </w:r>
                            </w:p>
                          </w:txbxContent>
                        </wps:txbx>
                        <wps:bodyPr rot="0" vert="horz" wrap="none" lIns="0" tIns="0" rIns="0" bIns="0" anchor="t" anchorCtr="0" upright="1">
                          <a:spAutoFit/>
                        </wps:bodyPr>
                      </wps:wsp>
                      <wps:wsp>
                        <wps:cNvPr id="1659027473" name="Rectangle 288"/>
                        <wps:cNvSpPr>
                          <a:spLocks noChangeArrowheads="1"/>
                        </wps:cNvSpPr>
                        <wps:spPr bwMode="auto">
                          <a:xfrm>
                            <a:off x="1600827" y="7600"/>
                            <a:ext cx="222904" cy="33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AF032"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1038707198" name="Rectangle 289"/>
                        <wps:cNvSpPr>
                          <a:spLocks noChangeArrowheads="1"/>
                        </wps:cNvSpPr>
                        <wps:spPr bwMode="auto">
                          <a:xfrm>
                            <a:off x="1851032" y="24700"/>
                            <a:ext cx="427307" cy="318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84E64" w14:textId="77777777" w:rsidR="00B152BD" w:rsidRDefault="00B152BD" w:rsidP="008828D3">
                              <w:r>
                                <w:rPr>
                                  <w:rFonts w:ascii="Courier New" w:hAnsi="Courier New" w:cs="Courier New"/>
                                  <w:color w:val="000000"/>
                                  <w:sz w:val="28"/>
                                  <w:szCs w:val="28"/>
                                  <w:lang w:val="en-US"/>
                                </w:rPr>
                                <w:t>1000</w:t>
                              </w:r>
                            </w:p>
                          </w:txbxContent>
                        </wps:txbx>
                        <wps:bodyPr rot="0" vert="horz" wrap="none" lIns="0" tIns="0" rIns="0" bIns="0" anchor="t" anchorCtr="0" upright="1">
                          <a:spAutoFit/>
                        </wps:bodyPr>
                      </wps:wsp>
                      <wps:wsp>
                        <wps:cNvPr id="1334199378" name="Rectangle 290"/>
                        <wps:cNvSpPr>
                          <a:spLocks noChangeArrowheads="1"/>
                        </wps:cNvSpPr>
                        <wps:spPr bwMode="auto">
                          <a:xfrm>
                            <a:off x="2277139" y="24700"/>
                            <a:ext cx="107302" cy="318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DE51E" w14:textId="77777777" w:rsidR="00B152BD" w:rsidRDefault="00B152BD" w:rsidP="008828D3">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2007197567" name="Rectangle 291"/>
                        <wps:cNvSpPr>
                          <a:spLocks noChangeArrowheads="1"/>
                        </wps:cNvSpPr>
                        <wps:spPr bwMode="auto">
                          <a:xfrm>
                            <a:off x="2383741" y="24700"/>
                            <a:ext cx="107402" cy="318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A9751"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781252100" name="Rectangle 292"/>
                        <wps:cNvSpPr>
                          <a:spLocks noChangeArrowheads="1"/>
                        </wps:cNvSpPr>
                        <wps:spPr bwMode="auto">
                          <a:xfrm>
                            <a:off x="2489843" y="24700"/>
                            <a:ext cx="107302" cy="318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8AA06"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762713830" name="Rectangle 293"/>
                        <wps:cNvSpPr>
                          <a:spLocks noChangeArrowheads="1"/>
                        </wps:cNvSpPr>
                        <wps:spPr bwMode="auto">
                          <a:xfrm>
                            <a:off x="2596544" y="24700"/>
                            <a:ext cx="107302" cy="318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A8C44"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606477408" name="Rectangle 294"/>
                        <wps:cNvSpPr>
                          <a:spLocks noChangeArrowheads="1"/>
                        </wps:cNvSpPr>
                        <wps:spPr bwMode="auto">
                          <a:xfrm>
                            <a:off x="2703146" y="7600"/>
                            <a:ext cx="54001" cy="33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3CC7A"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59213717" name="Rectangle 295"/>
                        <wps:cNvSpPr>
                          <a:spLocks noChangeArrowheads="1"/>
                        </wps:cNvSpPr>
                        <wps:spPr bwMode="auto">
                          <a:xfrm>
                            <a:off x="2761647" y="83101"/>
                            <a:ext cx="58401" cy="252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36E45"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2123975078" name="Rectangle 296"/>
                        <wps:cNvSpPr>
                          <a:spLocks noChangeArrowheads="1"/>
                        </wps:cNvSpPr>
                        <wps:spPr bwMode="auto">
                          <a:xfrm>
                            <a:off x="2821948" y="7600"/>
                            <a:ext cx="45101" cy="335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DBF2C"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447312526" name="Rectangle 297"/>
                        <wps:cNvSpPr>
                          <a:spLocks noChangeArrowheads="1"/>
                        </wps:cNvSpPr>
                        <wps:spPr bwMode="auto">
                          <a:xfrm>
                            <a:off x="2866349" y="7600"/>
                            <a:ext cx="40701"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4D5A2"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239442159" name="Rectangle 298"/>
                        <wps:cNvSpPr>
                          <a:spLocks noChangeArrowheads="1"/>
                        </wps:cNvSpPr>
                        <wps:spPr bwMode="auto">
                          <a:xfrm>
                            <a:off x="1808431" y="419105"/>
                            <a:ext cx="174003" cy="25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C0553" w14:textId="77777777" w:rsidR="00B152BD" w:rsidRDefault="00B152BD" w:rsidP="008828D3">
                              <w:r>
                                <w:rPr>
                                  <w:color w:val="000000"/>
                                  <w:sz w:val="18"/>
                                  <w:szCs w:val="18"/>
                                  <w:lang w:val="en-US"/>
                                </w:rPr>
                                <w:t>128</w:t>
                              </w:r>
                            </w:p>
                          </w:txbxContent>
                        </wps:txbx>
                        <wps:bodyPr rot="0" vert="horz" wrap="none" lIns="0" tIns="0" rIns="0" bIns="0" anchor="t" anchorCtr="0" upright="1">
                          <a:spAutoFit/>
                        </wps:bodyPr>
                      </wps:wsp>
                      <wps:wsp>
                        <wps:cNvPr id="1713241648" name="Rectangle 299"/>
                        <wps:cNvSpPr>
                          <a:spLocks noChangeArrowheads="1"/>
                        </wps:cNvSpPr>
                        <wps:spPr bwMode="auto">
                          <a:xfrm>
                            <a:off x="1987534" y="419105"/>
                            <a:ext cx="260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AF497" w14:textId="77777777" w:rsidR="00B152BD" w:rsidRDefault="00B152BD" w:rsidP="008828D3">
                              <w:r>
                                <w:rPr>
                                  <w:color w:val="000000"/>
                                  <w:sz w:val="18"/>
                                  <w:szCs w:val="18"/>
                                  <w:lang w:val="en-US"/>
                                </w:rPr>
                                <w:t xml:space="preserve"> </w:t>
                              </w:r>
                            </w:p>
                          </w:txbxContent>
                        </wps:txbx>
                        <wps:bodyPr rot="0" vert="horz" wrap="none" lIns="0" tIns="0" rIns="0" bIns="0" anchor="t" anchorCtr="0" upright="1">
                          <a:spAutoFit/>
                        </wps:bodyPr>
                      </wps:wsp>
                      <wps:wsp>
                        <wps:cNvPr id="1311279680" name="Freeform 300"/>
                        <wps:cNvSpPr>
                          <a:spLocks noEditPoints="1"/>
                        </wps:cNvSpPr>
                        <wps:spPr bwMode="auto">
                          <a:xfrm>
                            <a:off x="1858032" y="208202"/>
                            <a:ext cx="88902" cy="137802"/>
                          </a:xfrm>
                          <a:custGeom>
                            <a:avLst/>
                            <a:gdLst>
                              <a:gd name="T0" fmla="*/ 50165 w 140"/>
                              <a:gd name="T1" fmla="*/ 74295 h 217"/>
                              <a:gd name="T2" fmla="*/ 50165 w 140"/>
                              <a:gd name="T3" fmla="*/ 132715 h 217"/>
                              <a:gd name="T4" fmla="*/ 50165 w 140"/>
                              <a:gd name="T5" fmla="*/ 134620 h 217"/>
                              <a:gd name="T6" fmla="*/ 48260 w 140"/>
                              <a:gd name="T7" fmla="*/ 136525 h 217"/>
                              <a:gd name="T8" fmla="*/ 46355 w 140"/>
                              <a:gd name="T9" fmla="*/ 137795 h 217"/>
                              <a:gd name="T10" fmla="*/ 44450 w 140"/>
                              <a:gd name="T11" fmla="*/ 137795 h 217"/>
                              <a:gd name="T12" fmla="*/ 42545 w 140"/>
                              <a:gd name="T13" fmla="*/ 137795 h 217"/>
                              <a:gd name="T14" fmla="*/ 41275 w 140"/>
                              <a:gd name="T15" fmla="*/ 136525 h 217"/>
                              <a:gd name="T16" fmla="*/ 39370 w 140"/>
                              <a:gd name="T17" fmla="*/ 134620 h 217"/>
                              <a:gd name="T18" fmla="*/ 39370 w 140"/>
                              <a:gd name="T19" fmla="*/ 132715 h 217"/>
                              <a:gd name="T20" fmla="*/ 39370 w 140"/>
                              <a:gd name="T21" fmla="*/ 74295 h 217"/>
                              <a:gd name="T22" fmla="*/ 39370 w 140"/>
                              <a:gd name="T23" fmla="*/ 71120 h 217"/>
                              <a:gd name="T24" fmla="*/ 41275 w 140"/>
                              <a:gd name="T25" fmla="*/ 69215 h 217"/>
                              <a:gd name="T26" fmla="*/ 42545 w 140"/>
                              <a:gd name="T27" fmla="*/ 69215 h 217"/>
                              <a:gd name="T28" fmla="*/ 44450 w 140"/>
                              <a:gd name="T29" fmla="*/ 67310 h 217"/>
                              <a:gd name="T30" fmla="*/ 46355 w 140"/>
                              <a:gd name="T31" fmla="*/ 69215 h 217"/>
                              <a:gd name="T32" fmla="*/ 48260 w 140"/>
                              <a:gd name="T33" fmla="*/ 69215 h 217"/>
                              <a:gd name="T34" fmla="*/ 50165 w 140"/>
                              <a:gd name="T35" fmla="*/ 71120 h 217"/>
                              <a:gd name="T36" fmla="*/ 50165 w 140"/>
                              <a:gd name="T37" fmla="*/ 74295 h 217"/>
                              <a:gd name="T38" fmla="*/ 50165 w 140"/>
                              <a:gd name="T39" fmla="*/ 74295 h 217"/>
                              <a:gd name="T40" fmla="*/ 0 w 140"/>
                              <a:gd name="T41" fmla="*/ 88900 h 217"/>
                              <a:gd name="T42" fmla="*/ 44450 w 140"/>
                              <a:gd name="T43" fmla="*/ 0 h 217"/>
                              <a:gd name="T44" fmla="*/ 88900 w 140"/>
                              <a:gd name="T45" fmla="*/ 88900 h 217"/>
                              <a:gd name="T46" fmla="*/ 0 w 140"/>
                              <a:gd name="T47" fmla="*/ 88900 h 21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40" h="217">
                                <a:moveTo>
                                  <a:pt x="79" y="117"/>
                                </a:moveTo>
                                <a:lnTo>
                                  <a:pt x="79" y="209"/>
                                </a:lnTo>
                                <a:lnTo>
                                  <a:pt x="79" y="212"/>
                                </a:lnTo>
                                <a:lnTo>
                                  <a:pt x="76" y="215"/>
                                </a:lnTo>
                                <a:lnTo>
                                  <a:pt x="73" y="217"/>
                                </a:lnTo>
                                <a:lnTo>
                                  <a:pt x="70" y="217"/>
                                </a:lnTo>
                                <a:lnTo>
                                  <a:pt x="67" y="217"/>
                                </a:lnTo>
                                <a:lnTo>
                                  <a:pt x="65" y="215"/>
                                </a:lnTo>
                                <a:lnTo>
                                  <a:pt x="62" y="212"/>
                                </a:lnTo>
                                <a:lnTo>
                                  <a:pt x="62" y="209"/>
                                </a:lnTo>
                                <a:lnTo>
                                  <a:pt x="62" y="117"/>
                                </a:lnTo>
                                <a:lnTo>
                                  <a:pt x="62" y="112"/>
                                </a:lnTo>
                                <a:lnTo>
                                  <a:pt x="65" y="109"/>
                                </a:lnTo>
                                <a:lnTo>
                                  <a:pt x="67" y="109"/>
                                </a:lnTo>
                                <a:lnTo>
                                  <a:pt x="70" y="106"/>
                                </a:lnTo>
                                <a:lnTo>
                                  <a:pt x="73" y="109"/>
                                </a:lnTo>
                                <a:lnTo>
                                  <a:pt x="76" y="109"/>
                                </a:lnTo>
                                <a:lnTo>
                                  <a:pt x="79" y="112"/>
                                </a:lnTo>
                                <a:lnTo>
                                  <a:pt x="79" y="117"/>
                                </a:lnTo>
                                <a:close/>
                                <a:moveTo>
                                  <a:pt x="0" y="140"/>
                                </a:moveTo>
                                <a:lnTo>
                                  <a:pt x="70" y="0"/>
                                </a:lnTo>
                                <a:lnTo>
                                  <a:pt x="140" y="140"/>
                                </a:lnTo>
                                <a:lnTo>
                                  <a:pt x="0" y="140"/>
                                </a:lnTo>
                                <a:close/>
                              </a:path>
                            </a:pathLst>
                          </a:custGeom>
                          <a:solidFill>
                            <a:srgbClr val="000000"/>
                          </a:solidFill>
                          <a:ln w="1905">
                            <a:solidFill>
                              <a:srgbClr val="000000"/>
                            </a:solidFill>
                            <a:round/>
                            <a:headEnd/>
                            <a:tailEnd/>
                          </a:ln>
                        </wps:spPr>
                        <wps:bodyPr rot="0" vert="horz" wrap="square" lIns="91440" tIns="45720" rIns="91440" bIns="45720" anchor="t" anchorCtr="0" upright="1">
                          <a:noAutofit/>
                        </wps:bodyPr>
                      </wps:wsp>
                      <wps:wsp>
                        <wps:cNvPr id="1294894331" name="Freeform 301"/>
                        <wps:cNvSpPr>
                          <a:spLocks/>
                        </wps:cNvSpPr>
                        <wps:spPr bwMode="auto">
                          <a:xfrm>
                            <a:off x="1771030" y="551107"/>
                            <a:ext cx="245104" cy="130802"/>
                          </a:xfrm>
                          <a:custGeom>
                            <a:avLst/>
                            <a:gdLst>
                              <a:gd name="T0" fmla="*/ 245110 w 386"/>
                              <a:gd name="T1" fmla="*/ 0 h 206"/>
                              <a:gd name="T2" fmla="*/ 243205 w 386"/>
                              <a:gd name="T3" fmla="*/ 12700 h 206"/>
                              <a:gd name="T4" fmla="*/ 243205 w 386"/>
                              <a:gd name="T5" fmla="*/ 24765 h 206"/>
                              <a:gd name="T6" fmla="*/ 241300 w 386"/>
                              <a:gd name="T7" fmla="*/ 35560 h 206"/>
                              <a:gd name="T8" fmla="*/ 238125 w 386"/>
                              <a:gd name="T9" fmla="*/ 46355 h 206"/>
                              <a:gd name="T10" fmla="*/ 238125 w 386"/>
                              <a:gd name="T11" fmla="*/ 49530 h 206"/>
                              <a:gd name="T12" fmla="*/ 236220 w 386"/>
                              <a:gd name="T13" fmla="*/ 55245 h 206"/>
                              <a:gd name="T14" fmla="*/ 234315 w 386"/>
                              <a:gd name="T15" fmla="*/ 56515 h 206"/>
                              <a:gd name="T16" fmla="*/ 233045 w 386"/>
                              <a:gd name="T17" fmla="*/ 60325 h 206"/>
                              <a:gd name="T18" fmla="*/ 231140 w 386"/>
                              <a:gd name="T19" fmla="*/ 62230 h 206"/>
                              <a:gd name="T20" fmla="*/ 229235 w 386"/>
                              <a:gd name="T21" fmla="*/ 63500 h 206"/>
                              <a:gd name="T22" fmla="*/ 225425 w 386"/>
                              <a:gd name="T23" fmla="*/ 65405 h 206"/>
                              <a:gd name="T24" fmla="*/ 224155 w 386"/>
                              <a:gd name="T25" fmla="*/ 65405 h 206"/>
                              <a:gd name="T26" fmla="*/ 142240 w 386"/>
                              <a:gd name="T27" fmla="*/ 65405 h 206"/>
                              <a:gd name="T28" fmla="*/ 140335 w 386"/>
                              <a:gd name="T29" fmla="*/ 65405 h 206"/>
                              <a:gd name="T30" fmla="*/ 138430 w 386"/>
                              <a:gd name="T31" fmla="*/ 67310 h 206"/>
                              <a:gd name="T32" fmla="*/ 137160 w 386"/>
                              <a:gd name="T33" fmla="*/ 69215 h 206"/>
                              <a:gd name="T34" fmla="*/ 135255 w 386"/>
                              <a:gd name="T35" fmla="*/ 71120 h 206"/>
                              <a:gd name="T36" fmla="*/ 133350 w 386"/>
                              <a:gd name="T37" fmla="*/ 72390 h 206"/>
                              <a:gd name="T38" fmla="*/ 131445 w 386"/>
                              <a:gd name="T39" fmla="*/ 76200 h 206"/>
                              <a:gd name="T40" fmla="*/ 129540 w 386"/>
                              <a:gd name="T41" fmla="*/ 80010 h 206"/>
                              <a:gd name="T42" fmla="*/ 128270 w 386"/>
                              <a:gd name="T43" fmla="*/ 85090 h 206"/>
                              <a:gd name="T44" fmla="*/ 126365 w 386"/>
                              <a:gd name="T45" fmla="*/ 93980 h 206"/>
                              <a:gd name="T46" fmla="*/ 124460 w 386"/>
                              <a:gd name="T47" fmla="*/ 106045 h 206"/>
                              <a:gd name="T48" fmla="*/ 122555 w 386"/>
                              <a:gd name="T49" fmla="*/ 118745 h 206"/>
                              <a:gd name="T50" fmla="*/ 122555 w 386"/>
                              <a:gd name="T51" fmla="*/ 130810 h 206"/>
                              <a:gd name="T52" fmla="*/ 122555 w 386"/>
                              <a:gd name="T53" fmla="*/ 118745 h 206"/>
                              <a:gd name="T54" fmla="*/ 120650 w 386"/>
                              <a:gd name="T55" fmla="*/ 106045 h 206"/>
                              <a:gd name="T56" fmla="*/ 119380 w 386"/>
                              <a:gd name="T57" fmla="*/ 93980 h 206"/>
                              <a:gd name="T58" fmla="*/ 117475 w 386"/>
                              <a:gd name="T59" fmla="*/ 85090 h 206"/>
                              <a:gd name="T60" fmla="*/ 115570 w 386"/>
                              <a:gd name="T61" fmla="*/ 80010 h 206"/>
                              <a:gd name="T62" fmla="*/ 113665 w 386"/>
                              <a:gd name="T63" fmla="*/ 76200 h 206"/>
                              <a:gd name="T64" fmla="*/ 111760 w 386"/>
                              <a:gd name="T65" fmla="*/ 72390 h 206"/>
                              <a:gd name="T66" fmla="*/ 110490 w 386"/>
                              <a:gd name="T67" fmla="*/ 71120 h 206"/>
                              <a:gd name="T68" fmla="*/ 108585 w 386"/>
                              <a:gd name="T69" fmla="*/ 69215 h 206"/>
                              <a:gd name="T70" fmla="*/ 106680 w 386"/>
                              <a:gd name="T71" fmla="*/ 67310 h 206"/>
                              <a:gd name="T72" fmla="*/ 104775 w 386"/>
                              <a:gd name="T73" fmla="*/ 65405 h 206"/>
                              <a:gd name="T74" fmla="*/ 102870 w 386"/>
                              <a:gd name="T75" fmla="*/ 65405 h 206"/>
                              <a:gd name="T76" fmla="*/ 21590 w 386"/>
                              <a:gd name="T77" fmla="*/ 65405 h 206"/>
                              <a:gd name="T78" fmla="*/ 17780 w 386"/>
                              <a:gd name="T79" fmla="*/ 65405 h 206"/>
                              <a:gd name="T80" fmla="*/ 16510 w 386"/>
                              <a:gd name="T81" fmla="*/ 63500 h 206"/>
                              <a:gd name="T82" fmla="*/ 14605 w 386"/>
                              <a:gd name="T83" fmla="*/ 62230 h 206"/>
                              <a:gd name="T84" fmla="*/ 12700 w 386"/>
                              <a:gd name="T85" fmla="*/ 60325 h 206"/>
                              <a:gd name="T86" fmla="*/ 10795 w 386"/>
                              <a:gd name="T87" fmla="*/ 56515 h 206"/>
                              <a:gd name="T88" fmla="*/ 8890 w 386"/>
                              <a:gd name="T89" fmla="*/ 55245 h 206"/>
                              <a:gd name="T90" fmla="*/ 7620 w 386"/>
                              <a:gd name="T91" fmla="*/ 49530 h 206"/>
                              <a:gd name="T92" fmla="*/ 7620 w 386"/>
                              <a:gd name="T93" fmla="*/ 46355 h 206"/>
                              <a:gd name="T94" fmla="*/ 3810 w 386"/>
                              <a:gd name="T95" fmla="*/ 35560 h 206"/>
                              <a:gd name="T96" fmla="*/ 1905 w 386"/>
                              <a:gd name="T97" fmla="*/ 24765 h 206"/>
                              <a:gd name="T98" fmla="*/ 0 w 386"/>
                              <a:gd name="T99" fmla="*/ 12700 h 206"/>
                              <a:gd name="T100" fmla="*/ 0 w 386"/>
                              <a:gd name="T101" fmla="*/ 0 h 20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386" h="206">
                                <a:moveTo>
                                  <a:pt x="386" y="0"/>
                                </a:moveTo>
                                <a:lnTo>
                                  <a:pt x="383" y="20"/>
                                </a:lnTo>
                                <a:lnTo>
                                  <a:pt x="383" y="39"/>
                                </a:lnTo>
                                <a:lnTo>
                                  <a:pt x="380" y="56"/>
                                </a:lnTo>
                                <a:lnTo>
                                  <a:pt x="375" y="73"/>
                                </a:lnTo>
                                <a:lnTo>
                                  <a:pt x="375" y="78"/>
                                </a:lnTo>
                                <a:lnTo>
                                  <a:pt x="372" y="87"/>
                                </a:lnTo>
                                <a:lnTo>
                                  <a:pt x="369" y="89"/>
                                </a:lnTo>
                                <a:lnTo>
                                  <a:pt x="367" y="95"/>
                                </a:lnTo>
                                <a:lnTo>
                                  <a:pt x="364" y="98"/>
                                </a:lnTo>
                                <a:lnTo>
                                  <a:pt x="361" y="100"/>
                                </a:lnTo>
                                <a:lnTo>
                                  <a:pt x="355" y="103"/>
                                </a:lnTo>
                                <a:lnTo>
                                  <a:pt x="353" y="103"/>
                                </a:lnTo>
                                <a:lnTo>
                                  <a:pt x="224" y="103"/>
                                </a:lnTo>
                                <a:lnTo>
                                  <a:pt x="221" y="103"/>
                                </a:lnTo>
                                <a:lnTo>
                                  <a:pt x="218" y="106"/>
                                </a:lnTo>
                                <a:lnTo>
                                  <a:pt x="216" y="109"/>
                                </a:lnTo>
                                <a:lnTo>
                                  <a:pt x="213" y="112"/>
                                </a:lnTo>
                                <a:lnTo>
                                  <a:pt x="210" y="114"/>
                                </a:lnTo>
                                <a:lnTo>
                                  <a:pt x="207" y="120"/>
                                </a:lnTo>
                                <a:lnTo>
                                  <a:pt x="204" y="126"/>
                                </a:lnTo>
                                <a:lnTo>
                                  <a:pt x="202" y="134"/>
                                </a:lnTo>
                                <a:lnTo>
                                  <a:pt x="199" y="148"/>
                                </a:lnTo>
                                <a:lnTo>
                                  <a:pt x="196" y="167"/>
                                </a:lnTo>
                                <a:lnTo>
                                  <a:pt x="193" y="187"/>
                                </a:lnTo>
                                <a:lnTo>
                                  <a:pt x="193" y="206"/>
                                </a:lnTo>
                                <a:lnTo>
                                  <a:pt x="193" y="187"/>
                                </a:lnTo>
                                <a:lnTo>
                                  <a:pt x="190" y="167"/>
                                </a:lnTo>
                                <a:lnTo>
                                  <a:pt x="188" y="148"/>
                                </a:lnTo>
                                <a:lnTo>
                                  <a:pt x="185" y="134"/>
                                </a:lnTo>
                                <a:lnTo>
                                  <a:pt x="182" y="126"/>
                                </a:lnTo>
                                <a:lnTo>
                                  <a:pt x="179" y="120"/>
                                </a:lnTo>
                                <a:lnTo>
                                  <a:pt x="176" y="114"/>
                                </a:lnTo>
                                <a:lnTo>
                                  <a:pt x="174" y="112"/>
                                </a:lnTo>
                                <a:lnTo>
                                  <a:pt x="171" y="109"/>
                                </a:lnTo>
                                <a:lnTo>
                                  <a:pt x="168" y="106"/>
                                </a:lnTo>
                                <a:lnTo>
                                  <a:pt x="165" y="103"/>
                                </a:lnTo>
                                <a:lnTo>
                                  <a:pt x="162" y="103"/>
                                </a:lnTo>
                                <a:lnTo>
                                  <a:pt x="34" y="103"/>
                                </a:lnTo>
                                <a:lnTo>
                                  <a:pt x="28" y="103"/>
                                </a:lnTo>
                                <a:lnTo>
                                  <a:pt x="26" y="100"/>
                                </a:lnTo>
                                <a:lnTo>
                                  <a:pt x="23" y="98"/>
                                </a:lnTo>
                                <a:lnTo>
                                  <a:pt x="20" y="95"/>
                                </a:lnTo>
                                <a:lnTo>
                                  <a:pt x="17" y="89"/>
                                </a:lnTo>
                                <a:lnTo>
                                  <a:pt x="14" y="87"/>
                                </a:lnTo>
                                <a:lnTo>
                                  <a:pt x="12" y="78"/>
                                </a:lnTo>
                                <a:lnTo>
                                  <a:pt x="12" y="73"/>
                                </a:lnTo>
                                <a:lnTo>
                                  <a:pt x="6" y="56"/>
                                </a:lnTo>
                                <a:lnTo>
                                  <a:pt x="3" y="39"/>
                                </a:lnTo>
                                <a:lnTo>
                                  <a:pt x="0" y="20"/>
                                </a:lnTo>
                                <a:lnTo>
                                  <a:pt x="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888987" name="Rectangle 302"/>
                        <wps:cNvSpPr>
                          <a:spLocks noChangeArrowheads="1"/>
                        </wps:cNvSpPr>
                        <wps:spPr bwMode="auto">
                          <a:xfrm>
                            <a:off x="1433825" y="690808"/>
                            <a:ext cx="593710" cy="173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9A18B" w14:textId="77777777" w:rsidR="00B152BD" w:rsidRPr="00A257B0" w:rsidRDefault="00B152BD" w:rsidP="00D337B1">
                              <w:pPr>
                                <w:spacing w:after="0"/>
                                <w:rPr>
                                  <w:rFonts w:ascii="Times New Roman" w:hAnsi="Times New Roman" w:cs="Times New Roman"/>
                                </w:rPr>
                              </w:pPr>
                              <w:r w:rsidRPr="00A257B0">
                                <w:rPr>
                                  <w:rFonts w:ascii="Times New Roman" w:hAnsi="Times New Roman" w:cs="Times New Roman"/>
                                  <w:color w:val="000000"/>
                                  <w:lang w:val="en-US"/>
                                </w:rPr>
                                <w:t>смещение</w:t>
                              </w:r>
                            </w:p>
                          </w:txbxContent>
                        </wps:txbx>
                        <wps:bodyPr rot="0" vert="horz" wrap="none" lIns="0" tIns="0" rIns="0" bIns="0" anchor="t" anchorCtr="0" upright="1">
                          <a:spAutoFit/>
                        </wps:bodyPr>
                      </wps:wsp>
                      <wps:wsp>
                        <wps:cNvPr id="1154985428" name="Rectangle 303"/>
                        <wps:cNvSpPr>
                          <a:spLocks noChangeArrowheads="1"/>
                        </wps:cNvSpPr>
                        <wps:spPr bwMode="auto">
                          <a:xfrm>
                            <a:off x="2060535" y="690808"/>
                            <a:ext cx="31801" cy="285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D2BC6"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202755792" name="Rectangle 304"/>
                        <wps:cNvSpPr>
                          <a:spLocks noChangeArrowheads="1"/>
                        </wps:cNvSpPr>
                        <wps:spPr bwMode="auto">
                          <a:xfrm>
                            <a:off x="2447242" y="419105"/>
                            <a:ext cx="58501" cy="25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E44E9" w14:textId="77777777" w:rsidR="00B152BD" w:rsidRDefault="00B152BD" w:rsidP="008828D3">
                              <w:r>
                                <w:rPr>
                                  <w:color w:val="000000"/>
                                  <w:sz w:val="18"/>
                                  <w:szCs w:val="18"/>
                                  <w:lang w:val="en-US"/>
                                </w:rPr>
                                <w:t>8</w:t>
                              </w:r>
                            </w:p>
                          </w:txbxContent>
                        </wps:txbx>
                        <wps:bodyPr rot="0" vert="horz" wrap="none" lIns="0" tIns="0" rIns="0" bIns="0" anchor="t" anchorCtr="0" upright="1">
                          <a:spAutoFit/>
                        </wps:bodyPr>
                      </wps:wsp>
                      <wps:wsp>
                        <wps:cNvPr id="1096571494" name="Rectangle 305"/>
                        <wps:cNvSpPr>
                          <a:spLocks noChangeArrowheads="1"/>
                        </wps:cNvSpPr>
                        <wps:spPr bwMode="auto">
                          <a:xfrm>
                            <a:off x="2507643" y="419105"/>
                            <a:ext cx="260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C813D" w14:textId="77777777" w:rsidR="00B152BD" w:rsidRDefault="00B152BD" w:rsidP="008828D3">
                              <w:r>
                                <w:rPr>
                                  <w:color w:val="000000"/>
                                  <w:sz w:val="18"/>
                                  <w:szCs w:val="18"/>
                                  <w:lang w:val="en-US"/>
                                </w:rPr>
                                <w:t xml:space="preserve"> </w:t>
                              </w:r>
                            </w:p>
                          </w:txbxContent>
                        </wps:txbx>
                        <wps:bodyPr rot="0" vert="horz" wrap="none" lIns="0" tIns="0" rIns="0" bIns="0" anchor="t" anchorCtr="0" upright="1">
                          <a:spAutoFit/>
                        </wps:bodyPr>
                      </wps:wsp>
                      <wps:wsp>
                        <wps:cNvPr id="1052502931" name="Freeform 306"/>
                        <wps:cNvSpPr>
                          <a:spLocks/>
                        </wps:cNvSpPr>
                        <wps:spPr bwMode="auto">
                          <a:xfrm>
                            <a:off x="2273339" y="224103"/>
                            <a:ext cx="403207" cy="191102"/>
                          </a:xfrm>
                          <a:custGeom>
                            <a:avLst/>
                            <a:gdLst>
                              <a:gd name="T0" fmla="*/ 403225 w 635"/>
                              <a:gd name="T1" fmla="*/ 0 h 301"/>
                              <a:gd name="T2" fmla="*/ 403225 w 635"/>
                              <a:gd name="T3" fmla="*/ 19685 h 301"/>
                              <a:gd name="T4" fmla="*/ 401320 w 635"/>
                              <a:gd name="T5" fmla="*/ 37465 h 301"/>
                              <a:gd name="T6" fmla="*/ 399415 w 635"/>
                              <a:gd name="T7" fmla="*/ 44450 h 301"/>
                              <a:gd name="T8" fmla="*/ 397510 w 635"/>
                              <a:gd name="T9" fmla="*/ 53340 h 301"/>
                              <a:gd name="T10" fmla="*/ 396240 w 635"/>
                              <a:gd name="T11" fmla="*/ 60325 h 301"/>
                              <a:gd name="T12" fmla="*/ 394335 w 635"/>
                              <a:gd name="T13" fmla="*/ 67310 h 301"/>
                              <a:gd name="T14" fmla="*/ 390525 w 635"/>
                              <a:gd name="T15" fmla="*/ 73025 h 301"/>
                              <a:gd name="T16" fmla="*/ 388620 w 635"/>
                              <a:gd name="T17" fmla="*/ 80010 h 301"/>
                              <a:gd name="T18" fmla="*/ 385445 w 635"/>
                              <a:gd name="T19" fmla="*/ 83185 h 301"/>
                              <a:gd name="T20" fmla="*/ 383540 w 635"/>
                              <a:gd name="T21" fmla="*/ 88900 h 301"/>
                              <a:gd name="T22" fmla="*/ 379730 w 635"/>
                              <a:gd name="T23" fmla="*/ 90170 h 301"/>
                              <a:gd name="T24" fmla="*/ 376555 w 635"/>
                              <a:gd name="T25" fmla="*/ 93980 h 301"/>
                              <a:gd name="T26" fmla="*/ 372745 w 635"/>
                              <a:gd name="T27" fmla="*/ 93980 h 301"/>
                              <a:gd name="T28" fmla="*/ 369570 w 635"/>
                              <a:gd name="T29" fmla="*/ 95885 h 301"/>
                              <a:gd name="T30" fmla="*/ 234315 w 635"/>
                              <a:gd name="T31" fmla="*/ 95885 h 301"/>
                              <a:gd name="T32" fmla="*/ 231140 w 635"/>
                              <a:gd name="T33" fmla="*/ 95885 h 301"/>
                              <a:gd name="T34" fmla="*/ 229235 w 635"/>
                              <a:gd name="T35" fmla="*/ 97155 h 301"/>
                              <a:gd name="T36" fmla="*/ 225425 w 635"/>
                              <a:gd name="T37" fmla="*/ 99060 h 301"/>
                              <a:gd name="T38" fmla="*/ 222250 w 635"/>
                              <a:gd name="T39" fmla="*/ 102870 h 301"/>
                              <a:gd name="T40" fmla="*/ 218440 w 635"/>
                              <a:gd name="T41" fmla="*/ 106045 h 301"/>
                              <a:gd name="T42" fmla="*/ 216535 w 635"/>
                              <a:gd name="T43" fmla="*/ 111760 h 301"/>
                              <a:gd name="T44" fmla="*/ 213360 w 635"/>
                              <a:gd name="T45" fmla="*/ 116840 h 301"/>
                              <a:gd name="T46" fmla="*/ 211455 w 635"/>
                              <a:gd name="T47" fmla="*/ 123825 h 301"/>
                              <a:gd name="T48" fmla="*/ 209550 w 635"/>
                              <a:gd name="T49" fmla="*/ 129540 h 301"/>
                              <a:gd name="T50" fmla="*/ 207645 w 635"/>
                              <a:gd name="T51" fmla="*/ 138430 h 301"/>
                              <a:gd name="T52" fmla="*/ 206375 w 635"/>
                              <a:gd name="T53" fmla="*/ 145415 h 301"/>
                              <a:gd name="T54" fmla="*/ 204470 w 635"/>
                              <a:gd name="T55" fmla="*/ 154305 h 301"/>
                              <a:gd name="T56" fmla="*/ 202565 w 635"/>
                              <a:gd name="T57" fmla="*/ 171450 h 301"/>
                              <a:gd name="T58" fmla="*/ 200660 w 635"/>
                              <a:gd name="T59" fmla="*/ 191135 h 301"/>
                              <a:gd name="T60" fmla="*/ 200660 w 635"/>
                              <a:gd name="T61" fmla="*/ 171450 h 301"/>
                              <a:gd name="T62" fmla="*/ 198755 w 635"/>
                              <a:gd name="T63" fmla="*/ 154305 h 301"/>
                              <a:gd name="T64" fmla="*/ 197485 w 635"/>
                              <a:gd name="T65" fmla="*/ 145415 h 301"/>
                              <a:gd name="T66" fmla="*/ 195580 w 635"/>
                              <a:gd name="T67" fmla="*/ 138430 h 301"/>
                              <a:gd name="T68" fmla="*/ 193675 w 635"/>
                              <a:gd name="T69" fmla="*/ 129540 h 301"/>
                              <a:gd name="T70" fmla="*/ 191770 w 635"/>
                              <a:gd name="T71" fmla="*/ 123825 h 301"/>
                              <a:gd name="T72" fmla="*/ 189865 w 635"/>
                              <a:gd name="T73" fmla="*/ 116840 h 301"/>
                              <a:gd name="T74" fmla="*/ 186690 w 635"/>
                              <a:gd name="T75" fmla="*/ 111760 h 301"/>
                              <a:gd name="T76" fmla="*/ 184785 w 635"/>
                              <a:gd name="T77" fmla="*/ 106045 h 301"/>
                              <a:gd name="T78" fmla="*/ 180975 w 635"/>
                              <a:gd name="T79" fmla="*/ 102870 h 301"/>
                              <a:gd name="T80" fmla="*/ 177800 w 635"/>
                              <a:gd name="T81" fmla="*/ 99060 h 301"/>
                              <a:gd name="T82" fmla="*/ 173990 w 635"/>
                              <a:gd name="T83" fmla="*/ 97155 h 301"/>
                              <a:gd name="T84" fmla="*/ 170815 w 635"/>
                              <a:gd name="T85" fmla="*/ 95885 h 301"/>
                              <a:gd name="T86" fmla="*/ 168910 w 635"/>
                              <a:gd name="T87" fmla="*/ 95885 h 301"/>
                              <a:gd name="T88" fmla="*/ 33655 w 635"/>
                              <a:gd name="T89" fmla="*/ 95885 h 301"/>
                              <a:gd name="T90" fmla="*/ 30480 w 635"/>
                              <a:gd name="T91" fmla="*/ 93980 h 301"/>
                              <a:gd name="T92" fmla="*/ 26670 w 635"/>
                              <a:gd name="T93" fmla="*/ 93980 h 301"/>
                              <a:gd name="T94" fmla="*/ 23495 w 635"/>
                              <a:gd name="T95" fmla="*/ 90170 h 301"/>
                              <a:gd name="T96" fmla="*/ 19685 w 635"/>
                              <a:gd name="T97" fmla="*/ 88900 h 301"/>
                              <a:gd name="T98" fmla="*/ 17780 w 635"/>
                              <a:gd name="T99" fmla="*/ 83185 h 301"/>
                              <a:gd name="T100" fmla="*/ 14605 w 635"/>
                              <a:gd name="T101" fmla="*/ 80010 h 301"/>
                              <a:gd name="T102" fmla="*/ 12700 w 635"/>
                              <a:gd name="T103" fmla="*/ 73025 h 301"/>
                              <a:gd name="T104" fmla="*/ 8890 w 635"/>
                              <a:gd name="T105" fmla="*/ 67310 h 301"/>
                              <a:gd name="T106" fmla="*/ 7620 w 635"/>
                              <a:gd name="T107" fmla="*/ 60325 h 301"/>
                              <a:gd name="T108" fmla="*/ 5715 w 635"/>
                              <a:gd name="T109" fmla="*/ 53340 h 301"/>
                              <a:gd name="T110" fmla="*/ 3810 w 635"/>
                              <a:gd name="T111" fmla="*/ 44450 h 301"/>
                              <a:gd name="T112" fmla="*/ 1905 w 635"/>
                              <a:gd name="T113" fmla="*/ 37465 h 301"/>
                              <a:gd name="T114" fmla="*/ 0 w 635"/>
                              <a:gd name="T115" fmla="*/ 19685 h 301"/>
                              <a:gd name="T116" fmla="*/ 0 w 635"/>
                              <a:gd name="T117" fmla="*/ 0 h 30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35" h="301">
                                <a:moveTo>
                                  <a:pt x="635" y="0"/>
                                </a:moveTo>
                                <a:lnTo>
                                  <a:pt x="635" y="31"/>
                                </a:lnTo>
                                <a:lnTo>
                                  <a:pt x="632" y="59"/>
                                </a:lnTo>
                                <a:lnTo>
                                  <a:pt x="629" y="70"/>
                                </a:lnTo>
                                <a:lnTo>
                                  <a:pt x="626" y="84"/>
                                </a:lnTo>
                                <a:lnTo>
                                  <a:pt x="624" y="95"/>
                                </a:lnTo>
                                <a:lnTo>
                                  <a:pt x="621" y="106"/>
                                </a:lnTo>
                                <a:lnTo>
                                  <a:pt x="615" y="115"/>
                                </a:lnTo>
                                <a:lnTo>
                                  <a:pt x="612" y="126"/>
                                </a:lnTo>
                                <a:lnTo>
                                  <a:pt x="607" y="131"/>
                                </a:lnTo>
                                <a:lnTo>
                                  <a:pt x="604" y="140"/>
                                </a:lnTo>
                                <a:lnTo>
                                  <a:pt x="598" y="142"/>
                                </a:lnTo>
                                <a:lnTo>
                                  <a:pt x="593" y="148"/>
                                </a:lnTo>
                                <a:lnTo>
                                  <a:pt x="587" y="148"/>
                                </a:lnTo>
                                <a:lnTo>
                                  <a:pt x="582" y="151"/>
                                </a:lnTo>
                                <a:lnTo>
                                  <a:pt x="369" y="151"/>
                                </a:lnTo>
                                <a:lnTo>
                                  <a:pt x="364" y="151"/>
                                </a:lnTo>
                                <a:lnTo>
                                  <a:pt x="361" y="153"/>
                                </a:lnTo>
                                <a:lnTo>
                                  <a:pt x="355" y="156"/>
                                </a:lnTo>
                                <a:lnTo>
                                  <a:pt x="350" y="162"/>
                                </a:lnTo>
                                <a:lnTo>
                                  <a:pt x="344" y="167"/>
                                </a:lnTo>
                                <a:lnTo>
                                  <a:pt x="341" y="176"/>
                                </a:lnTo>
                                <a:lnTo>
                                  <a:pt x="336" y="184"/>
                                </a:lnTo>
                                <a:lnTo>
                                  <a:pt x="333" y="195"/>
                                </a:lnTo>
                                <a:lnTo>
                                  <a:pt x="330" y="204"/>
                                </a:lnTo>
                                <a:lnTo>
                                  <a:pt x="327" y="218"/>
                                </a:lnTo>
                                <a:lnTo>
                                  <a:pt x="325" y="229"/>
                                </a:lnTo>
                                <a:lnTo>
                                  <a:pt x="322" y="243"/>
                                </a:lnTo>
                                <a:lnTo>
                                  <a:pt x="319" y="270"/>
                                </a:lnTo>
                                <a:lnTo>
                                  <a:pt x="316" y="301"/>
                                </a:lnTo>
                                <a:lnTo>
                                  <a:pt x="316" y="270"/>
                                </a:lnTo>
                                <a:lnTo>
                                  <a:pt x="313" y="243"/>
                                </a:lnTo>
                                <a:lnTo>
                                  <a:pt x="311" y="229"/>
                                </a:lnTo>
                                <a:lnTo>
                                  <a:pt x="308" y="218"/>
                                </a:lnTo>
                                <a:lnTo>
                                  <a:pt x="305" y="204"/>
                                </a:lnTo>
                                <a:lnTo>
                                  <a:pt x="302" y="195"/>
                                </a:lnTo>
                                <a:lnTo>
                                  <a:pt x="299" y="184"/>
                                </a:lnTo>
                                <a:lnTo>
                                  <a:pt x="294" y="176"/>
                                </a:lnTo>
                                <a:lnTo>
                                  <a:pt x="291" y="167"/>
                                </a:lnTo>
                                <a:lnTo>
                                  <a:pt x="285" y="162"/>
                                </a:lnTo>
                                <a:lnTo>
                                  <a:pt x="280" y="156"/>
                                </a:lnTo>
                                <a:lnTo>
                                  <a:pt x="274" y="153"/>
                                </a:lnTo>
                                <a:lnTo>
                                  <a:pt x="269" y="151"/>
                                </a:lnTo>
                                <a:lnTo>
                                  <a:pt x="266" y="151"/>
                                </a:lnTo>
                                <a:lnTo>
                                  <a:pt x="53" y="151"/>
                                </a:lnTo>
                                <a:lnTo>
                                  <a:pt x="48" y="148"/>
                                </a:lnTo>
                                <a:lnTo>
                                  <a:pt x="42" y="148"/>
                                </a:lnTo>
                                <a:lnTo>
                                  <a:pt x="37" y="142"/>
                                </a:lnTo>
                                <a:lnTo>
                                  <a:pt x="31" y="140"/>
                                </a:lnTo>
                                <a:lnTo>
                                  <a:pt x="28" y="131"/>
                                </a:lnTo>
                                <a:lnTo>
                                  <a:pt x="23" y="126"/>
                                </a:lnTo>
                                <a:lnTo>
                                  <a:pt x="20" y="115"/>
                                </a:lnTo>
                                <a:lnTo>
                                  <a:pt x="14" y="106"/>
                                </a:lnTo>
                                <a:lnTo>
                                  <a:pt x="12" y="95"/>
                                </a:lnTo>
                                <a:lnTo>
                                  <a:pt x="9" y="84"/>
                                </a:lnTo>
                                <a:lnTo>
                                  <a:pt x="6" y="70"/>
                                </a:lnTo>
                                <a:lnTo>
                                  <a:pt x="3" y="59"/>
                                </a:lnTo>
                                <a:lnTo>
                                  <a:pt x="0" y="31"/>
                                </a:lnTo>
                                <a:lnTo>
                                  <a:pt x="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6632266" name="Rectangle 307"/>
                        <wps:cNvSpPr>
                          <a:spLocks noChangeArrowheads="1"/>
                        </wps:cNvSpPr>
                        <wps:spPr bwMode="auto">
                          <a:xfrm>
                            <a:off x="2239638" y="690808"/>
                            <a:ext cx="487708" cy="210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84BFA" w14:textId="77777777"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порядок</w:t>
                              </w:r>
                            </w:p>
                          </w:txbxContent>
                        </wps:txbx>
                        <wps:bodyPr rot="0" vert="horz" wrap="none" lIns="0" tIns="0" rIns="0" bIns="0" anchor="t" anchorCtr="0" upright="1">
                          <a:noAutofit/>
                        </wps:bodyPr>
                      </wps:wsp>
                      <wps:wsp>
                        <wps:cNvPr id="93218299" name="Rectangle 308"/>
                        <wps:cNvSpPr>
                          <a:spLocks noChangeArrowheads="1"/>
                        </wps:cNvSpPr>
                        <wps:spPr bwMode="auto">
                          <a:xfrm>
                            <a:off x="2754647" y="690808"/>
                            <a:ext cx="31701" cy="285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9A31E"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1684313696" name="Rectangle 309"/>
                        <wps:cNvSpPr>
                          <a:spLocks noChangeArrowheads="1"/>
                        </wps:cNvSpPr>
                        <wps:spPr bwMode="auto">
                          <a:xfrm>
                            <a:off x="2197138" y="419105"/>
                            <a:ext cx="57101" cy="25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8EEED" w14:textId="77777777" w:rsidR="00B152BD" w:rsidRDefault="00B152BD" w:rsidP="008828D3">
                              <w:r>
                                <w:rPr>
                                  <w:color w:val="000000"/>
                                  <w:sz w:val="18"/>
                                  <w:szCs w:val="18"/>
                                  <w:lang w:val="en-US"/>
                                </w:rPr>
                                <w:t>+</w:t>
                              </w:r>
                            </w:p>
                          </w:txbxContent>
                        </wps:txbx>
                        <wps:bodyPr rot="0" vert="horz" wrap="none" lIns="0" tIns="0" rIns="0" bIns="0" anchor="t" anchorCtr="0" upright="1">
                          <a:spAutoFit/>
                        </wps:bodyPr>
                      </wps:wsp>
                      <wps:wsp>
                        <wps:cNvPr id="1028262077" name="Rectangle 310"/>
                        <wps:cNvSpPr>
                          <a:spLocks noChangeArrowheads="1"/>
                        </wps:cNvSpPr>
                        <wps:spPr bwMode="auto">
                          <a:xfrm>
                            <a:off x="2264439" y="419105"/>
                            <a:ext cx="260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20F7A" w14:textId="77777777" w:rsidR="00B152BD" w:rsidRDefault="00B152BD" w:rsidP="008828D3">
                              <w:r>
                                <w:rPr>
                                  <w:color w:val="000000"/>
                                  <w:sz w:val="18"/>
                                  <w:szCs w:val="18"/>
                                  <w:lang w:val="en-US"/>
                                </w:rPr>
                                <w:t xml:space="preserve"> </w:t>
                              </w:r>
                            </w:p>
                          </w:txbxContent>
                        </wps:txbx>
                        <wps:bodyPr rot="0" vert="horz" wrap="none" lIns="0" tIns="0" rIns="0" bIns="0" anchor="t" anchorCtr="0" upright="1">
                          <a:spAutoFit/>
                        </wps:bodyPr>
                      </wps:wsp>
                      <wps:wsp>
                        <wps:cNvPr id="730083669" name="Rectangle 311"/>
                        <wps:cNvSpPr>
                          <a:spLocks noChangeArrowheads="1"/>
                        </wps:cNvSpPr>
                        <wps:spPr bwMode="auto">
                          <a:xfrm>
                            <a:off x="2729847" y="419105"/>
                            <a:ext cx="57201" cy="25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6AFC5" w14:textId="77777777" w:rsidR="00B152BD" w:rsidRDefault="00B152BD" w:rsidP="008828D3">
                              <w:r>
                                <w:rPr>
                                  <w:color w:val="000000"/>
                                  <w:sz w:val="18"/>
                                  <w:szCs w:val="18"/>
                                  <w:lang w:val="en-US"/>
                                </w:rPr>
                                <w:t>=</w:t>
                              </w:r>
                            </w:p>
                          </w:txbxContent>
                        </wps:txbx>
                        <wps:bodyPr rot="0" vert="horz" wrap="none" lIns="0" tIns="0" rIns="0" bIns="0" anchor="t" anchorCtr="0" upright="1">
                          <a:spAutoFit/>
                        </wps:bodyPr>
                      </wps:wsp>
                      <wps:wsp>
                        <wps:cNvPr id="1832108920" name="Rectangle 312"/>
                        <wps:cNvSpPr>
                          <a:spLocks noChangeArrowheads="1"/>
                        </wps:cNvSpPr>
                        <wps:spPr bwMode="auto">
                          <a:xfrm>
                            <a:off x="2797148" y="419105"/>
                            <a:ext cx="261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6BF44" w14:textId="77777777" w:rsidR="00B152BD" w:rsidRDefault="00B152BD" w:rsidP="008828D3">
                              <w:r>
                                <w:rPr>
                                  <w:color w:val="000000"/>
                                  <w:sz w:val="18"/>
                                  <w:szCs w:val="18"/>
                                  <w:lang w:val="en-US"/>
                                </w:rPr>
                                <w:t xml:space="preserve"> </w:t>
                              </w:r>
                            </w:p>
                          </w:txbxContent>
                        </wps:txbx>
                        <wps:bodyPr rot="0" vert="horz" wrap="none" lIns="0" tIns="0" rIns="0" bIns="0" anchor="t" anchorCtr="0" upright="1">
                          <a:spAutoFit/>
                        </wps:bodyPr>
                      </wps:wsp>
                      <wps:wsp>
                        <wps:cNvPr id="2009124131" name="Freeform 313"/>
                        <wps:cNvSpPr>
                          <a:spLocks/>
                        </wps:cNvSpPr>
                        <wps:spPr bwMode="auto">
                          <a:xfrm>
                            <a:off x="2969251" y="551107"/>
                            <a:ext cx="221604" cy="130802"/>
                          </a:xfrm>
                          <a:custGeom>
                            <a:avLst/>
                            <a:gdLst>
                              <a:gd name="T0" fmla="*/ 221615 w 349"/>
                              <a:gd name="T1" fmla="*/ 0 h 206"/>
                              <a:gd name="T2" fmla="*/ 221615 w 349"/>
                              <a:gd name="T3" fmla="*/ 12700 h 206"/>
                              <a:gd name="T4" fmla="*/ 220345 w 349"/>
                              <a:gd name="T5" fmla="*/ 24765 h 206"/>
                              <a:gd name="T6" fmla="*/ 218440 w 349"/>
                              <a:gd name="T7" fmla="*/ 35560 h 206"/>
                              <a:gd name="T8" fmla="*/ 216535 w 349"/>
                              <a:gd name="T9" fmla="*/ 46355 h 206"/>
                              <a:gd name="T10" fmla="*/ 214630 w 349"/>
                              <a:gd name="T11" fmla="*/ 49530 h 206"/>
                              <a:gd name="T12" fmla="*/ 214630 w 349"/>
                              <a:gd name="T13" fmla="*/ 55245 h 206"/>
                              <a:gd name="T14" fmla="*/ 212725 w 349"/>
                              <a:gd name="T15" fmla="*/ 56515 h 206"/>
                              <a:gd name="T16" fmla="*/ 211455 w 349"/>
                              <a:gd name="T17" fmla="*/ 60325 h 206"/>
                              <a:gd name="T18" fmla="*/ 209550 w 349"/>
                              <a:gd name="T19" fmla="*/ 62230 h 206"/>
                              <a:gd name="T20" fmla="*/ 207645 w 349"/>
                              <a:gd name="T21" fmla="*/ 63500 h 206"/>
                              <a:gd name="T22" fmla="*/ 205740 w 349"/>
                              <a:gd name="T23" fmla="*/ 65405 h 206"/>
                              <a:gd name="T24" fmla="*/ 203835 w 349"/>
                              <a:gd name="T25" fmla="*/ 65405 h 206"/>
                              <a:gd name="T26" fmla="*/ 129540 w 349"/>
                              <a:gd name="T27" fmla="*/ 65405 h 206"/>
                              <a:gd name="T28" fmla="*/ 127635 w 349"/>
                              <a:gd name="T29" fmla="*/ 65405 h 206"/>
                              <a:gd name="T30" fmla="*/ 125730 w 349"/>
                              <a:gd name="T31" fmla="*/ 67310 h 206"/>
                              <a:gd name="T32" fmla="*/ 124460 w 349"/>
                              <a:gd name="T33" fmla="*/ 69215 h 206"/>
                              <a:gd name="T34" fmla="*/ 122555 w 349"/>
                              <a:gd name="T35" fmla="*/ 71120 h 206"/>
                              <a:gd name="T36" fmla="*/ 120650 w 349"/>
                              <a:gd name="T37" fmla="*/ 72390 h 206"/>
                              <a:gd name="T38" fmla="*/ 118745 w 349"/>
                              <a:gd name="T39" fmla="*/ 76200 h 206"/>
                              <a:gd name="T40" fmla="*/ 118745 w 349"/>
                              <a:gd name="T41" fmla="*/ 80010 h 206"/>
                              <a:gd name="T42" fmla="*/ 116840 w 349"/>
                              <a:gd name="T43" fmla="*/ 85090 h 206"/>
                              <a:gd name="T44" fmla="*/ 115570 w 349"/>
                              <a:gd name="T45" fmla="*/ 93980 h 206"/>
                              <a:gd name="T46" fmla="*/ 113665 w 349"/>
                              <a:gd name="T47" fmla="*/ 106045 h 206"/>
                              <a:gd name="T48" fmla="*/ 111760 w 349"/>
                              <a:gd name="T49" fmla="*/ 118745 h 206"/>
                              <a:gd name="T50" fmla="*/ 111760 w 349"/>
                              <a:gd name="T51" fmla="*/ 130810 h 206"/>
                              <a:gd name="T52" fmla="*/ 111760 w 349"/>
                              <a:gd name="T53" fmla="*/ 118745 h 206"/>
                              <a:gd name="T54" fmla="*/ 109855 w 349"/>
                              <a:gd name="T55" fmla="*/ 106045 h 206"/>
                              <a:gd name="T56" fmla="*/ 107950 w 349"/>
                              <a:gd name="T57" fmla="*/ 93980 h 206"/>
                              <a:gd name="T58" fmla="*/ 106680 w 349"/>
                              <a:gd name="T59" fmla="*/ 85090 h 206"/>
                              <a:gd name="T60" fmla="*/ 104775 w 349"/>
                              <a:gd name="T61" fmla="*/ 80010 h 206"/>
                              <a:gd name="T62" fmla="*/ 102870 w 349"/>
                              <a:gd name="T63" fmla="*/ 76200 h 206"/>
                              <a:gd name="T64" fmla="*/ 100965 w 349"/>
                              <a:gd name="T65" fmla="*/ 72390 h 206"/>
                              <a:gd name="T66" fmla="*/ 99060 w 349"/>
                              <a:gd name="T67" fmla="*/ 71120 h 206"/>
                              <a:gd name="T68" fmla="*/ 97790 w 349"/>
                              <a:gd name="T69" fmla="*/ 69215 h 206"/>
                              <a:gd name="T70" fmla="*/ 95885 w 349"/>
                              <a:gd name="T71" fmla="*/ 67310 h 206"/>
                              <a:gd name="T72" fmla="*/ 93980 w 349"/>
                              <a:gd name="T73" fmla="*/ 65405 h 206"/>
                              <a:gd name="T74" fmla="*/ 92075 w 349"/>
                              <a:gd name="T75" fmla="*/ 65405 h 206"/>
                              <a:gd name="T76" fmla="*/ 19685 w 349"/>
                              <a:gd name="T77" fmla="*/ 65405 h 206"/>
                              <a:gd name="T78" fmla="*/ 17780 w 349"/>
                              <a:gd name="T79" fmla="*/ 65405 h 206"/>
                              <a:gd name="T80" fmla="*/ 15875 w 349"/>
                              <a:gd name="T81" fmla="*/ 63500 h 206"/>
                              <a:gd name="T82" fmla="*/ 13970 w 349"/>
                              <a:gd name="T83" fmla="*/ 62230 h 206"/>
                              <a:gd name="T84" fmla="*/ 12700 w 349"/>
                              <a:gd name="T85" fmla="*/ 60325 h 206"/>
                              <a:gd name="T86" fmla="*/ 10795 w 349"/>
                              <a:gd name="T87" fmla="*/ 56515 h 206"/>
                              <a:gd name="T88" fmla="*/ 8890 w 349"/>
                              <a:gd name="T89" fmla="*/ 55245 h 206"/>
                              <a:gd name="T90" fmla="*/ 6985 w 349"/>
                              <a:gd name="T91" fmla="*/ 49530 h 206"/>
                              <a:gd name="T92" fmla="*/ 5080 w 349"/>
                              <a:gd name="T93" fmla="*/ 46355 h 206"/>
                              <a:gd name="T94" fmla="*/ 3810 w 349"/>
                              <a:gd name="T95" fmla="*/ 35560 h 206"/>
                              <a:gd name="T96" fmla="*/ 1905 w 349"/>
                              <a:gd name="T97" fmla="*/ 24765 h 206"/>
                              <a:gd name="T98" fmla="*/ 0 w 349"/>
                              <a:gd name="T99" fmla="*/ 12700 h 206"/>
                              <a:gd name="T100" fmla="*/ 0 w 349"/>
                              <a:gd name="T101" fmla="*/ 0 h 20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349" h="206">
                                <a:moveTo>
                                  <a:pt x="349" y="0"/>
                                </a:moveTo>
                                <a:lnTo>
                                  <a:pt x="349" y="20"/>
                                </a:lnTo>
                                <a:lnTo>
                                  <a:pt x="347" y="39"/>
                                </a:lnTo>
                                <a:lnTo>
                                  <a:pt x="344" y="56"/>
                                </a:lnTo>
                                <a:lnTo>
                                  <a:pt x="341" y="73"/>
                                </a:lnTo>
                                <a:lnTo>
                                  <a:pt x="338" y="78"/>
                                </a:lnTo>
                                <a:lnTo>
                                  <a:pt x="338" y="87"/>
                                </a:lnTo>
                                <a:lnTo>
                                  <a:pt x="335" y="89"/>
                                </a:lnTo>
                                <a:lnTo>
                                  <a:pt x="333" y="95"/>
                                </a:lnTo>
                                <a:lnTo>
                                  <a:pt x="330" y="98"/>
                                </a:lnTo>
                                <a:lnTo>
                                  <a:pt x="327" y="100"/>
                                </a:lnTo>
                                <a:lnTo>
                                  <a:pt x="324" y="103"/>
                                </a:lnTo>
                                <a:lnTo>
                                  <a:pt x="321" y="103"/>
                                </a:lnTo>
                                <a:lnTo>
                                  <a:pt x="204" y="103"/>
                                </a:lnTo>
                                <a:lnTo>
                                  <a:pt x="201" y="103"/>
                                </a:lnTo>
                                <a:lnTo>
                                  <a:pt x="198" y="106"/>
                                </a:lnTo>
                                <a:lnTo>
                                  <a:pt x="196" y="109"/>
                                </a:lnTo>
                                <a:lnTo>
                                  <a:pt x="193" y="112"/>
                                </a:lnTo>
                                <a:lnTo>
                                  <a:pt x="190" y="114"/>
                                </a:lnTo>
                                <a:lnTo>
                                  <a:pt x="187" y="120"/>
                                </a:lnTo>
                                <a:lnTo>
                                  <a:pt x="187" y="126"/>
                                </a:lnTo>
                                <a:lnTo>
                                  <a:pt x="184" y="134"/>
                                </a:lnTo>
                                <a:lnTo>
                                  <a:pt x="182" y="148"/>
                                </a:lnTo>
                                <a:lnTo>
                                  <a:pt x="179" y="167"/>
                                </a:lnTo>
                                <a:lnTo>
                                  <a:pt x="176" y="187"/>
                                </a:lnTo>
                                <a:lnTo>
                                  <a:pt x="176" y="206"/>
                                </a:lnTo>
                                <a:lnTo>
                                  <a:pt x="176" y="187"/>
                                </a:lnTo>
                                <a:lnTo>
                                  <a:pt x="173" y="167"/>
                                </a:lnTo>
                                <a:lnTo>
                                  <a:pt x="170" y="148"/>
                                </a:lnTo>
                                <a:lnTo>
                                  <a:pt x="168" y="134"/>
                                </a:lnTo>
                                <a:lnTo>
                                  <a:pt x="165" y="126"/>
                                </a:lnTo>
                                <a:lnTo>
                                  <a:pt x="162" y="120"/>
                                </a:lnTo>
                                <a:lnTo>
                                  <a:pt x="159" y="114"/>
                                </a:lnTo>
                                <a:lnTo>
                                  <a:pt x="156" y="112"/>
                                </a:lnTo>
                                <a:lnTo>
                                  <a:pt x="154" y="109"/>
                                </a:lnTo>
                                <a:lnTo>
                                  <a:pt x="151" y="106"/>
                                </a:lnTo>
                                <a:lnTo>
                                  <a:pt x="148" y="103"/>
                                </a:lnTo>
                                <a:lnTo>
                                  <a:pt x="145" y="103"/>
                                </a:lnTo>
                                <a:lnTo>
                                  <a:pt x="31" y="103"/>
                                </a:lnTo>
                                <a:lnTo>
                                  <a:pt x="28" y="103"/>
                                </a:lnTo>
                                <a:lnTo>
                                  <a:pt x="25" y="100"/>
                                </a:lnTo>
                                <a:lnTo>
                                  <a:pt x="22" y="98"/>
                                </a:lnTo>
                                <a:lnTo>
                                  <a:pt x="20" y="95"/>
                                </a:lnTo>
                                <a:lnTo>
                                  <a:pt x="17" y="89"/>
                                </a:lnTo>
                                <a:lnTo>
                                  <a:pt x="14" y="87"/>
                                </a:lnTo>
                                <a:lnTo>
                                  <a:pt x="11" y="78"/>
                                </a:lnTo>
                                <a:lnTo>
                                  <a:pt x="8" y="73"/>
                                </a:lnTo>
                                <a:lnTo>
                                  <a:pt x="6" y="56"/>
                                </a:lnTo>
                                <a:lnTo>
                                  <a:pt x="3" y="39"/>
                                </a:lnTo>
                                <a:lnTo>
                                  <a:pt x="0" y="20"/>
                                </a:lnTo>
                                <a:lnTo>
                                  <a:pt x="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5222728" name="Rectangle 314"/>
                        <wps:cNvSpPr>
                          <a:spLocks noChangeArrowheads="1"/>
                        </wps:cNvSpPr>
                        <wps:spPr bwMode="auto">
                          <a:xfrm>
                            <a:off x="2938750" y="690808"/>
                            <a:ext cx="925916" cy="190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A00E5" w14:textId="77777777"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характеристика</w:t>
                              </w:r>
                            </w:p>
                          </w:txbxContent>
                        </wps:txbx>
                        <wps:bodyPr rot="0" vert="horz" wrap="none" lIns="0" tIns="0" rIns="0" bIns="0" anchor="t" anchorCtr="0" upright="1">
                          <a:noAutofit/>
                        </wps:bodyPr>
                      </wps:wsp>
                      <wps:wsp>
                        <wps:cNvPr id="301056128" name="Rectangle 315"/>
                        <wps:cNvSpPr>
                          <a:spLocks noChangeArrowheads="1"/>
                        </wps:cNvSpPr>
                        <wps:spPr bwMode="auto">
                          <a:xfrm>
                            <a:off x="3918567" y="690808"/>
                            <a:ext cx="31801" cy="285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A8164"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451334323" name="Freeform 316"/>
                        <wps:cNvSpPr>
                          <a:spLocks/>
                        </wps:cNvSpPr>
                        <wps:spPr bwMode="auto">
                          <a:xfrm>
                            <a:off x="2359040" y="551107"/>
                            <a:ext cx="221604" cy="130802"/>
                          </a:xfrm>
                          <a:custGeom>
                            <a:avLst/>
                            <a:gdLst>
                              <a:gd name="T0" fmla="*/ 221615 w 349"/>
                              <a:gd name="T1" fmla="*/ 0 h 206"/>
                              <a:gd name="T2" fmla="*/ 221615 w 349"/>
                              <a:gd name="T3" fmla="*/ 12700 h 206"/>
                              <a:gd name="T4" fmla="*/ 221615 w 349"/>
                              <a:gd name="T5" fmla="*/ 24765 h 206"/>
                              <a:gd name="T6" fmla="*/ 219710 w 349"/>
                              <a:gd name="T7" fmla="*/ 35560 h 206"/>
                              <a:gd name="T8" fmla="*/ 215900 w 349"/>
                              <a:gd name="T9" fmla="*/ 46355 h 206"/>
                              <a:gd name="T10" fmla="*/ 215900 w 349"/>
                              <a:gd name="T11" fmla="*/ 49530 h 206"/>
                              <a:gd name="T12" fmla="*/ 214630 w 349"/>
                              <a:gd name="T13" fmla="*/ 55245 h 206"/>
                              <a:gd name="T14" fmla="*/ 212725 w 349"/>
                              <a:gd name="T15" fmla="*/ 56515 h 206"/>
                              <a:gd name="T16" fmla="*/ 210820 w 349"/>
                              <a:gd name="T17" fmla="*/ 60325 h 206"/>
                              <a:gd name="T18" fmla="*/ 208915 w 349"/>
                              <a:gd name="T19" fmla="*/ 62230 h 206"/>
                              <a:gd name="T20" fmla="*/ 207645 w 349"/>
                              <a:gd name="T21" fmla="*/ 63500 h 206"/>
                              <a:gd name="T22" fmla="*/ 205740 w 349"/>
                              <a:gd name="T23" fmla="*/ 65405 h 206"/>
                              <a:gd name="T24" fmla="*/ 203835 w 349"/>
                              <a:gd name="T25" fmla="*/ 65405 h 206"/>
                              <a:gd name="T26" fmla="*/ 129540 w 349"/>
                              <a:gd name="T27" fmla="*/ 65405 h 206"/>
                              <a:gd name="T28" fmla="*/ 127635 w 349"/>
                              <a:gd name="T29" fmla="*/ 65405 h 206"/>
                              <a:gd name="T30" fmla="*/ 125730 w 349"/>
                              <a:gd name="T31" fmla="*/ 67310 h 206"/>
                              <a:gd name="T32" fmla="*/ 123825 w 349"/>
                              <a:gd name="T33" fmla="*/ 69215 h 206"/>
                              <a:gd name="T34" fmla="*/ 121920 w 349"/>
                              <a:gd name="T35" fmla="*/ 71120 h 206"/>
                              <a:gd name="T36" fmla="*/ 120650 w 349"/>
                              <a:gd name="T37" fmla="*/ 72390 h 206"/>
                              <a:gd name="T38" fmla="*/ 120650 w 349"/>
                              <a:gd name="T39" fmla="*/ 76200 h 206"/>
                              <a:gd name="T40" fmla="*/ 118745 w 349"/>
                              <a:gd name="T41" fmla="*/ 80010 h 206"/>
                              <a:gd name="T42" fmla="*/ 116840 w 349"/>
                              <a:gd name="T43" fmla="*/ 85090 h 206"/>
                              <a:gd name="T44" fmla="*/ 114935 w 349"/>
                              <a:gd name="T45" fmla="*/ 93980 h 206"/>
                              <a:gd name="T46" fmla="*/ 113030 w 349"/>
                              <a:gd name="T47" fmla="*/ 106045 h 206"/>
                              <a:gd name="T48" fmla="*/ 111760 w 349"/>
                              <a:gd name="T49" fmla="*/ 118745 h 206"/>
                              <a:gd name="T50" fmla="*/ 111760 w 349"/>
                              <a:gd name="T51" fmla="*/ 130810 h 206"/>
                              <a:gd name="T52" fmla="*/ 111760 w 349"/>
                              <a:gd name="T53" fmla="*/ 118745 h 206"/>
                              <a:gd name="T54" fmla="*/ 109855 w 349"/>
                              <a:gd name="T55" fmla="*/ 106045 h 206"/>
                              <a:gd name="T56" fmla="*/ 107950 w 349"/>
                              <a:gd name="T57" fmla="*/ 93980 h 206"/>
                              <a:gd name="T58" fmla="*/ 106045 w 349"/>
                              <a:gd name="T59" fmla="*/ 85090 h 206"/>
                              <a:gd name="T60" fmla="*/ 104140 w 349"/>
                              <a:gd name="T61" fmla="*/ 80010 h 206"/>
                              <a:gd name="T62" fmla="*/ 102870 w 349"/>
                              <a:gd name="T63" fmla="*/ 76200 h 206"/>
                              <a:gd name="T64" fmla="*/ 102870 w 349"/>
                              <a:gd name="T65" fmla="*/ 72390 h 206"/>
                              <a:gd name="T66" fmla="*/ 100965 w 349"/>
                              <a:gd name="T67" fmla="*/ 71120 h 206"/>
                              <a:gd name="T68" fmla="*/ 99060 w 349"/>
                              <a:gd name="T69" fmla="*/ 69215 h 206"/>
                              <a:gd name="T70" fmla="*/ 97155 w 349"/>
                              <a:gd name="T71" fmla="*/ 67310 h 206"/>
                              <a:gd name="T72" fmla="*/ 95250 w 349"/>
                              <a:gd name="T73" fmla="*/ 65405 h 206"/>
                              <a:gd name="T74" fmla="*/ 93980 w 349"/>
                              <a:gd name="T75" fmla="*/ 65405 h 206"/>
                              <a:gd name="T76" fmla="*/ 19050 w 349"/>
                              <a:gd name="T77" fmla="*/ 65405 h 206"/>
                              <a:gd name="T78" fmla="*/ 17145 w 349"/>
                              <a:gd name="T79" fmla="*/ 65405 h 206"/>
                              <a:gd name="T80" fmla="*/ 15875 w 349"/>
                              <a:gd name="T81" fmla="*/ 63500 h 206"/>
                              <a:gd name="T82" fmla="*/ 13970 w 349"/>
                              <a:gd name="T83" fmla="*/ 62230 h 206"/>
                              <a:gd name="T84" fmla="*/ 12065 w 349"/>
                              <a:gd name="T85" fmla="*/ 60325 h 206"/>
                              <a:gd name="T86" fmla="*/ 10160 w 349"/>
                              <a:gd name="T87" fmla="*/ 56515 h 206"/>
                              <a:gd name="T88" fmla="*/ 8255 w 349"/>
                              <a:gd name="T89" fmla="*/ 55245 h 206"/>
                              <a:gd name="T90" fmla="*/ 6985 w 349"/>
                              <a:gd name="T91" fmla="*/ 49530 h 206"/>
                              <a:gd name="T92" fmla="*/ 6985 w 349"/>
                              <a:gd name="T93" fmla="*/ 46355 h 206"/>
                              <a:gd name="T94" fmla="*/ 3175 w 349"/>
                              <a:gd name="T95" fmla="*/ 35560 h 206"/>
                              <a:gd name="T96" fmla="*/ 1270 w 349"/>
                              <a:gd name="T97" fmla="*/ 24765 h 206"/>
                              <a:gd name="T98" fmla="*/ 1270 w 349"/>
                              <a:gd name="T99" fmla="*/ 12700 h 206"/>
                              <a:gd name="T100" fmla="*/ 0 w 349"/>
                              <a:gd name="T101" fmla="*/ 0 h 20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349" h="206">
                                <a:moveTo>
                                  <a:pt x="349" y="0"/>
                                </a:moveTo>
                                <a:lnTo>
                                  <a:pt x="349" y="20"/>
                                </a:lnTo>
                                <a:lnTo>
                                  <a:pt x="349" y="39"/>
                                </a:lnTo>
                                <a:lnTo>
                                  <a:pt x="346" y="56"/>
                                </a:lnTo>
                                <a:lnTo>
                                  <a:pt x="340" y="73"/>
                                </a:lnTo>
                                <a:lnTo>
                                  <a:pt x="340" y="78"/>
                                </a:lnTo>
                                <a:lnTo>
                                  <a:pt x="338" y="87"/>
                                </a:lnTo>
                                <a:lnTo>
                                  <a:pt x="335" y="89"/>
                                </a:lnTo>
                                <a:lnTo>
                                  <a:pt x="332" y="95"/>
                                </a:lnTo>
                                <a:lnTo>
                                  <a:pt x="329" y="98"/>
                                </a:lnTo>
                                <a:lnTo>
                                  <a:pt x="327" y="100"/>
                                </a:lnTo>
                                <a:lnTo>
                                  <a:pt x="324" y="103"/>
                                </a:lnTo>
                                <a:lnTo>
                                  <a:pt x="321" y="103"/>
                                </a:lnTo>
                                <a:lnTo>
                                  <a:pt x="204" y="103"/>
                                </a:lnTo>
                                <a:lnTo>
                                  <a:pt x="201" y="103"/>
                                </a:lnTo>
                                <a:lnTo>
                                  <a:pt x="198" y="106"/>
                                </a:lnTo>
                                <a:lnTo>
                                  <a:pt x="195" y="109"/>
                                </a:lnTo>
                                <a:lnTo>
                                  <a:pt x="192" y="112"/>
                                </a:lnTo>
                                <a:lnTo>
                                  <a:pt x="190" y="114"/>
                                </a:lnTo>
                                <a:lnTo>
                                  <a:pt x="190" y="120"/>
                                </a:lnTo>
                                <a:lnTo>
                                  <a:pt x="187" y="126"/>
                                </a:lnTo>
                                <a:lnTo>
                                  <a:pt x="184" y="134"/>
                                </a:lnTo>
                                <a:lnTo>
                                  <a:pt x="181" y="148"/>
                                </a:lnTo>
                                <a:lnTo>
                                  <a:pt x="178" y="167"/>
                                </a:lnTo>
                                <a:lnTo>
                                  <a:pt x="176" y="187"/>
                                </a:lnTo>
                                <a:lnTo>
                                  <a:pt x="176" y="206"/>
                                </a:lnTo>
                                <a:lnTo>
                                  <a:pt x="176" y="187"/>
                                </a:lnTo>
                                <a:lnTo>
                                  <a:pt x="173" y="167"/>
                                </a:lnTo>
                                <a:lnTo>
                                  <a:pt x="170" y="148"/>
                                </a:lnTo>
                                <a:lnTo>
                                  <a:pt x="167" y="134"/>
                                </a:lnTo>
                                <a:lnTo>
                                  <a:pt x="164" y="126"/>
                                </a:lnTo>
                                <a:lnTo>
                                  <a:pt x="162" y="120"/>
                                </a:lnTo>
                                <a:lnTo>
                                  <a:pt x="162" y="114"/>
                                </a:lnTo>
                                <a:lnTo>
                                  <a:pt x="159" y="112"/>
                                </a:lnTo>
                                <a:lnTo>
                                  <a:pt x="156" y="109"/>
                                </a:lnTo>
                                <a:lnTo>
                                  <a:pt x="153" y="106"/>
                                </a:lnTo>
                                <a:lnTo>
                                  <a:pt x="150" y="103"/>
                                </a:lnTo>
                                <a:lnTo>
                                  <a:pt x="148" y="103"/>
                                </a:lnTo>
                                <a:lnTo>
                                  <a:pt x="30" y="103"/>
                                </a:lnTo>
                                <a:lnTo>
                                  <a:pt x="27" y="103"/>
                                </a:lnTo>
                                <a:lnTo>
                                  <a:pt x="25" y="100"/>
                                </a:lnTo>
                                <a:lnTo>
                                  <a:pt x="22" y="98"/>
                                </a:lnTo>
                                <a:lnTo>
                                  <a:pt x="19" y="95"/>
                                </a:lnTo>
                                <a:lnTo>
                                  <a:pt x="16" y="89"/>
                                </a:lnTo>
                                <a:lnTo>
                                  <a:pt x="13" y="87"/>
                                </a:lnTo>
                                <a:lnTo>
                                  <a:pt x="11" y="78"/>
                                </a:lnTo>
                                <a:lnTo>
                                  <a:pt x="11" y="73"/>
                                </a:lnTo>
                                <a:lnTo>
                                  <a:pt x="5" y="56"/>
                                </a:lnTo>
                                <a:lnTo>
                                  <a:pt x="2" y="39"/>
                                </a:lnTo>
                                <a:lnTo>
                                  <a:pt x="2" y="20"/>
                                </a:lnTo>
                                <a:lnTo>
                                  <a:pt x="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240269" name="Rectangle 317"/>
                        <wps:cNvSpPr>
                          <a:spLocks noChangeArrowheads="1"/>
                        </wps:cNvSpPr>
                        <wps:spPr bwMode="auto">
                          <a:xfrm>
                            <a:off x="3006751" y="419105"/>
                            <a:ext cx="174003" cy="25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D2A1C" w14:textId="77777777" w:rsidR="00B152BD" w:rsidRDefault="00B152BD" w:rsidP="008828D3">
                              <w:r>
                                <w:rPr>
                                  <w:color w:val="000000"/>
                                  <w:sz w:val="18"/>
                                  <w:szCs w:val="18"/>
                                  <w:lang w:val="en-US"/>
                                </w:rPr>
                                <w:t>136</w:t>
                              </w:r>
                            </w:p>
                          </w:txbxContent>
                        </wps:txbx>
                        <wps:bodyPr rot="0" vert="horz" wrap="none" lIns="0" tIns="0" rIns="0" bIns="0" anchor="t" anchorCtr="0" upright="1">
                          <a:spAutoFit/>
                        </wps:bodyPr>
                      </wps:wsp>
                      <wps:wsp>
                        <wps:cNvPr id="323120203" name="Rectangle 318"/>
                        <wps:cNvSpPr>
                          <a:spLocks noChangeArrowheads="1"/>
                        </wps:cNvSpPr>
                        <wps:spPr bwMode="auto">
                          <a:xfrm>
                            <a:off x="3185754" y="419105"/>
                            <a:ext cx="261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0418F" w14:textId="77777777" w:rsidR="00B152BD" w:rsidRDefault="00B152BD" w:rsidP="008828D3">
                              <w:r>
                                <w:rPr>
                                  <w:color w:val="000000"/>
                                  <w:sz w:val="18"/>
                                  <w:szCs w:val="18"/>
                                  <w:lang w:val="en-US"/>
                                </w:rPr>
                                <w:t xml:space="preserve"> </w:t>
                              </w:r>
                            </w:p>
                          </w:txbxContent>
                        </wps:txbx>
                        <wps:bodyPr rot="0" vert="horz" wrap="none" lIns="0" tIns="0" rIns="0" bIns="0" anchor="t" anchorCtr="0" upright="1">
                          <a:spAutoFit/>
                        </wps:bodyPr>
                      </wps:wsp>
                    </wpc:wpc>
                  </a:graphicData>
                </a:graphic>
              </wp:inline>
            </w:drawing>
          </mc:Choice>
          <mc:Fallback>
            <w:pict>
              <v:group w14:anchorId="61A28E25" id="Полотно 387" o:spid="_x0000_s1297" editas="canvas" style="width:368.4pt;height:99.45pt;mso-position-horizontal-relative:char;mso-position-vertical-relative:line" coordsize="46786,12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">
                <v:shape id="_x0000_s1298" type="#_x0000_t75" style="position:absolute;width:46786;height:12630;visibility:visible;mso-wrap-style:square">
                  <v:fill o:detectmouseclick="t"/>
                  <v:path o:connecttype="none"/>
                </v:shape>
                <v:rect id="Rectangle 279" o:spid="_x0000_s1299" style="position:absolute;left:38;top:9493;width:406;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" filled="f" stroked="f">
                  <v:textbox style="mso-fit-shape-to-text:t" inset="0,0,0,0">
                    <w:txbxContent>
                      <w:p w14:paraId="558665AE" w14:textId="77777777" w:rsidR="00B152BD" w:rsidRDefault="00B152BD" w:rsidP="008828D3">
                        <w:r>
                          <w:rPr>
                            <w:color w:val="000000"/>
                            <w:sz w:val="28"/>
                            <w:szCs w:val="28"/>
                            <w:lang w:val="en-US"/>
                          </w:rPr>
                          <w:t xml:space="preserve"> </w:t>
                        </w:r>
                      </w:p>
                    </w:txbxContent>
                  </v:textbox>
                </v:rect>
                <v:rect id="Rectangle 280" o:spid="_x0000_s1300" style="position:absolute;top:76;width:1321;height:3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" filled="f" stroked="f">
                  <v:textbox style="mso-fit-shape-to-text:t" inset="0,0,0,0">
                    <w:txbxContent>
                      <w:p w14:paraId="7A34E1DB"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1301" style="position:absolute;left:1276;top:832;width:699;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" filled="f" stroked="f">
                  <v:textbox style="mso-fit-shape-to-text:t" inset="0,0,0,0">
                    <w:txbxContent>
                      <w:p w14:paraId="23E12750"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1302" style="position:absolute;left:2115;top:76;width:2781;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" filled="f" stroked="f">
                  <v:textbox style="mso-fit-shape-to-text:t" inset="0,0,0,0">
                    <w:txbxContent>
                      <w:p w14:paraId="20247CC2" w14:textId="77777777" w:rsidR="00B152BD" w:rsidRPr="00F7515E" w:rsidRDefault="00B152BD"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1303" style="position:absolute;left:5023;top:832;width:698;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" filled="f" stroked="f">
                  <v:textbox style="mso-fit-shape-to-text:t" inset="0,0,0,0">
                    <w:txbxContent>
                      <w:p w14:paraId="5F3193C4"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1304" style="position:absolute;left:5854;top:76;width:128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" filled="f" stroked="f">
                  <v:textbox style="mso-fit-shape-to-text:t" inset="0,0,0,0">
                    <w:txbxContent>
                      <w:p w14:paraId="42ECB08E" w14:textId="77777777" w:rsidR="00B152BD" w:rsidRDefault="00B152BD" w:rsidP="008828D3">
                        <w:r>
                          <w:rPr>
                            <w:color w:val="000000"/>
                            <w:sz w:val="28"/>
                            <w:szCs w:val="28"/>
                            <w:lang w:val="en-US"/>
                          </w:rPr>
                          <w:t xml:space="preserve"> + </w:t>
                        </w:r>
                      </w:p>
                    </w:txbxContent>
                  </v:textbox>
                </v:rect>
                <v:rect id="Rectangle 285" o:spid="_x0000_s1305" style="position:absolute;left:7740;top:247;width:3207;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" filled="f" stroked="f">
                  <v:textbox style="mso-fit-shape-to-text:t" inset="0,0,0,0">
                    <w:txbxContent>
                      <w:p w14:paraId="21A52EF8" w14:textId="77777777" w:rsidR="00B152BD" w:rsidRDefault="00B152BD" w:rsidP="008828D3">
                        <w:r>
                          <w:rPr>
                            <w:rFonts w:ascii="Courier New" w:hAnsi="Courier New" w:cs="Courier New"/>
                            <w:color w:val="000000"/>
                            <w:sz w:val="28"/>
                            <w:szCs w:val="28"/>
                            <w:lang w:val="en-US"/>
                          </w:rPr>
                          <w:t>128</w:t>
                        </w:r>
                      </w:p>
                    </w:txbxContent>
                  </v:textbox>
                </v:rect>
                <v:rect id="Rectangle 286" o:spid="_x0000_s1306" style="position:absolute;left:10934;top:76;width:128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" filled="f" stroked="f">
                  <v:textbox style="mso-fit-shape-to-text:t" inset="0,0,0,0">
                    <w:txbxContent>
                      <w:p w14:paraId="1610930C" w14:textId="77777777" w:rsidR="00B152BD" w:rsidRDefault="00B152BD" w:rsidP="008828D3">
                        <w:r>
                          <w:rPr>
                            <w:color w:val="000000"/>
                            <w:sz w:val="28"/>
                            <w:szCs w:val="28"/>
                            <w:lang w:val="en-US"/>
                          </w:rPr>
                          <w:t xml:space="preserve"> = </w:t>
                        </w:r>
                      </w:p>
                    </w:txbxContent>
                  </v:textbox>
                </v:rect>
                <v:rect id="Rectangle 287" o:spid="_x0000_s1307" style="position:absolute;left:12814;top:247;width:3207;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" filled="f" stroked="f">
                  <v:textbox style="mso-fit-shape-to-text:t" inset="0,0,0,0">
                    <w:txbxContent>
                      <w:p w14:paraId="5214DA14" w14:textId="77777777" w:rsidR="00B152BD" w:rsidRDefault="00B152BD" w:rsidP="008828D3">
                        <w:r>
                          <w:rPr>
                            <w:rFonts w:ascii="Courier New" w:hAnsi="Courier New" w:cs="Courier New"/>
                            <w:color w:val="000000"/>
                            <w:sz w:val="28"/>
                            <w:szCs w:val="28"/>
                            <w:lang w:val="en-US"/>
                          </w:rPr>
                          <w:t>136</w:t>
                        </w:r>
                      </w:p>
                    </w:txbxContent>
                  </v:textbox>
                </v:rect>
                <v:rect id="Rectangle 288" o:spid="_x0000_s1308" style="position:absolute;left:16008;top:76;width:222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" filled="f" stroked="f">
                  <v:textbox style="mso-fit-shape-to-text:t" inset="0,0,0,0">
                    <w:txbxContent>
                      <w:p w14:paraId="486AF032" w14:textId="77777777" w:rsidR="00B152BD" w:rsidRDefault="00B152BD" w:rsidP="008828D3">
                        <w:r>
                          <w:rPr>
                            <w:color w:val="000000"/>
                            <w:sz w:val="28"/>
                            <w:szCs w:val="28"/>
                            <w:lang w:val="en-US"/>
                          </w:rPr>
                          <w:t xml:space="preserve"> = (</w:t>
                        </w:r>
                      </w:p>
                    </w:txbxContent>
                  </v:textbox>
                </v:rect>
                <v:rect id="Rectangle 289" o:spid="_x0000_s1309" style="position:absolute;left:18510;top:247;width:42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" filled="f" stroked="f">
                  <v:textbox style="mso-fit-shape-to-text:t" inset="0,0,0,0">
                    <w:txbxContent>
                      <w:p w14:paraId="54684E64" w14:textId="77777777" w:rsidR="00B152BD" w:rsidRDefault="00B152BD" w:rsidP="008828D3">
                        <w:r>
                          <w:rPr>
                            <w:rFonts w:ascii="Courier New" w:hAnsi="Courier New" w:cs="Courier New"/>
                            <w:color w:val="000000"/>
                            <w:sz w:val="28"/>
                            <w:szCs w:val="28"/>
                            <w:lang w:val="en-US"/>
                          </w:rPr>
                          <w:t>1000</w:t>
                        </w:r>
                      </w:p>
                    </w:txbxContent>
                  </v:textbox>
                </v:rect>
                <v:rect id="Rectangle 290" o:spid="_x0000_s1310" style="position:absolute;left:22771;top:24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" filled="f" stroked="f">
                  <v:textbox style="mso-fit-shape-to-text:t" inset="0,0,0,0">
                    <w:txbxContent>
                      <w:p w14:paraId="0EEDE51E" w14:textId="77777777" w:rsidR="00B152BD" w:rsidRDefault="00B152BD" w:rsidP="008828D3">
                        <w:r>
                          <w:rPr>
                            <w:rFonts w:ascii="Courier New" w:hAnsi="Courier New" w:cs="Courier New"/>
                            <w:color w:val="000000"/>
                            <w:sz w:val="28"/>
                            <w:szCs w:val="28"/>
                            <w:lang w:val="en-US"/>
                          </w:rPr>
                          <w:t>1</w:t>
                        </w:r>
                      </w:p>
                    </w:txbxContent>
                  </v:textbox>
                </v:rect>
                <v:rect id="Rectangle 291" o:spid="_x0000_s1311" style="position:absolute;left:23837;top:247;width:1074;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" filled="f" stroked="f">
                  <v:textbox style="mso-fit-shape-to-text:t" inset="0,0,0,0">
                    <w:txbxContent>
                      <w:p w14:paraId="329A9751" w14:textId="77777777" w:rsidR="00B152BD" w:rsidRDefault="00B152BD" w:rsidP="008828D3">
                        <w:r>
                          <w:rPr>
                            <w:rFonts w:ascii="Courier New" w:hAnsi="Courier New" w:cs="Courier New"/>
                            <w:color w:val="000000"/>
                            <w:sz w:val="28"/>
                            <w:szCs w:val="28"/>
                            <w:lang w:val="en-US"/>
                          </w:rPr>
                          <w:t>0</w:t>
                        </w:r>
                      </w:p>
                    </w:txbxContent>
                  </v:textbox>
                </v:rect>
                <v:rect id="Rectangle 292" o:spid="_x0000_s1312" style="position:absolute;left:24898;top:24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" filled="f" stroked="f">
                  <v:textbox style="mso-fit-shape-to-text:t" inset="0,0,0,0">
                    <w:txbxContent>
                      <w:p w14:paraId="2D38AA06" w14:textId="77777777" w:rsidR="00B152BD" w:rsidRDefault="00B152BD" w:rsidP="008828D3">
                        <w:r>
                          <w:rPr>
                            <w:rFonts w:ascii="Courier New" w:hAnsi="Courier New" w:cs="Courier New"/>
                            <w:color w:val="000000"/>
                            <w:sz w:val="28"/>
                            <w:szCs w:val="28"/>
                            <w:lang w:val="en-US"/>
                          </w:rPr>
                          <w:t>0</w:t>
                        </w:r>
                      </w:p>
                    </w:txbxContent>
                  </v:textbox>
                </v:rect>
                <v:rect id="Rectangle 293" o:spid="_x0000_s1313" style="position:absolute;left:25965;top:24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" filled="f" stroked="f">
                  <v:textbox style="mso-fit-shape-to-text:t" inset="0,0,0,0">
                    <w:txbxContent>
                      <w:p w14:paraId="267A8C44" w14:textId="77777777" w:rsidR="00B152BD" w:rsidRDefault="00B152BD" w:rsidP="008828D3">
                        <w:r>
                          <w:rPr>
                            <w:rFonts w:ascii="Courier New" w:hAnsi="Courier New" w:cs="Courier New"/>
                            <w:color w:val="000000"/>
                            <w:sz w:val="28"/>
                            <w:szCs w:val="28"/>
                            <w:lang w:val="en-US"/>
                          </w:rPr>
                          <w:t>0</w:t>
                        </w:r>
                      </w:p>
                    </w:txbxContent>
                  </v:textbox>
                </v:rect>
                <v:rect id="Rectangle 294" o:spid="_x0000_s1314" style="position:absolute;left:27031;top:76;width:540;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" filled="f" stroked="f">
                  <v:textbox style="mso-fit-shape-to-text:t" inset="0,0,0,0">
                    <w:txbxContent>
                      <w:p w14:paraId="7F73CC7A" w14:textId="77777777" w:rsidR="00B152BD" w:rsidRDefault="00B152BD" w:rsidP="008828D3">
                        <w:r>
                          <w:rPr>
                            <w:color w:val="000000"/>
                            <w:sz w:val="28"/>
                            <w:szCs w:val="28"/>
                            <w:lang w:val="en-US"/>
                          </w:rPr>
                          <w:t>)</w:t>
                        </w:r>
                      </w:p>
                    </w:txbxContent>
                  </v:textbox>
                </v:rect>
                <v:rect id="Rectangle 295" o:spid="_x0000_s1315" style="position:absolute;left:27616;top:831;width:584;height:25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" filled="f" stroked="f">
                  <v:textbox style="mso-fit-shape-to-text:t" inset="0,0,0,0">
                    <w:txbxContent>
                      <w:p w14:paraId="5EC36E45" w14:textId="77777777" w:rsidR="00B152BD" w:rsidRDefault="00B152BD" w:rsidP="008828D3">
                        <w:r>
                          <w:rPr>
                            <w:color w:val="000000"/>
                            <w:sz w:val="18"/>
                            <w:szCs w:val="18"/>
                            <w:lang w:val="en-US"/>
                          </w:rPr>
                          <w:t>2</w:t>
                        </w:r>
                      </w:p>
                    </w:txbxContent>
                  </v:textbox>
                </v:rect>
                <v:rect id="Rectangle 296" o:spid="_x0000_s1316" style="position:absolute;left:28219;top:76;width:451;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" filled="f" stroked="f">
                  <v:textbox style="mso-fit-shape-to-text:t" inset="0,0,0,0">
                    <w:txbxContent>
                      <w:p w14:paraId="25CDBF2C" w14:textId="77777777" w:rsidR="00B152BD" w:rsidRDefault="00B152BD" w:rsidP="008828D3">
                        <w:r>
                          <w:rPr>
                            <w:color w:val="000000"/>
                            <w:sz w:val="28"/>
                            <w:szCs w:val="28"/>
                            <w:lang w:val="en-US"/>
                          </w:rPr>
                          <w:t>.</w:t>
                        </w:r>
                      </w:p>
                    </w:txbxContent>
                  </v:textbox>
                </v:rect>
                <v:rect id="Rectangle 297" o:spid="_x0000_s1317" style="position:absolute;left:28663;top:76;width:40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" filled="f" stroked="f">
                  <v:textbox style="mso-fit-shape-to-text:t" inset="0,0,0,0">
                    <w:txbxContent>
                      <w:p w14:paraId="63E4D5A2" w14:textId="77777777" w:rsidR="00B152BD" w:rsidRDefault="00B152BD" w:rsidP="008828D3">
                        <w:r>
                          <w:rPr>
                            <w:color w:val="000000"/>
                            <w:sz w:val="28"/>
                            <w:szCs w:val="28"/>
                            <w:lang w:val="en-US"/>
                          </w:rPr>
                          <w:t xml:space="preserve"> </w:t>
                        </w:r>
                      </w:p>
                    </w:txbxContent>
                  </v:textbox>
                </v:rect>
                <v:rect id="Rectangle 298" o:spid="_x0000_s1318" style="position:absolute;left:18084;top:4191;width:1740;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" filled="f" stroked="f">
                  <v:textbox style="mso-fit-shape-to-text:t" inset="0,0,0,0">
                    <w:txbxContent>
                      <w:p w14:paraId="46AC0553" w14:textId="77777777" w:rsidR="00B152BD" w:rsidRDefault="00B152BD" w:rsidP="008828D3">
                        <w:r>
                          <w:rPr>
                            <w:color w:val="000000"/>
                            <w:sz w:val="18"/>
                            <w:szCs w:val="18"/>
                            <w:lang w:val="en-US"/>
                          </w:rPr>
                          <w:t>128</w:t>
                        </w:r>
                      </w:p>
                    </w:txbxContent>
                  </v:textbox>
                </v:rect>
                <v:rect id="Rectangle 299" o:spid="_x0000_s1319" style="position:absolute;left:19875;top:4191;width:2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" filled="f" stroked="f">
                  <v:textbox style="mso-fit-shape-to-text:t" inset="0,0,0,0">
                    <w:txbxContent>
                      <w:p w14:paraId="6BEAF497" w14:textId="77777777" w:rsidR="00B152BD" w:rsidRDefault="00B152BD" w:rsidP="008828D3">
                        <w:r>
                          <w:rPr>
                            <w:color w:val="000000"/>
                            <w:sz w:val="18"/>
                            <w:szCs w:val="18"/>
                            <w:lang w:val="en-US"/>
                          </w:rPr>
                          <w:t xml:space="preserve"> </w:t>
                        </w:r>
                      </w:p>
                    </w:txbxContent>
                  </v:textbox>
                </v:rect>
                <v:shape id="Freeform 300" o:spid="_x0000_s1320" style="position:absolute;left:18580;top:2082;width:889;height:1378;visibility:visible;mso-wrap-style:square;v-text-anchor:top" coordsize="140,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" path="m79,117r,92l79,212r-3,3l73,217r-3,l67,217r-2,-2l62,212r,-3l62,117r,-5l65,109r2,l70,106r3,3l76,109r3,3l79,117xm,140l70,r70,140l,140xe" fillcolor="black" strokeweight=".15pt">
                  <v:path arrowok="t" o:connecttype="custom" o:connectlocs="31855492,47179722;31855492,84278306;31855492,85488043;30645789,86697779;29436087,87504270;28226385,87504270;27016683,87504270;26210215,86697779;25000512,85488043;25000512,84278306;25000512,47179722;25000512,45163494;26210215,43953758;27016683,43953758;28226385,42744021;29436087,43953758;30645789,43953758;31855492,45163494;31855492,47179722;31855492,47179722;0,56454368;28226385,0;56452770,56454368;0,56454368" o:connectangles="0,0,0,0,0,0,0,0,0,0,0,0,0,0,0,0,0,0,0,0,0,0,0,0"/>
                  <o:lock v:ext="edit" verticies="t"/>
                </v:shape>
                <v:shape id="Freeform 301" o:spid="_x0000_s1321" style="position:absolute;left:17710;top:5511;width:2451;height:1308;visibility:visible;mso-wrap-style:square;v-text-anchor:top" coordsize="38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"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155641040,0;154431395,8064007;154431395,15724813;153221749,22579219;151205674,29433625;151205674,31449627;149996028,35078430;148786383,35884830;147979953,38304032;146770307,39513633;145560662,40320034;143141371,41529635;142334941,41529635;90320189,41529635;89110544,41529635;87900898,42739236;87094468,43948837;85884823,45158438;84675177,45964839;83465532,48384041;82255886,50803243;81449456,54028846;80239811,59673650;79030165,67334457;77820520,75398464;77820520,83059270;77820520,75398464;76610875,67334457;75804444,59673650;74594799,54028846;73385154,50803243;72175508,48384041;70965863,45964839;70159433,45158438;68949787,43948837;67740142,42739236;66530496,41529635;65320851,41529635;13709314,41529635;11290024,41529635;10483593,40320034;9273948,39513633;8064303,38304032;6854657,35884830;5645012,35078430;4838582,31449627;4838582,29433625;2419291,22579219;1209645,15724813;0,8064007;0,0" o:connectangles="0,0,0,0,0,0,0,0,0,0,0,0,0,0,0,0,0,0,0,0,0,0,0,0,0,0,0,0,0,0,0,0,0,0,0,0,0,0,0,0,0,0,0,0,0,0,0,0,0,0,0"/>
                </v:shape>
                <v:rect id="Rectangle 302" o:spid="_x0000_s1322" style="position:absolute;left:14338;top:6908;width:5937;height:1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" filled="f" stroked="f">
                  <v:textbox style="mso-fit-shape-to-text:t" inset="0,0,0,0">
                    <w:txbxContent>
                      <w:p w14:paraId="7BC9A18B" w14:textId="77777777" w:rsidR="00B152BD" w:rsidRPr="00A257B0" w:rsidRDefault="00B152BD" w:rsidP="00D337B1">
                        <w:pPr>
                          <w:spacing w:after="0"/>
                          <w:rPr>
                            <w:rFonts w:ascii="Times New Roman" w:hAnsi="Times New Roman" w:cs="Times New Roman"/>
                          </w:rPr>
                        </w:pPr>
                        <w:r w:rsidRPr="00A257B0">
                          <w:rPr>
                            <w:rFonts w:ascii="Times New Roman" w:hAnsi="Times New Roman" w:cs="Times New Roman"/>
                            <w:color w:val="000000"/>
                            <w:lang w:val="en-US"/>
                          </w:rPr>
                          <w:t>смещение</w:t>
                        </w:r>
                      </w:p>
                    </w:txbxContent>
                  </v:textbox>
                </v:rect>
                <v:rect id="Rectangle 303" o:spid="_x0000_s1323" style="position:absolute;left:20605;top:6908;width:31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" filled="f" stroked="f">
                  <v:textbox style="mso-fit-shape-to-text:t" inset="0,0,0,0">
                    <w:txbxContent>
                      <w:p w14:paraId="289D2BC6" w14:textId="77777777" w:rsidR="00B152BD" w:rsidRDefault="00B152BD" w:rsidP="008828D3">
                        <w:r>
                          <w:rPr>
                            <w:color w:val="000000"/>
                            <w:lang w:val="en-US"/>
                          </w:rPr>
                          <w:t xml:space="preserve"> </w:t>
                        </w:r>
                      </w:p>
                    </w:txbxContent>
                  </v:textbox>
                </v:rect>
                <v:rect id="Rectangle 304" o:spid="_x0000_s1324" style="position:absolute;left:24472;top:4191;width:585;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" filled="f" stroked="f">
                  <v:textbox style="mso-fit-shape-to-text:t" inset="0,0,0,0">
                    <w:txbxContent>
                      <w:p w14:paraId="467E44E9" w14:textId="77777777" w:rsidR="00B152BD" w:rsidRDefault="00B152BD" w:rsidP="008828D3">
                        <w:r>
                          <w:rPr>
                            <w:color w:val="000000"/>
                            <w:sz w:val="18"/>
                            <w:szCs w:val="18"/>
                            <w:lang w:val="en-US"/>
                          </w:rPr>
                          <w:t>8</w:t>
                        </w:r>
                      </w:p>
                    </w:txbxContent>
                  </v:textbox>
                </v:rect>
                <v:rect id="Rectangle 305" o:spid="_x0000_s1325" style="position:absolute;left:25076;top:4191;width:2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" filled="f" stroked="f">
                  <v:textbox style="mso-fit-shape-to-text:t" inset="0,0,0,0">
                    <w:txbxContent>
                      <w:p w14:paraId="5E4C813D" w14:textId="77777777" w:rsidR="00B152BD" w:rsidRDefault="00B152BD" w:rsidP="008828D3">
                        <w:r>
                          <w:rPr>
                            <w:color w:val="000000"/>
                            <w:sz w:val="18"/>
                            <w:szCs w:val="18"/>
                            <w:lang w:val="en-US"/>
                          </w:rPr>
                          <w:t xml:space="preserve"> </w:t>
                        </w:r>
                      </w:p>
                    </w:txbxContent>
                  </v:textbox>
                </v:rect>
                <v:shape id="Freeform 306" o:spid="_x0000_s1326" style="position:absolute;left:22733;top:2241;width:4032;height:1911;visibility:visible;mso-wrap-style:square;v-text-anchor:top" coordsize="635,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"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256036445,0;256036445,12497817;254826824,23786168;253617203,28220877;252407582,33865052;251601168,38299761;250391547,42734470;247972305,46362869;246762684,50797578;244746649,52813355;243537028,56441753;241117786,57248064;239101751,59666997;236682509,59666997;234666474,60876463;148783383,60876463;146767348,60876463;145557727,61682773;143138485,62892240;141122450,65311172;138703208,67326949;137493587,70955347;135477552,74180590;134267931,78615300;133058310,82243698;131848689,87887873;131042275,92322582;129832654,97966758;128623033,108851953;127413412,121349770;127413412,108851953;126203791,97966758;125397377,92322582;124187756,87887873;122978135,82243698;121768514,78615300;120558893,74180590;118542858,70955347;117333237,67326949;114913995,65311172;112897960,62892240;110478718,61682773;108462683,60876463;107253062,60876463;21369971,60876463;19353936,59666997;16934694,59666997;14918659,57248064;12499417,56441753;11289796,52813355;9273761,50797578;8064140,46362869;5644898,42734470;4838484,38299761;3628863,33865052;2419242,28220877;1209621,23786168;0,12497817;0,0" o:connectangles="0,0,0,0,0,0,0,0,0,0,0,0,0,0,0,0,0,0,0,0,0,0,0,0,0,0,0,0,0,0,0,0,0,0,0,0,0,0,0,0,0,0,0,0,0,0,0,0,0,0,0,0,0,0,0,0,0,0,0"/>
                </v:shape>
                <v:rect id="Rectangle 307" o:spid="_x0000_s1327" style="position:absolute;left:22396;top:6908;width:4877;height:21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" filled="f" stroked="f">
                  <v:textbox inset="0,0,0,0">
                    <w:txbxContent>
                      <w:p w14:paraId="7BD84BFA" w14:textId="77777777"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порядок</w:t>
                        </w:r>
                      </w:p>
                    </w:txbxContent>
                  </v:textbox>
                </v:rect>
                <v:rect id="Rectangle 308" o:spid="_x0000_s1328" style="position:absolute;left:27546;top:6908;width:317;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" filled="f" stroked="f">
                  <v:textbox style="mso-fit-shape-to-text:t" inset="0,0,0,0">
                    <w:txbxContent>
                      <w:p w14:paraId="5A19A31E" w14:textId="77777777" w:rsidR="00B152BD" w:rsidRDefault="00B152BD" w:rsidP="008828D3">
                        <w:r>
                          <w:rPr>
                            <w:color w:val="000000"/>
                            <w:lang w:val="en-US"/>
                          </w:rPr>
                          <w:t xml:space="preserve"> </w:t>
                        </w:r>
                      </w:p>
                    </w:txbxContent>
                  </v:textbox>
                </v:rect>
                <v:rect id="Rectangle 309" o:spid="_x0000_s1329" style="position:absolute;left:21971;top:4191;width:571;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" filled="f" stroked="f">
                  <v:textbox style="mso-fit-shape-to-text:t" inset="0,0,0,0">
                    <w:txbxContent>
                      <w:p w14:paraId="4CB8EEED" w14:textId="77777777" w:rsidR="00B152BD" w:rsidRDefault="00B152BD" w:rsidP="008828D3">
                        <w:r>
                          <w:rPr>
                            <w:color w:val="000000"/>
                            <w:sz w:val="18"/>
                            <w:szCs w:val="18"/>
                            <w:lang w:val="en-US"/>
                          </w:rPr>
                          <w:t>+</w:t>
                        </w:r>
                      </w:p>
                    </w:txbxContent>
                  </v:textbox>
                </v:rect>
                <v:rect id="Rectangle 310" o:spid="_x0000_s1330" style="position:absolute;left:22644;top:4191;width:260;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" filled="f" stroked="f">
                  <v:textbox style="mso-fit-shape-to-text:t" inset="0,0,0,0">
                    <w:txbxContent>
                      <w:p w14:paraId="00820F7A" w14:textId="77777777" w:rsidR="00B152BD" w:rsidRDefault="00B152BD" w:rsidP="008828D3">
                        <w:r>
                          <w:rPr>
                            <w:color w:val="000000"/>
                            <w:sz w:val="18"/>
                            <w:szCs w:val="18"/>
                            <w:lang w:val="en-US"/>
                          </w:rPr>
                          <w:t xml:space="preserve"> </w:t>
                        </w:r>
                      </w:p>
                    </w:txbxContent>
                  </v:textbox>
                </v:rect>
                <v:rect id="Rectangle 311" o:spid="_x0000_s1331" style="position:absolute;left:27298;top:4191;width:572;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" filled="f" stroked="f">
                  <v:textbox style="mso-fit-shape-to-text:t" inset="0,0,0,0">
                    <w:txbxContent>
                      <w:p w14:paraId="28F6AFC5" w14:textId="77777777" w:rsidR="00B152BD" w:rsidRDefault="00B152BD" w:rsidP="008828D3">
                        <w:r>
                          <w:rPr>
                            <w:color w:val="000000"/>
                            <w:sz w:val="18"/>
                            <w:szCs w:val="18"/>
                            <w:lang w:val="en-US"/>
                          </w:rPr>
                          <w:t>=</w:t>
                        </w:r>
                      </w:p>
                    </w:txbxContent>
                  </v:textbox>
                </v:rect>
                <v:rect id="Rectangle 312" o:spid="_x0000_s1332" style="position:absolute;left:27971;top:4191;width:261;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" filled="f" stroked="f">
                  <v:textbox style="mso-fit-shape-to-text:t" inset="0,0,0,0">
                    <w:txbxContent>
                      <w:p w14:paraId="1AE6BF44" w14:textId="77777777" w:rsidR="00B152BD" w:rsidRDefault="00B152BD" w:rsidP="008828D3">
                        <w:r>
                          <w:rPr>
                            <w:color w:val="000000"/>
                            <w:sz w:val="18"/>
                            <w:szCs w:val="18"/>
                            <w:lang w:val="en-US"/>
                          </w:rPr>
                          <w:t xml:space="preserve"> </w:t>
                        </w:r>
                      </w:p>
                    </w:txbxContent>
                  </v:textbox>
                </v:rect>
                <v:shape id="Freeform 313" o:spid="_x0000_s1333" style="position:absolute;left:29692;top:5511;width:2216;height:1308;visibility:visible;mso-wrap-style:square;v-text-anchor:top" coordsize="34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"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140718540,0;140718540,8064007;139912130,15724813;138702515,22579219;137492900,29433625;136283285,31449627;136283285,35078430;135073670,35884830;134267260,38304032;133057645,39513633;131848030,40320034;130638415,41529635;129428800,41529635;82253817,41529635;81044202,41529635;79834587,42739236;79028177,43948837;77818562,45158438;76608947,45964839;75399332,48384041;75399332,50803243;74189717,54028846;73383307,59673650;72173692,67334457;70964077,75398464;70964077,83059270;70964077,75398464;69754463,67334457;68544848,59673650;67738438,54028846;66528823,50803243;65319208,48384041;64109593,45964839;62899978,45158438;62093568,43948837;60883953,42739236;59674338,41529635;58464723,41529635;12499355,41529635;11289740,41529635;10080125,40320034;8870510,39513633;8064100,38304032;6854485,35884830;5644870,35078430;4435255,31449627;3225640,29433625;2419230,22579219;1209615,15724813;0,8064007;0,0" o:connectangles="0,0,0,0,0,0,0,0,0,0,0,0,0,0,0,0,0,0,0,0,0,0,0,0,0,0,0,0,0,0,0,0,0,0,0,0,0,0,0,0,0,0,0,0,0,0,0,0,0,0,0"/>
                </v:shape>
                <v:rect id="Rectangle 314" o:spid="_x0000_s1334" style="position:absolute;left:29387;top:6908;width:9259;height:19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" filled="f" stroked="f">
                  <v:textbox inset="0,0,0,0">
                    <w:txbxContent>
                      <w:p w14:paraId="54DA00E5" w14:textId="77777777"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характеристика</w:t>
                        </w:r>
                      </w:p>
                    </w:txbxContent>
                  </v:textbox>
                </v:rect>
                <v:rect id="Rectangle 315" o:spid="_x0000_s1335" style="position:absolute;left:39185;top:6908;width:31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" filled="f" stroked="f">
                  <v:textbox style="mso-fit-shape-to-text:t" inset="0,0,0,0">
                    <w:txbxContent>
                      <w:p w14:paraId="0B8A8164" w14:textId="77777777" w:rsidR="00B152BD" w:rsidRDefault="00B152BD" w:rsidP="008828D3">
                        <w:r>
                          <w:rPr>
                            <w:color w:val="000000"/>
                            <w:lang w:val="en-US"/>
                          </w:rPr>
                          <w:t xml:space="preserve"> </w:t>
                        </w:r>
                      </w:p>
                    </w:txbxContent>
                  </v:textbox>
                </v:rect>
                <v:shape id="Freeform 316" o:spid="_x0000_s1336" style="position:absolute;left:23590;top:5511;width:2216;height:1308;visibility:visible;mso-wrap-style:square;v-text-anchor:top" coordsize="34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"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140718540,0;140718540,8064007;140718540,15724813;139508925,22579219;137089695,29433625;137089695,31449627;136283285,35078430;135073670,35884830;133864055,38304032;132654440,39513633;131848030,40320034;130638415,41529635;129428800,41529635;82253817,41529635;81044202,41529635;79834587,42739236;78624972,43948837;77415357,45158438;76608947,45964839;76608947,48384041;75399332,50803243;74189717,54028846;72980102,59673650;71770487,67334457;70964077,75398464;70964077,83059270;70964077,75398464;69754463,67334457;68544848,59673650;67335233,54028846;66125618,50803243;65319208,48384041;65319208,45964839;64109593,45158438;62899978,43948837;61690363,42739236;60480748,41529635;59674338,41529635;12096150,41529635;10886535,41529635;10080125,40320034;8870510,39513633;7660895,38304032;6451280,35884830;5241665,35078430;4435255,31449627;4435255,29433625;2016025,22579219;806410,15724813;806410,8064007;0,0" o:connectangles="0,0,0,0,0,0,0,0,0,0,0,0,0,0,0,0,0,0,0,0,0,0,0,0,0,0,0,0,0,0,0,0,0,0,0,0,0,0,0,0,0,0,0,0,0,0,0,0,0,0,0"/>
                </v:shape>
                <v:rect id="Rectangle 317" o:spid="_x0000_s1337" style="position:absolute;left:30067;top:4191;width:1740;height:2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" filled="f" stroked="f">
                  <v:textbox style="mso-fit-shape-to-text:t" inset="0,0,0,0">
                    <w:txbxContent>
                      <w:p w14:paraId="232D2A1C" w14:textId="77777777" w:rsidR="00B152BD" w:rsidRDefault="00B152BD" w:rsidP="008828D3">
                        <w:r>
                          <w:rPr>
                            <w:color w:val="000000"/>
                            <w:sz w:val="18"/>
                            <w:szCs w:val="18"/>
                            <w:lang w:val="en-US"/>
                          </w:rPr>
                          <w:t>136</w:t>
                        </w:r>
                      </w:p>
                    </w:txbxContent>
                  </v:textbox>
                </v:rect>
                <v:rect id="Rectangle 318" o:spid="_x0000_s1338" style="position:absolute;left:31857;top:4191;width:261;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" filled="f" stroked="f">
                  <v:textbox style="mso-fit-shape-to-text:t" inset="0,0,0,0">
                    <w:txbxContent>
                      <w:p w14:paraId="4120418F" w14:textId="77777777" w:rsidR="00B152BD" w:rsidRDefault="00B152BD" w:rsidP="008828D3">
                        <w:r>
                          <w:rPr>
                            <w:color w:val="000000"/>
                            <w:sz w:val="18"/>
                            <w:szCs w:val="18"/>
                            <w:lang w:val="en-US"/>
                          </w:rPr>
                          <w:t xml:space="preserve"> </w:t>
                        </w:r>
                      </w:p>
                    </w:txbxContent>
                  </v:textbox>
                </v:rect>
                <w10:anchorlock/>
              </v:group>
            </w:pict>
          </mc:Fallback>
        </mc:AlternateContent>
      </w:r>
    </w:p>
    <w:p w14:paraId="040A0813"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14:paraId="0FE48397" w14:textId="77777777" w:rsidR="008828D3" w:rsidRPr="00F7515E" w:rsidRDefault="008828D3" w:rsidP="008828D3">
      <w:pPr>
        <w:spacing w:after="0"/>
        <w:ind w:right="1024" w:firstLine="567"/>
        <w:jc w:val="both"/>
        <w:rPr>
          <w:rFonts w:ascii="Times New Roman" w:hAnsi="Times New Roman" w:cs="Times New Roman"/>
          <w:sz w:val="16"/>
          <w:szCs w:val="16"/>
        </w:rPr>
      </w:pPr>
    </w:p>
    <w:p w14:paraId="4C9904A8" w14:textId="77777777"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4AABBA46" wp14:editId="3915F269">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14:paraId="255481D7" w14:textId="77777777" w:rsidR="008828D3" w:rsidRPr="00F7515E" w:rsidRDefault="008828D3" w:rsidP="008828D3">
      <w:pPr>
        <w:spacing w:after="0"/>
        <w:ind w:right="1024" w:firstLine="567"/>
        <w:jc w:val="both"/>
        <w:rPr>
          <w:rFonts w:ascii="Times New Roman" w:hAnsi="Times New Roman" w:cs="Times New Roman"/>
          <w:sz w:val="16"/>
          <w:szCs w:val="16"/>
          <w:lang w:val="en-US"/>
        </w:rPr>
      </w:pPr>
    </w:p>
    <w:p w14:paraId="3605E2A8"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14:paraId="1AD520CC" w14:textId="15753BC8" w:rsidR="008828D3" w:rsidRPr="00F7515E" w:rsidRDefault="00A0500F"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c">
            <w:drawing>
              <wp:inline distT="0" distB="0" distL="0" distR="0" wp14:anchorId="1A017DF7" wp14:editId="10F4ABF3">
                <wp:extent cx="4912995" cy="1511935"/>
                <wp:effectExtent l="0" t="0" r="1905" b="2540"/>
                <wp:docPr id="314" name="Полотно 3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79887623" name="Rectangle 217"/>
                        <wps:cNvSpPr>
                          <a:spLocks noChangeArrowheads="1"/>
                        </wps:cNvSpPr>
                        <wps:spPr bwMode="auto">
                          <a:xfrm>
                            <a:off x="0" y="300226"/>
                            <a:ext cx="182804"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51CD3" w14:textId="77777777" w:rsidR="00B152BD" w:rsidRDefault="00B152BD" w:rsidP="008828D3">
                              <w:r>
                                <w:rPr>
                                  <w:color w:val="000000"/>
                                  <w:sz w:val="28"/>
                                  <w:szCs w:val="28"/>
                                  <w:lang w:val="en-US"/>
                                </w:rPr>
                                <w:t>= (</w:t>
                              </w:r>
                            </w:p>
                          </w:txbxContent>
                        </wps:txbx>
                        <wps:bodyPr rot="0" vert="horz" wrap="none" lIns="0" tIns="0" rIns="0" bIns="0" anchor="t" anchorCtr="0" upright="1">
                          <a:spAutoFit/>
                        </wps:bodyPr>
                      </wps:wsp>
                      <wps:wsp>
                        <wps:cNvPr id="2000413631" name="Rectangle 218"/>
                        <wps:cNvSpPr>
                          <a:spLocks noChangeArrowheads="1"/>
                        </wps:cNvSpPr>
                        <wps:spPr bwMode="auto">
                          <a:xfrm>
                            <a:off x="201904" y="318034"/>
                            <a:ext cx="4375185"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2F9EC" w14:textId="77777777" w:rsidR="00B152BD" w:rsidRDefault="00B152BD" w:rsidP="008828D3">
                              <w:r>
                                <w:rPr>
                                  <w:rFonts w:ascii="Courier New" w:hAnsi="Courier New" w:cs="Courier New"/>
                                  <w:color w:val="000000"/>
                                  <w:sz w:val="28"/>
                                  <w:szCs w:val="28"/>
                                  <w:lang w:val="en-US"/>
                                </w:rPr>
                                <w:t>0,0000 0000 1010 0011 1101 0111 0000 1010</w:t>
                              </w:r>
                            </w:p>
                          </w:txbxContent>
                        </wps:txbx>
                        <wps:bodyPr rot="0" vert="horz" wrap="none" lIns="0" tIns="0" rIns="0" bIns="0" anchor="t" anchorCtr="0" upright="1">
                          <a:spAutoFit/>
                        </wps:bodyPr>
                      </wps:wsp>
                      <wps:wsp>
                        <wps:cNvPr id="1922127335" name="Rectangle 219"/>
                        <wps:cNvSpPr>
                          <a:spLocks noChangeArrowheads="1"/>
                        </wps:cNvSpPr>
                        <wps:spPr bwMode="auto">
                          <a:xfrm>
                            <a:off x="4561888" y="300226"/>
                            <a:ext cx="54001"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A45C4"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193508491" name="Rectangle 220"/>
                        <wps:cNvSpPr>
                          <a:spLocks noChangeArrowheads="1"/>
                        </wps:cNvSpPr>
                        <wps:spPr bwMode="auto">
                          <a:xfrm>
                            <a:off x="4620289" y="375858"/>
                            <a:ext cx="58401" cy="25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40AB"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862999187" name="Rectangle 221"/>
                        <wps:cNvSpPr>
                          <a:spLocks noChangeArrowheads="1"/>
                        </wps:cNvSpPr>
                        <wps:spPr bwMode="auto">
                          <a:xfrm>
                            <a:off x="4680591" y="300226"/>
                            <a:ext cx="128902"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F4680"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452712805" name="Rectangle 222"/>
                        <wps:cNvSpPr>
                          <a:spLocks noChangeArrowheads="1"/>
                        </wps:cNvSpPr>
                        <wps:spPr bwMode="auto">
                          <a:xfrm>
                            <a:off x="4867994" y="300226"/>
                            <a:ext cx="406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4198D"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977454348" name="Freeform 223"/>
                        <wps:cNvSpPr>
                          <a:spLocks/>
                        </wps:cNvSpPr>
                        <wps:spPr bwMode="auto">
                          <a:xfrm>
                            <a:off x="379007" y="490806"/>
                            <a:ext cx="531510" cy="132156"/>
                          </a:xfrm>
                          <a:custGeom>
                            <a:avLst/>
                            <a:gdLst>
                              <a:gd name="T0" fmla="*/ 0 w 837"/>
                              <a:gd name="T1" fmla="*/ 0 h 208"/>
                              <a:gd name="T2" fmla="*/ 0 w 837"/>
                              <a:gd name="T3" fmla="*/ 6985 h 208"/>
                              <a:gd name="T4" fmla="*/ 0 w 837"/>
                              <a:gd name="T5" fmla="*/ 13970 h 208"/>
                              <a:gd name="T6" fmla="*/ 3810 w 837"/>
                              <a:gd name="T7" fmla="*/ 26670 h 208"/>
                              <a:gd name="T8" fmla="*/ 6985 w 837"/>
                              <a:gd name="T9" fmla="*/ 37465 h 208"/>
                              <a:gd name="T10" fmla="*/ 12700 w 837"/>
                              <a:gd name="T11" fmla="*/ 47625 h 208"/>
                              <a:gd name="T12" fmla="*/ 15875 w 837"/>
                              <a:gd name="T13" fmla="*/ 51435 h 208"/>
                              <a:gd name="T14" fmla="*/ 19685 w 837"/>
                              <a:gd name="T15" fmla="*/ 54610 h 208"/>
                              <a:gd name="T16" fmla="*/ 22860 w 837"/>
                              <a:gd name="T17" fmla="*/ 58420 h 208"/>
                              <a:gd name="T18" fmla="*/ 26670 w 837"/>
                              <a:gd name="T19" fmla="*/ 61595 h 208"/>
                              <a:gd name="T20" fmla="*/ 29845 w 837"/>
                              <a:gd name="T21" fmla="*/ 63500 h 208"/>
                              <a:gd name="T22" fmla="*/ 35560 w 837"/>
                              <a:gd name="T23" fmla="*/ 65405 h 208"/>
                              <a:gd name="T24" fmla="*/ 38735 w 837"/>
                              <a:gd name="T25" fmla="*/ 65405 h 208"/>
                              <a:gd name="T26" fmla="*/ 44450 w 837"/>
                              <a:gd name="T27" fmla="*/ 67310 h 208"/>
                              <a:gd name="T28" fmla="*/ 221615 w 837"/>
                              <a:gd name="T29" fmla="*/ 67310 h 208"/>
                              <a:gd name="T30" fmla="*/ 224790 w 837"/>
                              <a:gd name="T31" fmla="*/ 67310 h 208"/>
                              <a:gd name="T32" fmla="*/ 230505 w 837"/>
                              <a:gd name="T33" fmla="*/ 67310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6360 h 208"/>
                              <a:gd name="T46" fmla="*/ 257175 w 837"/>
                              <a:gd name="T47" fmla="*/ 95250 h 208"/>
                              <a:gd name="T48" fmla="*/ 262255 w 837"/>
                              <a:gd name="T49" fmla="*/ 106045 h 208"/>
                              <a:gd name="T50" fmla="*/ 264160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3050 w 837"/>
                              <a:gd name="T63" fmla="*/ 95250 h 208"/>
                              <a:gd name="T64" fmla="*/ 278130 w 837"/>
                              <a:gd name="T65" fmla="*/ 86360 h 208"/>
                              <a:gd name="T66" fmla="*/ 281940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7310 h 208"/>
                              <a:gd name="T78" fmla="*/ 304800 w 837"/>
                              <a:gd name="T79" fmla="*/ 67310 h 208"/>
                              <a:gd name="T80" fmla="*/ 309880 w 837"/>
                              <a:gd name="T81" fmla="*/ 67310 h 208"/>
                              <a:gd name="T82" fmla="*/ 487045 w 837"/>
                              <a:gd name="T83" fmla="*/ 67310 h 208"/>
                              <a:gd name="T84" fmla="*/ 490855 w 837"/>
                              <a:gd name="T85" fmla="*/ 65405 h 208"/>
                              <a:gd name="T86" fmla="*/ 495935 w 837"/>
                              <a:gd name="T87" fmla="*/ 65405 h 208"/>
                              <a:gd name="T88" fmla="*/ 499745 w 837"/>
                              <a:gd name="T89" fmla="*/ 63500 h 208"/>
                              <a:gd name="T90" fmla="*/ 502920 w 837"/>
                              <a:gd name="T91" fmla="*/ 61595 h 208"/>
                              <a:gd name="T92" fmla="*/ 508635 w 837"/>
                              <a:gd name="T93" fmla="*/ 58420 h 208"/>
                              <a:gd name="T94" fmla="*/ 511810 w 837"/>
                              <a:gd name="T95" fmla="*/ 54610 h 208"/>
                              <a:gd name="T96" fmla="*/ 515620 w 837"/>
                              <a:gd name="T97" fmla="*/ 51435 h 208"/>
                              <a:gd name="T98" fmla="*/ 517525 w 837"/>
                              <a:gd name="T99" fmla="*/ 47625 h 208"/>
                              <a:gd name="T100" fmla="*/ 522605 w 837"/>
                              <a:gd name="T101" fmla="*/ 37465 h 208"/>
                              <a:gd name="T102" fmla="*/ 527685 w 837"/>
                              <a:gd name="T103" fmla="*/ 26670 h 208"/>
                              <a:gd name="T104" fmla="*/ 529590 w 837"/>
                              <a:gd name="T105" fmla="*/ 13970 h 208"/>
                              <a:gd name="T106" fmla="*/ 531495 w 837"/>
                              <a:gd name="T107" fmla="*/ 6985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11"/>
                                </a:lnTo>
                                <a:lnTo>
                                  <a:pt x="0" y="22"/>
                                </a:lnTo>
                                <a:lnTo>
                                  <a:pt x="6" y="42"/>
                                </a:lnTo>
                                <a:lnTo>
                                  <a:pt x="11" y="59"/>
                                </a:lnTo>
                                <a:lnTo>
                                  <a:pt x="20" y="75"/>
                                </a:lnTo>
                                <a:lnTo>
                                  <a:pt x="25" y="81"/>
                                </a:lnTo>
                                <a:lnTo>
                                  <a:pt x="31" y="86"/>
                                </a:lnTo>
                                <a:lnTo>
                                  <a:pt x="36" y="92"/>
                                </a:lnTo>
                                <a:lnTo>
                                  <a:pt x="42" y="97"/>
                                </a:lnTo>
                                <a:lnTo>
                                  <a:pt x="47" y="100"/>
                                </a:lnTo>
                                <a:lnTo>
                                  <a:pt x="56" y="103"/>
                                </a:lnTo>
                                <a:lnTo>
                                  <a:pt x="61" y="103"/>
                                </a:lnTo>
                                <a:lnTo>
                                  <a:pt x="70" y="106"/>
                                </a:lnTo>
                                <a:lnTo>
                                  <a:pt x="349" y="106"/>
                                </a:lnTo>
                                <a:lnTo>
                                  <a:pt x="354" y="106"/>
                                </a:lnTo>
                                <a:lnTo>
                                  <a:pt x="363" y="106"/>
                                </a:lnTo>
                                <a:lnTo>
                                  <a:pt x="368" y="108"/>
                                </a:lnTo>
                                <a:lnTo>
                                  <a:pt x="374" y="111"/>
                                </a:lnTo>
                                <a:lnTo>
                                  <a:pt x="382" y="117"/>
                                </a:lnTo>
                                <a:lnTo>
                                  <a:pt x="388" y="122"/>
                                </a:lnTo>
                                <a:lnTo>
                                  <a:pt x="393" y="128"/>
                                </a:lnTo>
                                <a:lnTo>
                                  <a:pt x="396" y="136"/>
                                </a:lnTo>
                                <a:lnTo>
                                  <a:pt x="405" y="150"/>
                                </a:lnTo>
                                <a:lnTo>
                                  <a:pt x="413" y="167"/>
                                </a:lnTo>
                                <a:lnTo>
                                  <a:pt x="416" y="186"/>
                                </a:lnTo>
                                <a:lnTo>
                                  <a:pt x="418" y="197"/>
                                </a:lnTo>
                                <a:lnTo>
                                  <a:pt x="418" y="208"/>
                                </a:lnTo>
                                <a:lnTo>
                                  <a:pt x="418" y="197"/>
                                </a:lnTo>
                                <a:lnTo>
                                  <a:pt x="418" y="186"/>
                                </a:lnTo>
                                <a:lnTo>
                                  <a:pt x="424" y="167"/>
                                </a:lnTo>
                                <a:lnTo>
                                  <a:pt x="430" y="150"/>
                                </a:lnTo>
                                <a:lnTo>
                                  <a:pt x="438" y="136"/>
                                </a:lnTo>
                                <a:lnTo>
                                  <a:pt x="444" y="128"/>
                                </a:lnTo>
                                <a:lnTo>
                                  <a:pt x="449" y="122"/>
                                </a:lnTo>
                                <a:lnTo>
                                  <a:pt x="455" y="117"/>
                                </a:lnTo>
                                <a:lnTo>
                                  <a:pt x="460" y="111"/>
                                </a:lnTo>
                                <a:lnTo>
                                  <a:pt x="466" y="108"/>
                                </a:lnTo>
                                <a:lnTo>
                                  <a:pt x="474" y="106"/>
                                </a:lnTo>
                                <a:lnTo>
                                  <a:pt x="480" y="106"/>
                                </a:lnTo>
                                <a:lnTo>
                                  <a:pt x="488" y="106"/>
                                </a:lnTo>
                                <a:lnTo>
                                  <a:pt x="767" y="106"/>
                                </a:lnTo>
                                <a:lnTo>
                                  <a:pt x="773" y="103"/>
                                </a:lnTo>
                                <a:lnTo>
                                  <a:pt x="781" y="103"/>
                                </a:lnTo>
                                <a:lnTo>
                                  <a:pt x="787" y="100"/>
                                </a:lnTo>
                                <a:lnTo>
                                  <a:pt x="792" y="97"/>
                                </a:lnTo>
                                <a:lnTo>
                                  <a:pt x="801" y="92"/>
                                </a:lnTo>
                                <a:lnTo>
                                  <a:pt x="806" y="86"/>
                                </a:lnTo>
                                <a:lnTo>
                                  <a:pt x="812" y="81"/>
                                </a:lnTo>
                                <a:lnTo>
                                  <a:pt x="815" y="75"/>
                                </a:lnTo>
                                <a:lnTo>
                                  <a:pt x="823" y="59"/>
                                </a:lnTo>
                                <a:lnTo>
                                  <a:pt x="831" y="42"/>
                                </a:lnTo>
                                <a:lnTo>
                                  <a:pt x="834" y="22"/>
                                </a:lnTo>
                                <a:lnTo>
                                  <a:pt x="837" y="11"/>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069034" name="Freeform 224"/>
                        <wps:cNvSpPr>
                          <a:spLocks/>
                        </wps:cNvSpPr>
                        <wps:spPr bwMode="auto">
                          <a:xfrm>
                            <a:off x="910518" y="490806"/>
                            <a:ext cx="531510" cy="132156"/>
                          </a:xfrm>
                          <a:custGeom>
                            <a:avLst/>
                            <a:gdLst>
                              <a:gd name="T0" fmla="*/ 0 w 837"/>
                              <a:gd name="T1" fmla="*/ 0 h 208"/>
                              <a:gd name="T2" fmla="*/ 0 w 837"/>
                              <a:gd name="T3" fmla="*/ 6985 h 208"/>
                              <a:gd name="T4" fmla="*/ 0 w 837"/>
                              <a:gd name="T5" fmla="*/ 13970 h 208"/>
                              <a:gd name="T6" fmla="*/ 3810 w 837"/>
                              <a:gd name="T7" fmla="*/ 26670 h 208"/>
                              <a:gd name="T8" fmla="*/ 6985 w 837"/>
                              <a:gd name="T9" fmla="*/ 37465 h 208"/>
                              <a:gd name="T10" fmla="*/ 12065 w 837"/>
                              <a:gd name="T11" fmla="*/ 47625 h 208"/>
                              <a:gd name="T12" fmla="*/ 15875 w 837"/>
                              <a:gd name="T13" fmla="*/ 51435 h 208"/>
                              <a:gd name="T14" fmla="*/ 19685 w 837"/>
                              <a:gd name="T15" fmla="*/ 54610 h 208"/>
                              <a:gd name="T16" fmla="*/ 22860 w 837"/>
                              <a:gd name="T17" fmla="*/ 58420 h 208"/>
                              <a:gd name="T18" fmla="*/ 26670 w 837"/>
                              <a:gd name="T19" fmla="*/ 61595 h 208"/>
                              <a:gd name="T20" fmla="*/ 29845 w 837"/>
                              <a:gd name="T21" fmla="*/ 63500 h 208"/>
                              <a:gd name="T22" fmla="*/ 35560 w 837"/>
                              <a:gd name="T23" fmla="*/ 65405 h 208"/>
                              <a:gd name="T24" fmla="*/ 38735 w 837"/>
                              <a:gd name="T25" fmla="*/ 65405 h 208"/>
                              <a:gd name="T26" fmla="*/ 44450 w 837"/>
                              <a:gd name="T27" fmla="*/ 67310 h 208"/>
                              <a:gd name="T28" fmla="*/ 221615 w 837"/>
                              <a:gd name="T29" fmla="*/ 67310 h 208"/>
                              <a:gd name="T30" fmla="*/ 224790 w 837"/>
                              <a:gd name="T31" fmla="*/ 67310 h 208"/>
                              <a:gd name="T32" fmla="*/ 230505 w 837"/>
                              <a:gd name="T33" fmla="*/ 67310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6360 h 208"/>
                              <a:gd name="T46" fmla="*/ 256540 w 837"/>
                              <a:gd name="T47" fmla="*/ 95250 h 208"/>
                              <a:gd name="T48" fmla="*/ 262255 w 837"/>
                              <a:gd name="T49" fmla="*/ 106045 h 208"/>
                              <a:gd name="T50" fmla="*/ 264160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3050 w 837"/>
                              <a:gd name="T63" fmla="*/ 95250 h 208"/>
                              <a:gd name="T64" fmla="*/ 278130 w 837"/>
                              <a:gd name="T65" fmla="*/ 86360 h 208"/>
                              <a:gd name="T66" fmla="*/ 281940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7310 h 208"/>
                              <a:gd name="T78" fmla="*/ 304800 w 837"/>
                              <a:gd name="T79" fmla="*/ 67310 h 208"/>
                              <a:gd name="T80" fmla="*/ 309880 w 837"/>
                              <a:gd name="T81" fmla="*/ 67310 h 208"/>
                              <a:gd name="T82" fmla="*/ 487045 w 837"/>
                              <a:gd name="T83" fmla="*/ 67310 h 208"/>
                              <a:gd name="T84" fmla="*/ 490855 w 837"/>
                              <a:gd name="T85" fmla="*/ 65405 h 208"/>
                              <a:gd name="T86" fmla="*/ 495935 w 837"/>
                              <a:gd name="T87" fmla="*/ 65405 h 208"/>
                              <a:gd name="T88" fmla="*/ 499745 w 837"/>
                              <a:gd name="T89" fmla="*/ 63500 h 208"/>
                              <a:gd name="T90" fmla="*/ 502920 w 837"/>
                              <a:gd name="T91" fmla="*/ 61595 h 208"/>
                              <a:gd name="T92" fmla="*/ 508635 w 837"/>
                              <a:gd name="T93" fmla="*/ 58420 h 208"/>
                              <a:gd name="T94" fmla="*/ 511810 w 837"/>
                              <a:gd name="T95" fmla="*/ 54610 h 208"/>
                              <a:gd name="T96" fmla="*/ 515620 w 837"/>
                              <a:gd name="T97" fmla="*/ 51435 h 208"/>
                              <a:gd name="T98" fmla="*/ 517525 w 837"/>
                              <a:gd name="T99" fmla="*/ 47625 h 208"/>
                              <a:gd name="T100" fmla="*/ 522605 w 837"/>
                              <a:gd name="T101" fmla="*/ 37465 h 208"/>
                              <a:gd name="T102" fmla="*/ 527685 w 837"/>
                              <a:gd name="T103" fmla="*/ 26670 h 208"/>
                              <a:gd name="T104" fmla="*/ 529590 w 837"/>
                              <a:gd name="T105" fmla="*/ 13970 h 208"/>
                              <a:gd name="T106" fmla="*/ 531495 w 837"/>
                              <a:gd name="T107" fmla="*/ 6985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11"/>
                                </a:lnTo>
                                <a:lnTo>
                                  <a:pt x="0" y="22"/>
                                </a:lnTo>
                                <a:lnTo>
                                  <a:pt x="6" y="42"/>
                                </a:lnTo>
                                <a:lnTo>
                                  <a:pt x="11" y="59"/>
                                </a:lnTo>
                                <a:lnTo>
                                  <a:pt x="19" y="75"/>
                                </a:lnTo>
                                <a:lnTo>
                                  <a:pt x="25" y="81"/>
                                </a:lnTo>
                                <a:lnTo>
                                  <a:pt x="31" y="86"/>
                                </a:lnTo>
                                <a:lnTo>
                                  <a:pt x="36" y="92"/>
                                </a:lnTo>
                                <a:lnTo>
                                  <a:pt x="42" y="97"/>
                                </a:lnTo>
                                <a:lnTo>
                                  <a:pt x="47" y="100"/>
                                </a:lnTo>
                                <a:lnTo>
                                  <a:pt x="56" y="103"/>
                                </a:lnTo>
                                <a:lnTo>
                                  <a:pt x="61" y="103"/>
                                </a:lnTo>
                                <a:lnTo>
                                  <a:pt x="70" y="106"/>
                                </a:lnTo>
                                <a:lnTo>
                                  <a:pt x="349" y="106"/>
                                </a:lnTo>
                                <a:lnTo>
                                  <a:pt x="354" y="106"/>
                                </a:lnTo>
                                <a:lnTo>
                                  <a:pt x="363" y="106"/>
                                </a:lnTo>
                                <a:lnTo>
                                  <a:pt x="368" y="108"/>
                                </a:lnTo>
                                <a:lnTo>
                                  <a:pt x="374" y="111"/>
                                </a:lnTo>
                                <a:lnTo>
                                  <a:pt x="382" y="117"/>
                                </a:lnTo>
                                <a:lnTo>
                                  <a:pt x="388" y="122"/>
                                </a:lnTo>
                                <a:lnTo>
                                  <a:pt x="393" y="128"/>
                                </a:lnTo>
                                <a:lnTo>
                                  <a:pt x="396" y="136"/>
                                </a:lnTo>
                                <a:lnTo>
                                  <a:pt x="404" y="150"/>
                                </a:lnTo>
                                <a:lnTo>
                                  <a:pt x="413" y="167"/>
                                </a:lnTo>
                                <a:lnTo>
                                  <a:pt x="416" y="186"/>
                                </a:lnTo>
                                <a:lnTo>
                                  <a:pt x="418" y="197"/>
                                </a:lnTo>
                                <a:lnTo>
                                  <a:pt x="418" y="208"/>
                                </a:lnTo>
                                <a:lnTo>
                                  <a:pt x="418" y="197"/>
                                </a:lnTo>
                                <a:lnTo>
                                  <a:pt x="418" y="186"/>
                                </a:lnTo>
                                <a:lnTo>
                                  <a:pt x="424" y="167"/>
                                </a:lnTo>
                                <a:lnTo>
                                  <a:pt x="430" y="150"/>
                                </a:lnTo>
                                <a:lnTo>
                                  <a:pt x="438" y="136"/>
                                </a:lnTo>
                                <a:lnTo>
                                  <a:pt x="444" y="128"/>
                                </a:lnTo>
                                <a:lnTo>
                                  <a:pt x="449" y="122"/>
                                </a:lnTo>
                                <a:lnTo>
                                  <a:pt x="455" y="117"/>
                                </a:lnTo>
                                <a:lnTo>
                                  <a:pt x="460" y="111"/>
                                </a:lnTo>
                                <a:lnTo>
                                  <a:pt x="466" y="108"/>
                                </a:lnTo>
                                <a:lnTo>
                                  <a:pt x="474" y="106"/>
                                </a:lnTo>
                                <a:lnTo>
                                  <a:pt x="480" y="106"/>
                                </a:lnTo>
                                <a:lnTo>
                                  <a:pt x="488" y="106"/>
                                </a:lnTo>
                                <a:lnTo>
                                  <a:pt x="767" y="106"/>
                                </a:lnTo>
                                <a:lnTo>
                                  <a:pt x="773" y="103"/>
                                </a:lnTo>
                                <a:lnTo>
                                  <a:pt x="781" y="103"/>
                                </a:lnTo>
                                <a:lnTo>
                                  <a:pt x="787" y="100"/>
                                </a:lnTo>
                                <a:lnTo>
                                  <a:pt x="792" y="97"/>
                                </a:lnTo>
                                <a:lnTo>
                                  <a:pt x="801" y="92"/>
                                </a:lnTo>
                                <a:lnTo>
                                  <a:pt x="806" y="86"/>
                                </a:lnTo>
                                <a:lnTo>
                                  <a:pt x="812" y="81"/>
                                </a:lnTo>
                                <a:lnTo>
                                  <a:pt x="815" y="75"/>
                                </a:lnTo>
                                <a:lnTo>
                                  <a:pt x="823" y="59"/>
                                </a:lnTo>
                                <a:lnTo>
                                  <a:pt x="831" y="42"/>
                                </a:lnTo>
                                <a:lnTo>
                                  <a:pt x="834" y="22"/>
                                </a:lnTo>
                                <a:lnTo>
                                  <a:pt x="837" y="11"/>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9630280" name="Freeform 225"/>
                        <wps:cNvSpPr>
                          <a:spLocks/>
                        </wps:cNvSpPr>
                        <wps:spPr bwMode="auto">
                          <a:xfrm>
                            <a:off x="1442028" y="490806"/>
                            <a:ext cx="531510" cy="132156"/>
                          </a:xfrm>
                          <a:custGeom>
                            <a:avLst/>
                            <a:gdLst>
                              <a:gd name="T0" fmla="*/ 0 w 837"/>
                              <a:gd name="T1" fmla="*/ 0 h 208"/>
                              <a:gd name="T2" fmla="*/ 0 w 837"/>
                              <a:gd name="T3" fmla="*/ 6985 h 208"/>
                              <a:gd name="T4" fmla="*/ 0 w 837"/>
                              <a:gd name="T5" fmla="*/ 13970 h 208"/>
                              <a:gd name="T6" fmla="*/ 3175 w 837"/>
                              <a:gd name="T7" fmla="*/ 26670 h 208"/>
                              <a:gd name="T8" fmla="*/ 6985 w 837"/>
                              <a:gd name="T9" fmla="*/ 37465 h 208"/>
                              <a:gd name="T10" fmla="*/ 12065 w 837"/>
                              <a:gd name="T11" fmla="*/ 47625 h 208"/>
                              <a:gd name="T12" fmla="*/ 15875 w 837"/>
                              <a:gd name="T13" fmla="*/ 51435 h 208"/>
                              <a:gd name="T14" fmla="*/ 19685 w 837"/>
                              <a:gd name="T15" fmla="*/ 54610 h 208"/>
                              <a:gd name="T16" fmla="*/ 22860 w 837"/>
                              <a:gd name="T17" fmla="*/ 58420 h 208"/>
                              <a:gd name="T18" fmla="*/ 26670 w 837"/>
                              <a:gd name="T19" fmla="*/ 61595 h 208"/>
                              <a:gd name="T20" fmla="*/ 29845 w 837"/>
                              <a:gd name="T21" fmla="*/ 63500 h 208"/>
                              <a:gd name="T22" fmla="*/ 35560 w 837"/>
                              <a:gd name="T23" fmla="*/ 65405 h 208"/>
                              <a:gd name="T24" fmla="*/ 38735 w 837"/>
                              <a:gd name="T25" fmla="*/ 65405 h 208"/>
                              <a:gd name="T26" fmla="*/ 44450 w 837"/>
                              <a:gd name="T27" fmla="*/ 67310 h 208"/>
                              <a:gd name="T28" fmla="*/ 221615 w 837"/>
                              <a:gd name="T29" fmla="*/ 67310 h 208"/>
                              <a:gd name="T30" fmla="*/ 224790 w 837"/>
                              <a:gd name="T31" fmla="*/ 67310 h 208"/>
                              <a:gd name="T32" fmla="*/ 230505 w 837"/>
                              <a:gd name="T33" fmla="*/ 67310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6360 h 208"/>
                              <a:gd name="T46" fmla="*/ 256540 w 837"/>
                              <a:gd name="T47" fmla="*/ 95250 h 208"/>
                              <a:gd name="T48" fmla="*/ 262255 w 837"/>
                              <a:gd name="T49" fmla="*/ 106045 h 208"/>
                              <a:gd name="T50" fmla="*/ 264160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3050 w 837"/>
                              <a:gd name="T63" fmla="*/ 95250 h 208"/>
                              <a:gd name="T64" fmla="*/ 278130 w 837"/>
                              <a:gd name="T65" fmla="*/ 86360 h 208"/>
                              <a:gd name="T66" fmla="*/ 281305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7310 h 208"/>
                              <a:gd name="T78" fmla="*/ 304800 w 837"/>
                              <a:gd name="T79" fmla="*/ 67310 h 208"/>
                              <a:gd name="T80" fmla="*/ 309880 w 837"/>
                              <a:gd name="T81" fmla="*/ 67310 h 208"/>
                              <a:gd name="T82" fmla="*/ 487045 w 837"/>
                              <a:gd name="T83" fmla="*/ 67310 h 208"/>
                              <a:gd name="T84" fmla="*/ 490855 w 837"/>
                              <a:gd name="T85" fmla="*/ 65405 h 208"/>
                              <a:gd name="T86" fmla="*/ 495935 w 837"/>
                              <a:gd name="T87" fmla="*/ 65405 h 208"/>
                              <a:gd name="T88" fmla="*/ 499745 w 837"/>
                              <a:gd name="T89" fmla="*/ 63500 h 208"/>
                              <a:gd name="T90" fmla="*/ 502920 w 837"/>
                              <a:gd name="T91" fmla="*/ 61595 h 208"/>
                              <a:gd name="T92" fmla="*/ 508635 w 837"/>
                              <a:gd name="T93" fmla="*/ 58420 h 208"/>
                              <a:gd name="T94" fmla="*/ 511810 w 837"/>
                              <a:gd name="T95" fmla="*/ 54610 h 208"/>
                              <a:gd name="T96" fmla="*/ 515620 w 837"/>
                              <a:gd name="T97" fmla="*/ 51435 h 208"/>
                              <a:gd name="T98" fmla="*/ 517525 w 837"/>
                              <a:gd name="T99" fmla="*/ 47625 h 208"/>
                              <a:gd name="T100" fmla="*/ 522605 w 837"/>
                              <a:gd name="T101" fmla="*/ 37465 h 208"/>
                              <a:gd name="T102" fmla="*/ 527685 w 837"/>
                              <a:gd name="T103" fmla="*/ 26670 h 208"/>
                              <a:gd name="T104" fmla="*/ 529590 w 837"/>
                              <a:gd name="T105" fmla="*/ 13970 h 208"/>
                              <a:gd name="T106" fmla="*/ 531495 w 837"/>
                              <a:gd name="T107" fmla="*/ 6985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11"/>
                                </a:lnTo>
                                <a:lnTo>
                                  <a:pt x="0" y="22"/>
                                </a:lnTo>
                                <a:lnTo>
                                  <a:pt x="5" y="42"/>
                                </a:lnTo>
                                <a:lnTo>
                                  <a:pt x="11" y="59"/>
                                </a:lnTo>
                                <a:lnTo>
                                  <a:pt x="19" y="75"/>
                                </a:lnTo>
                                <a:lnTo>
                                  <a:pt x="25" y="81"/>
                                </a:lnTo>
                                <a:lnTo>
                                  <a:pt x="31" y="86"/>
                                </a:lnTo>
                                <a:lnTo>
                                  <a:pt x="36" y="92"/>
                                </a:lnTo>
                                <a:lnTo>
                                  <a:pt x="42" y="97"/>
                                </a:lnTo>
                                <a:lnTo>
                                  <a:pt x="47" y="100"/>
                                </a:lnTo>
                                <a:lnTo>
                                  <a:pt x="56" y="103"/>
                                </a:lnTo>
                                <a:lnTo>
                                  <a:pt x="61" y="103"/>
                                </a:lnTo>
                                <a:lnTo>
                                  <a:pt x="70" y="106"/>
                                </a:lnTo>
                                <a:lnTo>
                                  <a:pt x="349" y="106"/>
                                </a:lnTo>
                                <a:lnTo>
                                  <a:pt x="354" y="106"/>
                                </a:lnTo>
                                <a:lnTo>
                                  <a:pt x="363" y="106"/>
                                </a:lnTo>
                                <a:lnTo>
                                  <a:pt x="368" y="108"/>
                                </a:lnTo>
                                <a:lnTo>
                                  <a:pt x="374" y="111"/>
                                </a:lnTo>
                                <a:lnTo>
                                  <a:pt x="382" y="117"/>
                                </a:lnTo>
                                <a:lnTo>
                                  <a:pt x="388" y="122"/>
                                </a:lnTo>
                                <a:lnTo>
                                  <a:pt x="393" y="128"/>
                                </a:lnTo>
                                <a:lnTo>
                                  <a:pt x="396" y="136"/>
                                </a:lnTo>
                                <a:lnTo>
                                  <a:pt x="404" y="150"/>
                                </a:lnTo>
                                <a:lnTo>
                                  <a:pt x="413" y="167"/>
                                </a:lnTo>
                                <a:lnTo>
                                  <a:pt x="416" y="186"/>
                                </a:lnTo>
                                <a:lnTo>
                                  <a:pt x="418" y="197"/>
                                </a:lnTo>
                                <a:lnTo>
                                  <a:pt x="418" y="208"/>
                                </a:lnTo>
                                <a:lnTo>
                                  <a:pt x="418" y="197"/>
                                </a:lnTo>
                                <a:lnTo>
                                  <a:pt x="418" y="186"/>
                                </a:lnTo>
                                <a:lnTo>
                                  <a:pt x="424" y="167"/>
                                </a:lnTo>
                                <a:lnTo>
                                  <a:pt x="430" y="150"/>
                                </a:lnTo>
                                <a:lnTo>
                                  <a:pt x="438" y="136"/>
                                </a:lnTo>
                                <a:lnTo>
                                  <a:pt x="443" y="128"/>
                                </a:lnTo>
                                <a:lnTo>
                                  <a:pt x="449" y="122"/>
                                </a:lnTo>
                                <a:lnTo>
                                  <a:pt x="455" y="117"/>
                                </a:lnTo>
                                <a:lnTo>
                                  <a:pt x="460" y="111"/>
                                </a:lnTo>
                                <a:lnTo>
                                  <a:pt x="466" y="108"/>
                                </a:lnTo>
                                <a:lnTo>
                                  <a:pt x="474" y="106"/>
                                </a:lnTo>
                                <a:lnTo>
                                  <a:pt x="480" y="106"/>
                                </a:lnTo>
                                <a:lnTo>
                                  <a:pt x="488" y="106"/>
                                </a:lnTo>
                                <a:lnTo>
                                  <a:pt x="767" y="106"/>
                                </a:lnTo>
                                <a:lnTo>
                                  <a:pt x="773" y="103"/>
                                </a:lnTo>
                                <a:lnTo>
                                  <a:pt x="781" y="103"/>
                                </a:lnTo>
                                <a:lnTo>
                                  <a:pt x="787" y="100"/>
                                </a:lnTo>
                                <a:lnTo>
                                  <a:pt x="792" y="97"/>
                                </a:lnTo>
                                <a:lnTo>
                                  <a:pt x="801" y="92"/>
                                </a:lnTo>
                                <a:lnTo>
                                  <a:pt x="806" y="86"/>
                                </a:lnTo>
                                <a:lnTo>
                                  <a:pt x="812" y="81"/>
                                </a:lnTo>
                                <a:lnTo>
                                  <a:pt x="815" y="75"/>
                                </a:lnTo>
                                <a:lnTo>
                                  <a:pt x="823" y="59"/>
                                </a:lnTo>
                                <a:lnTo>
                                  <a:pt x="831" y="42"/>
                                </a:lnTo>
                                <a:lnTo>
                                  <a:pt x="834" y="22"/>
                                </a:lnTo>
                                <a:lnTo>
                                  <a:pt x="837" y="11"/>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659564" name="Freeform 226"/>
                        <wps:cNvSpPr>
                          <a:spLocks/>
                        </wps:cNvSpPr>
                        <wps:spPr bwMode="auto">
                          <a:xfrm>
                            <a:off x="1973538" y="490806"/>
                            <a:ext cx="531510" cy="132156"/>
                          </a:xfrm>
                          <a:custGeom>
                            <a:avLst/>
                            <a:gdLst>
                              <a:gd name="T0" fmla="*/ 0 w 837"/>
                              <a:gd name="T1" fmla="*/ 0 h 208"/>
                              <a:gd name="T2" fmla="*/ 0 w 837"/>
                              <a:gd name="T3" fmla="*/ 6985 h 208"/>
                              <a:gd name="T4" fmla="*/ 0 w 837"/>
                              <a:gd name="T5" fmla="*/ 13970 h 208"/>
                              <a:gd name="T6" fmla="*/ 3175 w 837"/>
                              <a:gd name="T7" fmla="*/ 26670 h 208"/>
                              <a:gd name="T8" fmla="*/ 6985 w 837"/>
                              <a:gd name="T9" fmla="*/ 37465 h 208"/>
                              <a:gd name="T10" fmla="*/ 12065 w 837"/>
                              <a:gd name="T11" fmla="*/ 47625 h 208"/>
                              <a:gd name="T12" fmla="*/ 15875 w 837"/>
                              <a:gd name="T13" fmla="*/ 51435 h 208"/>
                              <a:gd name="T14" fmla="*/ 19685 w 837"/>
                              <a:gd name="T15" fmla="*/ 54610 h 208"/>
                              <a:gd name="T16" fmla="*/ 22860 w 837"/>
                              <a:gd name="T17" fmla="*/ 58420 h 208"/>
                              <a:gd name="T18" fmla="*/ 26670 w 837"/>
                              <a:gd name="T19" fmla="*/ 61595 h 208"/>
                              <a:gd name="T20" fmla="*/ 29845 w 837"/>
                              <a:gd name="T21" fmla="*/ 63500 h 208"/>
                              <a:gd name="T22" fmla="*/ 35560 w 837"/>
                              <a:gd name="T23" fmla="*/ 65405 h 208"/>
                              <a:gd name="T24" fmla="*/ 38735 w 837"/>
                              <a:gd name="T25" fmla="*/ 65405 h 208"/>
                              <a:gd name="T26" fmla="*/ 44450 w 837"/>
                              <a:gd name="T27" fmla="*/ 67310 h 208"/>
                              <a:gd name="T28" fmla="*/ 221615 w 837"/>
                              <a:gd name="T29" fmla="*/ 67310 h 208"/>
                              <a:gd name="T30" fmla="*/ 224790 w 837"/>
                              <a:gd name="T31" fmla="*/ 67310 h 208"/>
                              <a:gd name="T32" fmla="*/ 230505 w 837"/>
                              <a:gd name="T33" fmla="*/ 67310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6360 h 208"/>
                              <a:gd name="T46" fmla="*/ 256540 w 837"/>
                              <a:gd name="T47" fmla="*/ 95250 h 208"/>
                              <a:gd name="T48" fmla="*/ 262255 w 837"/>
                              <a:gd name="T49" fmla="*/ 106045 h 208"/>
                              <a:gd name="T50" fmla="*/ 264160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6360 h 208"/>
                              <a:gd name="T66" fmla="*/ 281305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7310 h 208"/>
                              <a:gd name="T78" fmla="*/ 304800 w 837"/>
                              <a:gd name="T79" fmla="*/ 67310 h 208"/>
                              <a:gd name="T80" fmla="*/ 309880 w 837"/>
                              <a:gd name="T81" fmla="*/ 67310 h 208"/>
                              <a:gd name="T82" fmla="*/ 487045 w 837"/>
                              <a:gd name="T83" fmla="*/ 67310 h 208"/>
                              <a:gd name="T84" fmla="*/ 490855 w 837"/>
                              <a:gd name="T85" fmla="*/ 65405 h 208"/>
                              <a:gd name="T86" fmla="*/ 495935 w 837"/>
                              <a:gd name="T87" fmla="*/ 65405 h 208"/>
                              <a:gd name="T88" fmla="*/ 499745 w 837"/>
                              <a:gd name="T89" fmla="*/ 63500 h 208"/>
                              <a:gd name="T90" fmla="*/ 502920 w 837"/>
                              <a:gd name="T91" fmla="*/ 61595 h 208"/>
                              <a:gd name="T92" fmla="*/ 508635 w 837"/>
                              <a:gd name="T93" fmla="*/ 58420 h 208"/>
                              <a:gd name="T94" fmla="*/ 511810 w 837"/>
                              <a:gd name="T95" fmla="*/ 54610 h 208"/>
                              <a:gd name="T96" fmla="*/ 515620 w 837"/>
                              <a:gd name="T97" fmla="*/ 51435 h 208"/>
                              <a:gd name="T98" fmla="*/ 516890 w 837"/>
                              <a:gd name="T99" fmla="*/ 47625 h 208"/>
                              <a:gd name="T100" fmla="*/ 522605 w 837"/>
                              <a:gd name="T101" fmla="*/ 37465 h 208"/>
                              <a:gd name="T102" fmla="*/ 527685 w 837"/>
                              <a:gd name="T103" fmla="*/ 26670 h 208"/>
                              <a:gd name="T104" fmla="*/ 529590 w 837"/>
                              <a:gd name="T105" fmla="*/ 13970 h 208"/>
                              <a:gd name="T106" fmla="*/ 531495 w 837"/>
                              <a:gd name="T107" fmla="*/ 6985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11"/>
                                </a:lnTo>
                                <a:lnTo>
                                  <a:pt x="0" y="22"/>
                                </a:lnTo>
                                <a:lnTo>
                                  <a:pt x="5" y="42"/>
                                </a:lnTo>
                                <a:lnTo>
                                  <a:pt x="11" y="59"/>
                                </a:lnTo>
                                <a:lnTo>
                                  <a:pt x="19" y="75"/>
                                </a:lnTo>
                                <a:lnTo>
                                  <a:pt x="25" y="81"/>
                                </a:lnTo>
                                <a:lnTo>
                                  <a:pt x="31" y="86"/>
                                </a:lnTo>
                                <a:lnTo>
                                  <a:pt x="36" y="92"/>
                                </a:lnTo>
                                <a:lnTo>
                                  <a:pt x="42" y="97"/>
                                </a:lnTo>
                                <a:lnTo>
                                  <a:pt x="47" y="100"/>
                                </a:lnTo>
                                <a:lnTo>
                                  <a:pt x="56" y="103"/>
                                </a:lnTo>
                                <a:lnTo>
                                  <a:pt x="61" y="103"/>
                                </a:lnTo>
                                <a:lnTo>
                                  <a:pt x="70" y="106"/>
                                </a:lnTo>
                                <a:lnTo>
                                  <a:pt x="349" y="106"/>
                                </a:lnTo>
                                <a:lnTo>
                                  <a:pt x="354" y="106"/>
                                </a:lnTo>
                                <a:lnTo>
                                  <a:pt x="363" y="106"/>
                                </a:lnTo>
                                <a:lnTo>
                                  <a:pt x="368" y="108"/>
                                </a:lnTo>
                                <a:lnTo>
                                  <a:pt x="374" y="111"/>
                                </a:lnTo>
                                <a:lnTo>
                                  <a:pt x="382" y="117"/>
                                </a:lnTo>
                                <a:lnTo>
                                  <a:pt x="388" y="122"/>
                                </a:lnTo>
                                <a:lnTo>
                                  <a:pt x="393" y="128"/>
                                </a:lnTo>
                                <a:lnTo>
                                  <a:pt x="396" y="136"/>
                                </a:lnTo>
                                <a:lnTo>
                                  <a:pt x="404" y="150"/>
                                </a:lnTo>
                                <a:lnTo>
                                  <a:pt x="413" y="167"/>
                                </a:lnTo>
                                <a:lnTo>
                                  <a:pt x="416" y="186"/>
                                </a:lnTo>
                                <a:lnTo>
                                  <a:pt x="418" y="197"/>
                                </a:lnTo>
                                <a:lnTo>
                                  <a:pt x="418" y="208"/>
                                </a:lnTo>
                                <a:lnTo>
                                  <a:pt x="418" y="197"/>
                                </a:lnTo>
                                <a:lnTo>
                                  <a:pt x="418" y="186"/>
                                </a:lnTo>
                                <a:lnTo>
                                  <a:pt x="424" y="167"/>
                                </a:lnTo>
                                <a:lnTo>
                                  <a:pt x="429" y="150"/>
                                </a:lnTo>
                                <a:lnTo>
                                  <a:pt x="438" y="136"/>
                                </a:lnTo>
                                <a:lnTo>
                                  <a:pt x="443" y="128"/>
                                </a:lnTo>
                                <a:lnTo>
                                  <a:pt x="449" y="122"/>
                                </a:lnTo>
                                <a:lnTo>
                                  <a:pt x="455" y="117"/>
                                </a:lnTo>
                                <a:lnTo>
                                  <a:pt x="460" y="111"/>
                                </a:lnTo>
                                <a:lnTo>
                                  <a:pt x="466" y="108"/>
                                </a:lnTo>
                                <a:lnTo>
                                  <a:pt x="474" y="106"/>
                                </a:lnTo>
                                <a:lnTo>
                                  <a:pt x="480" y="106"/>
                                </a:lnTo>
                                <a:lnTo>
                                  <a:pt x="488" y="106"/>
                                </a:lnTo>
                                <a:lnTo>
                                  <a:pt x="767" y="106"/>
                                </a:lnTo>
                                <a:lnTo>
                                  <a:pt x="773" y="103"/>
                                </a:lnTo>
                                <a:lnTo>
                                  <a:pt x="781" y="103"/>
                                </a:lnTo>
                                <a:lnTo>
                                  <a:pt x="787" y="100"/>
                                </a:lnTo>
                                <a:lnTo>
                                  <a:pt x="792" y="97"/>
                                </a:lnTo>
                                <a:lnTo>
                                  <a:pt x="801" y="92"/>
                                </a:lnTo>
                                <a:lnTo>
                                  <a:pt x="806" y="86"/>
                                </a:lnTo>
                                <a:lnTo>
                                  <a:pt x="812" y="81"/>
                                </a:lnTo>
                                <a:lnTo>
                                  <a:pt x="814" y="75"/>
                                </a:lnTo>
                                <a:lnTo>
                                  <a:pt x="823" y="59"/>
                                </a:lnTo>
                                <a:lnTo>
                                  <a:pt x="831" y="42"/>
                                </a:lnTo>
                                <a:lnTo>
                                  <a:pt x="834" y="22"/>
                                </a:lnTo>
                                <a:lnTo>
                                  <a:pt x="837" y="11"/>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0254207" name="Freeform 227"/>
                        <wps:cNvSpPr>
                          <a:spLocks/>
                        </wps:cNvSpPr>
                        <wps:spPr bwMode="auto">
                          <a:xfrm>
                            <a:off x="2505048" y="490806"/>
                            <a:ext cx="531510" cy="132156"/>
                          </a:xfrm>
                          <a:custGeom>
                            <a:avLst/>
                            <a:gdLst>
                              <a:gd name="T0" fmla="*/ 0 w 837"/>
                              <a:gd name="T1" fmla="*/ 0 h 208"/>
                              <a:gd name="T2" fmla="*/ 0 w 837"/>
                              <a:gd name="T3" fmla="*/ 6985 h 208"/>
                              <a:gd name="T4" fmla="*/ 0 w 837"/>
                              <a:gd name="T5" fmla="*/ 13970 h 208"/>
                              <a:gd name="T6" fmla="*/ 3175 w 837"/>
                              <a:gd name="T7" fmla="*/ 26670 h 208"/>
                              <a:gd name="T8" fmla="*/ 6985 w 837"/>
                              <a:gd name="T9" fmla="*/ 37465 h 208"/>
                              <a:gd name="T10" fmla="*/ 12065 w 837"/>
                              <a:gd name="T11" fmla="*/ 47625 h 208"/>
                              <a:gd name="T12" fmla="*/ 15875 w 837"/>
                              <a:gd name="T13" fmla="*/ 51435 h 208"/>
                              <a:gd name="T14" fmla="*/ 19050 w 837"/>
                              <a:gd name="T15" fmla="*/ 54610 h 208"/>
                              <a:gd name="T16" fmla="*/ 22860 w 837"/>
                              <a:gd name="T17" fmla="*/ 58420 h 208"/>
                              <a:gd name="T18" fmla="*/ 26670 w 837"/>
                              <a:gd name="T19" fmla="*/ 61595 h 208"/>
                              <a:gd name="T20" fmla="*/ 29845 w 837"/>
                              <a:gd name="T21" fmla="*/ 63500 h 208"/>
                              <a:gd name="T22" fmla="*/ 35560 w 837"/>
                              <a:gd name="T23" fmla="*/ 65405 h 208"/>
                              <a:gd name="T24" fmla="*/ 38735 w 837"/>
                              <a:gd name="T25" fmla="*/ 65405 h 208"/>
                              <a:gd name="T26" fmla="*/ 44450 w 837"/>
                              <a:gd name="T27" fmla="*/ 67310 h 208"/>
                              <a:gd name="T28" fmla="*/ 221615 w 837"/>
                              <a:gd name="T29" fmla="*/ 67310 h 208"/>
                              <a:gd name="T30" fmla="*/ 224790 w 837"/>
                              <a:gd name="T31" fmla="*/ 67310 h 208"/>
                              <a:gd name="T32" fmla="*/ 229870 w 837"/>
                              <a:gd name="T33" fmla="*/ 67310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6360 h 208"/>
                              <a:gd name="T46" fmla="*/ 256540 w 837"/>
                              <a:gd name="T47" fmla="*/ 95250 h 208"/>
                              <a:gd name="T48" fmla="*/ 262255 w 837"/>
                              <a:gd name="T49" fmla="*/ 106045 h 208"/>
                              <a:gd name="T50" fmla="*/ 263525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6360 h 208"/>
                              <a:gd name="T66" fmla="*/ 281305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7310 h 208"/>
                              <a:gd name="T78" fmla="*/ 304800 w 837"/>
                              <a:gd name="T79" fmla="*/ 67310 h 208"/>
                              <a:gd name="T80" fmla="*/ 309880 w 837"/>
                              <a:gd name="T81" fmla="*/ 67310 h 208"/>
                              <a:gd name="T82" fmla="*/ 487045 w 837"/>
                              <a:gd name="T83" fmla="*/ 67310 h 208"/>
                              <a:gd name="T84" fmla="*/ 490855 w 837"/>
                              <a:gd name="T85" fmla="*/ 65405 h 208"/>
                              <a:gd name="T86" fmla="*/ 495935 w 837"/>
                              <a:gd name="T87" fmla="*/ 65405 h 208"/>
                              <a:gd name="T88" fmla="*/ 499745 w 837"/>
                              <a:gd name="T89" fmla="*/ 63500 h 208"/>
                              <a:gd name="T90" fmla="*/ 502920 w 837"/>
                              <a:gd name="T91" fmla="*/ 61595 h 208"/>
                              <a:gd name="T92" fmla="*/ 508000 w 837"/>
                              <a:gd name="T93" fmla="*/ 58420 h 208"/>
                              <a:gd name="T94" fmla="*/ 511810 w 837"/>
                              <a:gd name="T95" fmla="*/ 54610 h 208"/>
                              <a:gd name="T96" fmla="*/ 515620 w 837"/>
                              <a:gd name="T97" fmla="*/ 51435 h 208"/>
                              <a:gd name="T98" fmla="*/ 516890 w 837"/>
                              <a:gd name="T99" fmla="*/ 47625 h 208"/>
                              <a:gd name="T100" fmla="*/ 522605 w 837"/>
                              <a:gd name="T101" fmla="*/ 37465 h 208"/>
                              <a:gd name="T102" fmla="*/ 527685 w 837"/>
                              <a:gd name="T103" fmla="*/ 26670 h 208"/>
                              <a:gd name="T104" fmla="*/ 529590 w 837"/>
                              <a:gd name="T105" fmla="*/ 13970 h 208"/>
                              <a:gd name="T106" fmla="*/ 531495 w 837"/>
                              <a:gd name="T107" fmla="*/ 6985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11"/>
                                </a:lnTo>
                                <a:lnTo>
                                  <a:pt x="0" y="22"/>
                                </a:lnTo>
                                <a:lnTo>
                                  <a:pt x="5" y="42"/>
                                </a:lnTo>
                                <a:lnTo>
                                  <a:pt x="11" y="59"/>
                                </a:lnTo>
                                <a:lnTo>
                                  <a:pt x="19" y="75"/>
                                </a:lnTo>
                                <a:lnTo>
                                  <a:pt x="25" y="81"/>
                                </a:lnTo>
                                <a:lnTo>
                                  <a:pt x="30" y="86"/>
                                </a:lnTo>
                                <a:lnTo>
                                  <a:pt x="36" y="92"/>
                                </a:lnTo>
                                <a:lnTo>
                                  <a:pt x="42" y="97"/>
                                </a:lnTo>
                                <a:lnTo>
                                  <a:pt x="47" y="100"/>
                                </a:lnTo>
                                <a:lnTo>
                                  <a:pt x="56" y="103"/>
                                </a:lnTo>
                                <a:lnTo>
                                  <a:pt x="61" y="103"/>
                                </a:lnTo>
                                <a:lnTo>
                                  <a:pt x="70" y="106"/>
                                </a:lnTo>
                                <a:lnTo>
                                  <a:pt x="349" y="106"/>
                                </a:lnTo>
                                <a:lnTo>
                                  <a:pt x="354" y="106"/>
                                </a:lnTo>
                                <a:lnTo>
                                  <a:pt x="362" y="106"/>
                                </a:lnTo>
                                <a:lnTo>
                                  <a:pt x="368" y="108"/>
                                </a:lnTo>
                                <a:lnTo>
                                  <a:pt x="374" y="111"/>
                                </a:lnTo>
                                <a:lnTo>
                                  <a:pt x="382" y="117"/>
                                </a:lnTo>
                                <a:lnTo>
                                  <a:pt x="388" y="122"/>
                                </a:lnTo>
                                <a:lnTo>
                                  <a:pt x="393" y="128"/>
                                </a:lnTo>
                                <a:lnTo>
                                  <a:pt x="396" y="136"/>
                                </a:lnTo>
                                <a:lnTo>
                                  <a:pt x="404" y="150"/>
                                </a:lnTo>
                                <a:lnTo>
                                  <a:pt x="413" y="167"/>
                                </a:lnTo>
                                <a:lnTo>
                                  <a:pt x="415" y="186"/>
                                </a:lnTo>
                                <a:lnTo>
                                  <a:pt x="418" y="197"/>
                                </a:lnTo>
                                <a:lnTo>
                                  <a:pt x="418" y="208"/>
                                </a:lnTo>
                                <a:lnTo>
                                  <a:pt x="418" y="197"/>
                                </a:lnTo>
                                <a:lnTo>
                                  <a:pt x="418" y="186"/>
                                </a:lnTo>
                                <a:lnTo>
                                  <a:pt x="424" y="167"/>
                                </a:lnTo>
                                <a:lnTo>
                                  <a:pt x="429" y="150"/>
                                </a:lnTo>
                                <a:lnTo>
                                  <a:pt x="438" y="136"/>
                                </a:lnTo>
                                <a:lnTo>
                                  <a:pt x="443" y="128"/>
                                </a:lnTo>
                                <a:lnTo>
                                  <a:pt x="449" y="122"/>
                                </a:lnTo>
                                <a:lnTo>
                                  <a:pt x="455" y="117"/>
                                </a:lnTo>
                                <a:lnTo>
                                  <a:pt x="460" y="111"/>
                                </a:lnTo>
                                <a:lnTo>
                                  <a:pt x="466" y="108"/>
                                </a:lnTo>
                                <a:lnTo>
                                  <a:pt x="474" y="106"/>
                                </a:lnTo>
                                <a:lnTo>
                                  <a:pt x="480" y="106"/>
                                </a:lnTo>
                                <a:lnTo>
                                  <a:pt x="488" y="106"/>
                                </a:lnTo>
                                <a:lnTo>
                                  <a:pt x="767" y="106"/>
                                </a:lnTo>
                                <a:lnTo>
                                  <a:pt x="773" y="103"/>
                                </a:lnTo>
                                <a:lnTo>
                                  <a:pt x="781" y="103"/>
                                </a:lnTo>
                                <a:lnTo>
                                  <a:pt x="787" y="100"/>
                                </a:lnTo>
                                <a:lnTo>
                                  <a:pt x="792" y="97"/>
                                </a:lnTo>
                                <a:lnTo>
                                  <a:pt x="800" y="92"/>
                                </a:lnTo>
                                <a:lnTo>
                                  <a:pt x="806" y="86"/>
                                </a:lnTo>
                                <a:lnTo>
                                  <a:pt x="812" y="81"/>
                                </a:lnTo>
                                <a:lnTo>
                                  <a:pt x="814" y="75"/>
                                </a:lnTo>
                                <a:lnTo>
                                  <a:pt x="823" y="59"/>
                                </a:lnTo>
                                <a:lnTo>
                                  <a:pt x="831" y="42"/>
                                </a:lnTo>
                                <a:lnTo>
                                  <a:pt x="834" y="22"/>
                                </a:lnTo>
                                <a:lnTo>
                                  <a:pt x="837" y="11"/>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959997" name="Freeform 228"/>
                        <wps:cNvSpPr>
                          <a:spLocks/>
                        </wps:cNvSpPr>
                        <wps:spPr bwMode="auto">
                          <a:xfrm>
                            <a:off x="3036559" y="490806"/>
                            <a:ext cx="531510" cy="132156"/>
                          </a:xfrm>
                          <a:custGeom>
                            <a:avLst/>
                            <a:gdLst>
                              <a:gd name="T0" fmla="*/ 0 w 837"/>
                              <a:gd name="T1" fmla="*/ 0 h 208"/>
                              <a:gd name="T2" fmla="*/ 0 w 837"/>
                              <a:gd name="T3" fmla="*/ 6985 h 208"/>
                              <a:gd name="T4" fmla="*/ 0 w 837"/>
                              <a:gd name="T5" fmla="*/ 13970 h 208"/>
                              <a:gd name="T6" fmla="*/ 3175 w 837"/>
                              <a:gd name="T7" fmla="*/ 26670 h 208"/>
                              <a:gd name="T8" fmla="*/ 6985 w 837"/>
                              <a:gd name="T9" fmla="*/ 37465 h 208"/>
                              <a:gd name="T10" fmla="*/ 12065 w 837"/>
                              <a:gd name="T11" fmla="*/ 47625 h 208"/>
                              <a:gd name="T12" fmla="*/ 15875 w 837"/>
                              <a:gd name="T13" fmla="*/ 51435 h 208"/>
                              <a:gd name="T14" fmla="*/ 19050 w 837"/>
                              <a:gd name="T15" fmla="*/ 54610 h 208"/>
                              <a:gd name="T16" fmla="*/ 22860 w 837"/>
                              <a:gd name="T17" fmla="*/ 58420 h 208"/>
                              <a:gd name="T18" fmla="*/ 26670 w 837"/>
                              <a:gd name="T19" fmla="*/ 61595 h 208"/>
                              <a:gd name="T20" fmla="*/ 29845 w 837"/>
                              <a:gd name="T21" fmla="*/ 63500 h 208"/>
                              <a:gd name="T22" fmla="*/ 35560 w 837"/>
                              <a:gd name="T23" fmla="*/ 65405 h 208"/>
                              <a:gd name="T24" fmla="*/ 38735 w 837"/>
                              <a:gd name="T25" fmla="*/ 65405 h 208"/>
                              <a:gd name="T26" fmla="*/ 43815 w 837"/>
                              <a:gd name="T27" fmla="*/ 67310 h 208"/>
                              <a:gd name="T28" fmla="*/ 220980 w 837"/>
                              <a:gd name="T29" fmla="*/ 67310 h 208"/>
                              <a:gd name="T30" fmla="*/ 224790 w 837"/>
                              <a:gd name="T31" fmla="*/ 67310 h 208"/>
                              <a:gd name="T32" fmla="*/ 229870 w 837"/>
                              <a:gd name="T33" fmla="*/ 67310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6360 h 208"/>
                              <a:gd name="T46" fmla="*/ 256540 w 837"/>
                              <a:gd name="T47" fmla="*/ 95250 h 208"/>
                              <a:gd name="T48" fmla="*/ 262255 w 837"/>
                              <a:gd name="T49" fmla="*/ 106045 h 208"/>
                              <a:gd name="T50" fmla="*/ 263525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6360 h 208"/>
                              <a:gd name="T66" fmla="*/ 281305 w 837"/>
                              <a:gd name="T67" fmla="*/ 81280 h 208"/>
                              <a:gd name="T68" fmla="*/ 285115 w 837"/>
                              <a:gd name="T69" fmla="*/ 77470 h 208"/>
                              <a:gd name="T70" fmla="*/ 288290 w 837"/>
                              <a:gd name="T71" fmla="*/ 74295 h 208"/>
                              <a:gd name="T72" fmla="*/ 292100 w 837"/>
                              <a:gd name="T73" fmla="*/ 70485 h 208"/>
                              <a:gd name="T74" fmla="*/ 295910 w 837"/>
                              <a:gd name="T75" fmla="*/ 68580 h 208"/>
                              <a:gd name="T76" fmla="*/ 300990 w 837"/>
                              <a:gd name="T77" fmla="*/ 67310 h 208"/>
                              <a:gd name="T78" fmla="*/ 304800 w 837"/>
                              <a:gd name="T79" fmla="*/ 67310 h 208"/>
                              <a:gd name="T80" fmla="*/ 309880 w 837"/>
                              <a:gd name="T81" fmla="*/ 67310 h 208"/>
                              <a:gd name="T82" fmla="*/ 487045 w 837"/>
                              <a:gd name="T83" fmla="*/ 67310 h 208"/>
                              <a:gd name="T84" fmla="*/ 490855 w 837"/>
                              <a:gd name="T85" fmla="*/ 65405 h 208"/>
                              <a:gd name="T86" fmla="*/ 495935 w 837"/>
                              <a:gd name="T87" fmla="*/ 65405 h 208"/>
                              <a:gd name="T88" fmla="*/ 499110 w 837"/>
                              <a:gd name="T89" fmla="*/ 63500 h 208"/>
                              <a:gd name="T90" fmla="*/ 502920 w 837"/>
                              <a:gd name="T91" fmla="*/ 61595 h 208"/>
                              <a:gd name="T92" fmla="*/ 508000 w 837"/>
                              <a:gd name="T93" fmla="*/ 58420 h 208"/>
                              <a:gd name="T94" fmla="*/ 511810 w 837"/>
                              <a:gd name="T95" fmla="*/ 54610 h 208"/>
                              <a:gd name="T96" fmla="*/ 515620 w 837"/>
                              <a:gd name="T97" fmla="*/ 51435 h 208"/>
                              <a:gd name="T98" fmla="*/ 516890 w 837"/>
                              <a:gd name="T99" fmla="*/ 47625 h 208"/>
                              <a:gd name="T100" fmla="*/ 522605 w 837"/>
                              <a:gd name="T101" fmla="*/ 37465 h 208"/>
                              <a:gd name="T102" fmla="*/ 527685 w 837"/>
                              <a:gd name="T103" fmla="*/ 26670 h 208"/>
                              <a:gd name="T104" fmla="*/ 529590 w 837"/>
                              <a:gd name="T105" fmla="*/ 13970 h 208"/>
                              <a:gd name="T106" fmla="*/ 531495 w 837"/>
                              <a:gd name="T107" fmla="*/ 6985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11"/>
                                </a:lnTo>
                                <a:lnTo>
                                  <a:pt x="0" y="22"/>
                                </a:lnTo>
                                <a:lnTo>
                                  <a:pt x="5" y="42"/>
                                </a:lnTo>
                                <a:lnTo>
                                  <a:pt x="11" y="59"/>
                                </a:lnTo>
                                <a:lnTo>
                                  <a:pt x="19" y="75"/>
                                </a:lnTo>
                                <a:lnTo>
                                  <a:pt x="25" y="81"/>
                                </a:lnTo>
                                <a:lnTo>
                                  <a:pt x="30" y="86"/>
                                </a:lnTo>
                                <a:lnTo>
                                  <a:pt x="36" y="92"/>
                                </a:lnTo>
                                <a:lnTo>
                                  <a:pt x="42" y="97"/>
                                </a:lnTo>
                                <a:lnTo>
                                  <a:pt x="47" y="100"/>
                                </a:lnTo>
                                <a:lnTo>
                                  <a:pt x="56" y="103"/>
                                </a:lnTo>
                                <a:lnTo>
                                  <a:pt x="61" y="103"/>
                                </a:lnTo>
                                <a:lnTo>
                                  <a:pt x="69" y="106"/>
                                </a:lnTo>
                                <a:lnTo>
                                  <a:pt x="348" y="106"/>
                                </a:lnTo>
                                <a:lnTo>
                                  <a:pt x="354" y="106"/>
                                </a:lnTo>
                                <a:lnTo>
                                  <a:pt x="362" y="106"/>
                                </a:lnTo>
                                <a:lnTo>
                                  <a:pt x="368" y="108"/>
                                </a:lnTo>
                                <a:lnTo>
                                  <a:pt x="374" y="111"/>
                                </a:lnTo>
                                <a:lnTo>
                                  <a:pt x="382" y="117"/>
                                </a:lnTo>
                                <a:lnTo>
                                  <a:pt x="388" y="122"/>
                                </a:lnTo>
                                <a:lnTo>
                                  <a:pt x="393" y="128"/>
                                </a:lnTo>
                                <a:lnTo>
                                  <a:pt x="396" y="136"/>
                                </a:lnTo>
                                <a:lnTo>
                                  <a:pt x="404" y="150"/>
                                </a:lnTo>
                                <a:lnTo>
                                  <a:pt x="413" y="167"/>
                                </a:lnTo>
                                <a:lnTo>
                                  <a:pt x="415" y="186"/>
                                </a:lnTo>
                                <a:lnTo>
                                  <a:pt x="418" y="197"/>
                                </a:lnTo>
                                <a:lnTo>
                                  <a:pt x="418" y="208"/>
                                </a:lnTo>
                                <a:lnTo>
                                  <a:pt x="418" y="197"/>
                                </a:lnTo>
                                <a:lnTo>
                                  <a:pt x="418" y="186"/>
                                </a:lnTo>
                                <a:lnTo>
                                  <a:pt x="424" y="167"/>
                                </a:lnTo>
                                <a:lnTo>
                                  <a:pt x="429" y="150"/>
                                </a:lnTo>
                                <a:lnTo>
                                  <a:pt x="438" y="136"/>
                                </a:lnTo>
                                <a:lnTo>
                                  <a:pt x="443" y="128"/>
                                </a:lnTo>
                                <a:lnTo>
                                  <a:pt x="449" y="122"/>
                                </a:lnTo>
                                <a:lnTo>
                                  <a:pt x="454" y="117"/>
                                </a:lnTo>
                                <a:lnTo>
                                  <a:pt x="460" y="111"/>
                                </a:lnTo>
                                <a:lnTo>
                                  <a:pt x="466" y="108"/>
                                </a:lnTo>
                                <a:lnTo>
                                  <a:pt x="474" y="106"/>
                                </a:lnTo>
                                <a:lnTo>
                                  <a:pt x="480" y="106"/>
                                </a:lnTo>
                                <a:lnTo>
                                  <a:pt x="488" y="106"/>
                                </a:lnTo>
                                <a:lnTo>
                                  <a:pt x="767" y="106"/>
                                </a:lnTo>
                                <a:lnTo>
                                  <a:pt x="773" y="103"/>
                                </a:lnTo>
                                <a:lnTo>
                                  <a:pt x="781" y="103"/>
                                </a:lnTo>
                                <a:lnTo>
                                  <a:pt x="786" y="100"/>
                                </a:lnTo>
                                <a:lnTo>
                                  <a:pt x="792" y="97"/>
                                </a:lnTo>
                                <a:lnTo>
                                  <a:pt x="800" y="92"/>
                                </a:lnTo>
                                <a:lnTo>
                                  <a:pt x="806" y="86"/>
                                </a:lnTo>
                                <a:lnTo>
                                  <a:pt x="812" y="81"/>
                                </a:lnTo>
                                <a:lnTo>
                                  <a:pt x="814" y="75"/>
                                </a:lnTo>
                                <a:lnTo>
                                  <a:pt x="823" y="59"/>
                                </a:lnTo>
                                <a:lnTo>
                                  <a:pt x="831" y="42"/>
                                </a:lnTo>
                                <a:lnTo>
                                  <a:pt x="834" y="22"/>
                                </a:lnTo>
                                <a:lnTo>
                                  <a:pt x="837" y="11"/>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843702" name="Freeform 229"/>
                        <wps:cNvSpPr>
                          <a:spLocks/>
                        </wps:cNvSpPr>
                        <wps:spPr bwMode="auto">
                          <a:xfrm>
                            <a:off x="3568069" y="490806"/>
                            <a:ext cx="531510" cy="132156"/>
                          </a:xfrm>
                          <a:custGeom>
                            <a:avLst/>
                            <a:gdLst>
                              <a:gd name="T0" fmla="*/ 0 w 837"/>
                              <a:gd name="T1" fmla="*/ 0 h 208"/>
                              <a:gd name="T2" fmla="*/ 0 w 837"/>
                              <a:gd name="T3" fmla="*/ 6985 h 208"/>
                              <a:gd name="T4" fmla="*/ 0 w 837"/>
                              <a:gd name="T5" fmla="*/ 13970 h 208"/>
                              <a:gd name="T6" fmla="*/ 3175 w 837"/>
                              <a:gd name="T7" fmla="*/ 26670 h 208"/>
                              <a:gd name="T8" fmla="*/ 6985 w 837"/>
                              <a:gd name="T9" fmla="*/ 37465 h 208"/>
                              <a:gd name="T10" fmla="*/ 12065 w 837"/>
                              <a:gd name="T11" fmla="*/ 47625 h 208"/>
                              <a:gd name="T12" fmla="*/ 15875 w 837"/>
                              <a:gd name="T13" fmla="*/ 51435 h 208"/>
                              <a:gd name="T14" fmla="*/ 19050 w 837"/>
                              <a:gd name="T15" fmla="*/ 54610 h 208"/>
                              <a:gd name="T16" fmla="*/ 22860 w 837"/>
                              <a:gd name="T17" fmla="*/ 58420 h 208"/>
                              <a:gd name="T18" fmla="*/ 26670 w 837"/>
                              <a:gd name="T19" fmla="*/ 61595 h 208"/>
                              <a:gd name="T20" fmla="*/ 29845 w 837"/>
                              <a:gd name="T21" fmla="*/ 63500 h 208"/>
                              <a:gd name="T22" fmla="*/ 34925 w 837"/>
                              <a:gd name="T23" fmla="*/ 65405 h 208"/>
                              <a:gd name="T24" fmla="*/ 38735 w 837"/>
                              <a:gd name="T25" fmla="*/ 65405 h 208"/>
                              <a:gd name="T26" fmla="*/ 43815 w 837"/>
                              <a:gd name="T27" fmla="*/ 67310 h 208"/>
                              <a:gd name="T28" fmla="*/ 220980 w 837"/>
                              <a:gd name="T29" fmla="*/ 67310 h 208"/>
                              <a:gd name="T30" fmla="*/ 224790 w 837"/>
                              <a:gd name="T31" fmla="*/ 67310 h 208"/>
                              <a:gd name="T32" fmla="*/ 229870 w 837"/>
                              <a:gd name="T33" fmla="*/ 67310 h 208"/>
                              <a:gd name="T34" fmla="*/ 233680 w 837"/>
                              <a:gd name="T35" fmla="*/ 68580 h 208"/>
                              <a:gd name="T36" fmla="*/ 237490 w 837"/>
                              <a:gd name="T37" fmla="*/ 70485 h 208"/>
                              <a:gd name="T38" fmla="*/ 242570 w 837"/>
                              <a:gd name="T39" fmla="*/ 74295 h 208"/>
                              <a:gd name="T40" fmla="*/ 245745 w 837"/>
                              <a:gd name="T41" fmla="*/ 77470 h 208"/>
                              <a:gd name="T42" fmla="*/ 249555 w 837"/>
                              <a:gd name="T43" fmla="*/ 81280 h 208"/>
                              <a:gd name="T44" fmla="*/ 251460 w 837"/>
                              <a:gd name="T45" fmla="*/ 86360 h 208"/>
                              <a:gd name="T46" fmla="*/ 256540 w 837"/>
                              <a:gd name="T47" fmla="*/ 95250 h 208"/>
                              <a:gd name="T48" fmla="*/ 262255 w 837"/>
                              <a:gd name="T49" fmla="*/ 106045 h 208"/>
                              <a:gd name="T50" fmla="*/ 263525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6360 h 208"/>
                              <a:gd name="T66" fmla="*/ 281305 w 837"/>
                              <a:gd name="T67" fmla="*/ 81280 h 208"/>
                              <a:gd name="T68" fmla="*/ 285115 w 837"/>
                              <a:gd name="T69" fmla="*/ 77470 h 208"/>
                              <a:gd name="T70" fmla="*/ 288290 w 837"/>
                              <a:gd name="T71" fmla="*/ 74295 h 208"/>
                              <a:gd name="T72" fmla="*/ 292100 w 837"/>
                              <a:gd name="T73" fmla="*/ 70485 h 208"/>
                              <a:gd name="T74" fmla="*/ 295910 w 837"/>
                              <a:gd name="T75" fmla="*/ 68580 h 208"/>
                              <a:gd name="T76" fmla="*/ 300990 w 837"/>
                              <a:gd name="T77" fmla="*/ 67310 h 208"/>
                              <a:gd name="T78" fmla="*/ 304800 w 837"/>
                              <a:gd name="T79" fmla="*/ 67310 h 208"/>
                              <a:gd name="T80" fmla="*/ 309880 w 837"/>
                              <a:gd name="T81" fmla="*/ 67310 h 208"/>
                              <a:gd name="T82" fmla="*/ 487045 w 837"/>
                              <a:gd name="T83" fmla="*/ 67310 h 208"/>
                              <a:gd name="T84" fmla="*/ 490220 w 837"/>
                              <a:gd name="T85" fmla="*/ 65405 h 208"/>
                              <a:gd name="T86" fmla="*/ 495935 w 837"/>
                              <a:gd name="T87" fmla="*/ 65405 h 208"/>
                              <a:gd name="T88" fmla="*/ 499110 w 837"/>
                              <a:gd name="T89" fmla="*/ 63500 h 208"/>
                              <a:gd name="T90" fmla="*/ 502920 w 837"/>
                              <a:gd name="T91" fmla="*/ 61595 h 208"/>
                              <a:gd name="T92" fmla="*/ 508000 w 837"/>
                              <a:gd name="T93" fmla="*/ 58420 h 208"/>
                              <a:gd name="T94" fmla="*/ 511810 w 837"/>
                              <a:gd name="T95" fmla="*/ 54610 h 208"/>
                              <a:gd name="T96" fmla="*/ 515620 w 837"/>
                              <a:gd name="T97" fmla="*/ 51435 h 208"/>
                              <a:gd name="T98" fmla="*/ 516890 w 837"/>
                              <a:gd name="T99" fmla="*/ 47625 h 208"/>
                              <a:gd name="T100" fmla="*/ 522605 w 837"/>
                              <a:gd name="T101" fmla="*/ 37465 h 208"/>
                              <a:gd name="T102" fmla="*/ 527685 w 837"/>
                              <a:gd name="T103" fmla="*/ 26670 h 208"/>
                              <a:gd name="T104" fmla="*/ 529590 w 837"/>
                              <a:gd name="T105" fmla="*/ 13970 h 208"/>
                              <a:gd name="T106" fmla="*/ 531495 w 837"/>
                              <a:gd name="T107" fmla="*/ 6985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11"/>
                                </a:lnTo>
                                <a:lnTo>
                                  <a:pt x="0" y="22"/>
                                </a:lnTo>
                                <a:lnTo>
                                  <a:pt x="5" y="42"/>
                                </a:lnTo>
                                <a:lnTo>
                                  <a:pt x="11" y="59"/>
                                </a:lnTo>
                                <a:lnTo>
                                  <a:pt x="19" y="75"/>
                                </a:lnTo>
                                <a:lnTo>
                                  <a:pt x="25" y="81"/>
                                </a:lnTo>
                                <a:lnTo>
                                  <a:pt x="30" y="86"/>
                                </a:lnTo>
                                <a:lnTo>
                                  <a:pt x="36" y="92"/>
                                </a:lnTo>
                                <a:lnTo>
                                  <a:pt x="42" y="97"/>
                                </a:lnTo>
                                <a:lnTo>
                                  <a:pt x="47" y="100"/>
                                </a:lnTo>
                                <a:lnTo>
                                  <a:pt x="55" y="103"/>
                                </a:lnTo>
                                <a:lnTo>
                                  <a:pt x="61" y="103"/>
                                </a:lnTo>
                                <a:lnTo>
                                  <a:pt x="69" y="106"/>
                                </a:lnTo>
                                <a:lnTo>
                                  <a:pt x="348" y="106"/>
                                </a:lnTo>
                                <a:lnTo>
                                  <a:pt x="354" y="106"/>
                                </a:lnTo>
                                <a:lnTo>
                                  <a:pt x="362" y="106"/>
                                </a:lnTo>
                                <a:lnTo>
                                  <a:pt x="368" y="108"/>
                                </a:lnTo>
                                <a:lnTo>
                                  <a:pt x="374" y="111"/>
                                </a:lnTo>
                                <a:lnTo>
                                  <a:pt x="382" y="117"/>
                                </a:lnTo>
                                <a:lnTo>
                                  <a:pt x="387" y="122"/>
                                </a:lnTo>
                                <a:lnTo>
                                  <a:pt x="393" y="128"/>
                                </a:lnTo>
                                <a:lnTo>
                                  <a:pt x="396" y="136"/>
                                </a:lnTo>
                                <a:lnTo>
                                  <a:pt x="404" y="150"/>
                                </a:lnTo>
                                <a:lnTo>
                                  <a:pt x="413" y="167"/>
                                </a:lnTo>
                                <a:lnTo>
                                  <a:pt x="415" y="186"/>
                                </a:lnTo>
                                <a:lnTo>
                                  <a:pt x="418" y="197"/>
                                </a:lnTo>
                                <a:lnTo>
                                  <a:pt x="418" y="208"/>
                                </a:lnTo>
                                <a:lnTo>
                                  <a:pt x="418" y="197"/>
                                </a:lnTo>
                                <a:lnTo>
                                  <a:pt x="418" y="186"/>
                                </a:lnTo>
                                <a:lnTo>
                                  <a:pt x="424" y="167"/>
                                </a:lnTo>
                                <a:lnTo>
                                  <a:pt x="429" y="150"/>
                                </a:lnTo>
                                <a:lnTo>
                                  <a:pt x="438" y="136"/>
                                </a:lnTo>
                                <a:lnTo>
                                  <a:pt x="443" y="128"/>
                                </a:lnTo>
                                <a:lnTo>
                                  <a:pt x="449" y="122"/>
                                </a:lnTo>
                                <a:lnTo>
                                  <a:pt x="454" y="117"/>
                                </a:lnTo>
                                <a:lnTo>
                                  <a:pt x="460" y="111"/>
                                </a:lnTo>
                                <a:lnTo>
                                  <a:pt x="466" y="108"/>
                                </a:lnTo>
                                <a:lnTo>
                                  <a:pt x="474" y="106"/>
                                </a:lnTo>
                                <a:lnTo>
                                  <a:pt x="480" y="106"/>
                                </a:lnTo>
                                <a:lnTo>
                                  <a:pt x="488" y="106"/>
                                </a:lnTo>
                                <a:lnTo>
                                  <a:pt x="767" y="106"/>
                                </a:lnTo>
                                <a:lnTo>
                                  <a:pt x="772" y="103"/>
                                </a:lnTo>
                                <a:lnTo>
                                  <a:pt x="781" y="103"/>
                                </a:lnTo>
                                <a:lnTo>
                                  <a:pt x="786" y="100"/>
                                </a:lnTo>
                                <a:lnTo>
                                  <a:pt x="792" y="97"/>
                                </a:lnTo>
                                <a:lnTo>
                                  <a:pt x="800" y="92"/>
                                </a:lnTo>
                                <a:lnTo>
                                  <a:pt x="806" y="86"/>
                                </a:lnTo>
                                <a:lnTo>
                                  <a:pt x="812" y="81"/>
                                </a:lnTo>
                                <a:lnTo>
                                  <a:pt x="814" y="75"/>
                                </a:lnTo>
                                <a:lnTo>
                                  <a:pt x="823" y="59"/>
                                </a:lnTo>
                                <a:lnTo>
                                  <a:pt x="831" y="42"/>
                                </a:lnTo>
                                <a:lnTo>
                                  <a:pt x="834" y="22"/>
                                </a:lnTo>
                                <a:lnTo>
                                  <a:pt x="837" y="11"/>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967643" name="Freeform 230"/>
                        <wps:cNvSpPr>
                          <a:spLocks/>
                        </wps:cNvSpPr>
                        <wps:spPr bwMode="auto">
                          <a:xfrm>
                            <a:off x="4099579" y="490806"/>
                            <a:ext cx="531510" cy="132156"/>
                          </a:xfrm>
                          <a:custGeom>
                            <a:avLst/>
                            <a:gdLst>
                              <a:gd name="T0" fmla="*/ 0 w 837"/>
                              <a:gd name="T1" fmla="*/ 0 h 208"/>
                              <a:gd name="T2" fmla="*/ 0 w 837"/>
                              <a:gd name="T3" fmla="*/ 6985 h 208"/>
                              <a:gd name="T4" fmla="*/ 0 w 837"/>
                              <a:gd name="T5" fmla="*/ 13970 h 208"/>
                              <a:gd name="T6" fmla="*/ 3175 w 837"/>
                              <a:gd name="T7" fmla="*/ 26670 h 208"/>
                              <a:gd name="T8" fmla="*/ 6985 w 837"/>
                              <a:gd name="T9" fmla="*/ 37465 h 208"/>
                              <a:gd name="T10" fmla="*/ 12065 w 837"/>
                              <a:gd name="T11" fmla="*/ 47625 h 208"/>
                              <a:gd name="T12" fmla="*/ 15875 w 837"/>
                              <a:gd name="T13" fmla="*/ 51435 h 208"/>
                              <a:gd name="T14" fmla="*/ 19050 w 837"/>
                              <a:gd name="T15" fmla="*/ 54610 h 208"/>
                              <a:gd name="T16" fmla="*/ 22860 w 837"/>
                              <a:gd name="T17" fmla="*/ 58420 h 208"/>
                              <a:gd name="T18" fmla="*/ 26035 w 837"/>
                              <a:gd name="T19" fmla="*/ 61595 h 208"/>
                              <a:gd name="T20" fmla="*/ 29845 w 837"/>
                              <a:gd name="T21" fmla="*/ 63500 h 208"/>
                              <a:gd name="T22" fmla="*/ 34925 w 837"/>
                              <a:gd name="T23" fmla="*/ 65405 h 208"/>
                              <a:gd name="T24" fmla="*/ 38735 w 837"/>
                              <a:gd name="T25" fmla="*/ 65405 h 208"/>
                              <a:gd name="T26" fmla="*/ 43815 w 837"/>
                              <a:gd name="T27" fmla="*/ 67310 h 208"/>
                              <a:gd name="T28" fmla="*/ 220980 w 837"/>
                              <a:gd name="T29" fmla="*/ 67310 h 208"/>
                              <a:gd name="T30" fmla="*/ 224790 w 837"/>
                              <a:gd name="T31" fmla="*/ 67310 h 208"/>
                              <a:gd name="T32" fmla="*/ 229870 w 837"/>
                              <a:gd name="T33" fmla="*/ 67310 h 208"/>
                              <a:gd name="T34" fmla="*/ 233680 w 837"/>
                              <a:gd name="T35" fmla="*/ 68580 h 208"/>
                              <a:gd name="T36" fmla="*/ 236855 w 837"/>
                              <a:gd name="T37" fmla="*/ 70485 h 208"/>
                              <a:gd name="T38" fmla="*/ 242570 w 837"/>
                              <a:gd name="T39" fmla="*/ 74295 h 208"/>
                              <a:gd name="T40" fmla="*/ 245745 w 837"/>
                              <a:gd name="T41" fmla="*/ 77470 h 208"/>
                              <a:gd name="T42" fmla="*/ 249555 w 837"/>
                              <a:gd name="T43" fmla="*/ 81280 h 208"/>
                              <a:gd name="T44" fmla="*/ 251460 w 837"/>
                              <a:gd name="T45" fmla="*/ 86360 h 208"/>
                              <a:gd name="T46" fmla="*/ 256540 w 837"/>
                              <a:gd name="T47" fmla="*/ 95250 h 208"/>
                              <a:gd name="T48" fmla="*/ 262255 w 837"/>
                              <a:gd name="T49" fmla="*/ 106045 h 208"/>
                              <a:gd name="T50" fmla="*/ 263525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6360 h 208"/>
                              <a:gd name="T66" fmla="*/ 281305 w 837"/>
                              <a:gd name="T67" fmla="*/ 81280 h 208"/>
                              <a:gd name="T68" fmla="*/ 285115 w 837"/>
                              <a:gd name="T69" fmla="*/ 77470 h 208"/>
                              <a:gd name="T70" fmla="*/ 288290 w 837"/>
                              <a:gd name="T71" fmla="*/ 74295 h 208"/>
                              <a:gd name="T72" fmla="*/ 292100 w 837"/>
                              <a:gd name="T73" fmla="*/ 70485 h 208"/>
                              <a:gd name="T74" fmla="*/ 295910 w 837"/>
                              <a:gd name="T75" fmla="*/ 68580 h 208"/>
                              <a:gd name="T76" fmla="*/ 300990 w 837"/>
                              <a:gd name="T77" fmla="*/ 67310 h 208"/>
                              <a:gd name="T78" fmla="*/ 304165 w 837"/>
                              <a:gd name="T79" fmla="*/ 67310 h 208"/>
                              <a:gd name="T80" fmla="*/ 309880 w 837"/>
                              <a:gd name="T81" fmla="*/ 67310 h 208"/>
                              <a:gd name="T82" fmla="*/ 487045 w 837"/>
                              <a:gd name="T83" fmla="*/ 67310 h 208"/>
                              <a:gd name="T84" fmla="*/ 490220 w 837"/>
                              <a:gd name="T85" fmla="*/ 65405 h 208"/>
                              <a:gd name="T86" fmla="*/ 495935 w 837"/>
                              <a:gd name="T87" fmla="*/ 65405 h 208"/>
                              <a:gd name="T88" fmla="*/ 499110 w 837"/>
                              <a:gd name="T89" fmla="*/ 63500 h 208"/>
                              <a:gd name="T90" fmla="*/ 502920 w 837"/>
                              <a:gd name="T91" fmla="*/ 61595 h 208"/>
                              <a:gd name="T92" fmla="*/ 508000 w 837"/>
                              <a:gd name="T93" fmla="*/ 58420 h 208"/>
                              <a:gd name="T94" fmla="*/ 511810 w 837"/>
                              <a:gd name="T95" fmla="*/ 54610 h 208"/>
                              <a:gd name="T96" fmla="*/ 514985 w 837"/>
                              <a:gd name="T97" fmla="*/ 51435 h 208"/>
                              <a:gd name="T98" fmla="*/ 516890 w 837"/>
                              <a:gd name="T99" fmla="*/ 47625 h 208"/>
                              <a:gd name="T100" fmla="*/ 522605 w 837"/>
                              <a:gd name="T101" fmla="*/ 37465 h 208"/>
                              <a:gd name="T102" fmla="*/ 527685 w 837"/>
                              <a:gd name="T103" fmla="*/ 26670 h 208"/>
                              <a:gd name="T104" fmla="*/ 529590 w 837"/>
                              <a:gd name="T105" fmla="*/ 13970 h 208"/>
                              <a:gd name="T106" fmla="*/ 531495 w 837"/>
                              <a:gd name="T107" fmla="*/ 6985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11"/>
                                </a:lnTo>
                                <a:lnTo>
                                  <a:pt x="0" y="22"/>
                                </a:lnTo>
                                <a:lnTo>
                                  <a:pt x="5" y="42"/>
                                </a:lnTo>
                                <a:lnTo>
                                  <a:pt x="11" y="59"/>
                                </a:lnTo>
                                <a:lnTo>
                                  <a:pt x="19" y="75"/>
                                </a:lnTo>
                                <a:lnTo>
                                  <a:pt x="25" y="81"/>
                                </a:lnTo>
                                <a:lnTo>
                                  <a:pt x="30" y="86"/>
                                </a:lnTo>
                                <a:lnTo>
                                  <a:pt x="36" y="92"/>
                                </a:lnTo>
                                <a:lnTo>
                                  <a:pt x="41" y="97"/>
                                </a:lnTo>
                                <a:lnTo>
                                  <a:pt x="47" y="100"/>
                                </a:lnTo>
                                <a:lnTo>
                                  <a:pt x="55" y="103"/>
                                </a:lnTo>
                                <a:lnTo>
                                  <a:pt x="61" y="103"/>
                                </a:lnTo>
                                <a:lnTo>
                                  <a:pt x="69" y="106"/>
                                </a:lnTo>
                                <a:lnTo>
                                  <a:pt x="348" y="106"/>
                                </a:lnTo>
                                <a:lnTo>
                                  <a:pt x="354" y="106"/>
                                </a:lnTo>
                                <a:lnTo>
                                  <a:pt x="362" y="106"/>
                                </a:lnTo>
                                <a:lnTo>
                                  <a:pt x="368" y="108"/>
                                </a:lnTo>
                                <a:lnTo>
                                  <a:pt x="373" y="111"/>
                                </a:lnTo>
                                <a:lnTo>
                                  <a:pt x="382" y="117"/>
                                </a:lnTo>
                                <a:lnTo>
                                  <a:pt x="387" y="122"/>
                                </a:lnTo>
                                <a:lnTo>
                                  <a:pt x="393" y="128"/>
                                </a:lnTo>
                                <a:lnTo>
                                  <a:pt x="396" y="136"/>
                                </a:lnTo>
                                <a:lnTo>
                                  <a:pt x="404" y="150"/>
                                </a:lnTo>
                                <a:lnTo>
                                  <a:pt x="413" y="167"/>
                                </a:lnTo>
                                <a:lnTo>
                                  <a:pt x="415" y="186"/>
                                </a:lnTo>
                                <a:lnTo>
                                  <a:pt x="418" y="197"/>
                                </a:lnTo>
                                <a:lnTo>
                                  <a:pt x="418" y="208"/>
                                </a:lnTo>
                                <a:lnTo>
                                  <a:pt x="418" y="197"/>
                                </a:lnTo>
                                <a:lnTo>
                                  <a:pt x="418" y="186"/>
                                </a:lnTo>
                                <a:lnTo>
                                  <a:pt x="424" y="167"/>
                                </a:lnTo>
                                <a:lnTo>
                                  <a:pt x="429" y="150"/>
                                </a:lnTo>
                                <a:lnTo>
                                  <a:pt x="438" y="136"/>
                                </a:lnTo>
                                <a:lnTo>
                                  <a:pt x="443" y="128"/>
                                </a:lnTo>
                                <a:lnTo>
                                  <a:pt x="449" y="122"/>
                                </a:lnTo>
                                <a:lnTo>
                                  <a:pt x="454" y="117"/>
                                </a:lnTo>
                                <a:lnTo>
                                  <a:pt x="460" y="111"/>
                                </a:lnTo>
                                <a:lnTo>
                                  <a:pt x="466" y="108"/>
                                </a:lnTo>
                                <a:lnTo>
                                  <a:pt x="474" y="106"/>
                                </a:lnTo>
                                <a:lnTo>
                                  <a:pt x="479" y="106"/>
                                </a:lnTo>
                                <a:lnTo>
                                  <a:pt x="488" y="106"/>
                                </a:lnTo>
                                <a:lnTo>
                                  <a:pt x="767" y="106"/>
                                </a:lnTo>
                                <a:lnTo>
                                  <a:pt x="772" y="103"/>
                                </a:lnTo>
                                <a:lnTo>
                                  <a:pt x="781" y="103"/>
                                </a:lnTo>
                                <a:lnTo>
                                  <a:pt x="786" y="100"/>
                                </a:lnTo>
                                <a:lnTo>
                                  <a:pt x="792" y="97"/>
                                </a:lnTo>
                                <a:lnTo>
                                  <a:pt x="800" y="92"/>
                                </a:lnTo>
                                <a:lnTo>
                                  <a:pt x="806" y="86"/>
                                </a:lnTo>
                                <a:lnTo>
                                  <a:pt x="811" y="81"/>
                                </a:lnTo>
                                <a:lnTo>
                                  <a:pt x="814" y="75"/>
                                </a:lnTo>
                                <a:lnTo>
                                  <a:pt x="823" y="59"/>
                                </a:lnTo>
                                <a:lnTo>
                                  <a:pt x="831" y="42"/>
                                </a:lnTo>
                                <a:lnTo>
                                  <a:pt x="834" y="22"/>
                                </a:lnTo>
                                <a:lnTo>
                                  <a:pt x="837" y="11"/>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189259" name="Rectangle 231"/>
                        <wps:cNvSpPr>
                          <a:spLocks noChangeArrowheads="1"/>
                        </wps:cNvSpPr>
                        <wps:spPr bwMode="auto">
                          <a:xfrm>
                            <a:off x="591811"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0CE87"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535706432" name="Rectangle 232"/>
                        <wps:cNvSpPr>
                          <a:spLocks noChangeArrowheads="1"/>
                        </wps:cNvSpPr>
                        <wps:spPr bwMode="auto">
                          <a:xfrm>
                            <a:off x="697813"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E62EB"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629765468" name="Rectangle 233"/>
                        <wps:cNvSpPr>
                          <a:spLocks noChangeArrowheads="1"/>
                        </wps:cNvSpPr>
                        <wps:spPr bwMode="auto">
                          <a:xfrm>
                            <a:off x="1123322"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C54F6"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712381709" name="Rectangle 234"/>
                        <wps:cNvSpPr>
                          <a:spLocks noChangeArrowheads="1"/>
                        </wps:cNvSpPr>
                        <wps:spPr bwMode="auto">
                          <a:xfrm>
                            <a:off x="1229324"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70FC9"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908024063" name="Rectangle 235"/>
                        <wps:cNvSpPr>
                          <a:spLocks noChangeArrowheads="1"/>
                        </wps:cNvSpPr>
                        <wps:spPr bwMode="auto">
                          <a:xfrm>
                            <a:off x="3780173"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5812A"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035264655" name="Rectangle 236"/>
                        <wps:cNvSpPr>
                          <a:spLocks noChangeArrowheads="1"/>
                        </wps:cNvSpPr>
                        <wps:spPr bwMode="auto">
                          <a:xfrm>
                            <a:off x="3886875"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CB05F"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73000732" name="Rectangle 237"/>
                        <wps:cNvSpPr>
                          <a:spLocks noChangeArrowheads="1"/>
                        </wps:cNvSpPr>
                        <wps:spPr bwMode="auto">
                          <a:xfrm>
                            <a:off x="2186342"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8B775" w14:textId="77777777" w:rsidR="00B152BD" w:rsidRDefault="00B152BD" w:rsidP="008828D3">
                              <w:r>
                                <w:rPr>
                                  <w:rFonts w:ascii="Courier New" w:hAnsi="Courier New" w:cs="Courier New"/>
                                  <w:color w:val="000000"/>
                                  <w:sz w:val="28"/>
                                  <w:szCs w:val="28"/>
                                  <w:lang w:val="en-US"/>
                                </w:rPr>
                                <w:t>3</w:t>
                              </w:r>
                            </w:p>
                          </w:txbxContent>
                        </wps:txbx>
                        <wps:bodyPr rot="0" vert="horz" wrap="none" lIns="0" tIns="0" rIns="0" bIns="0" anchor="t" anchorCtr="0" upright="1">
                          <a:spAutoFit/>
                        </wps:bodyPr>
                      </wps:wsp>
                      <wps:wsp>
                        <wps:cNvPr id="476877074" name="Rectangle 238"/>
                        <wps:cNvSpPr>
                          <a:spLocks noChangeArrowheads="1"/>
                        </wps:cNvSpPr>
                        <wps:spPr bwMode="auto">
                          <a:xfrm>
                            <a:off x="2292344"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8930F"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491467893" name="Rectangle 239"/>
                        <wps:cNvSpPr>
                          <a:spLocks noChangeArrowheads="1"/>
                        </wps:cNvSpPr>
                        <wps:spPr bwMode="auto">
                          <a:xfrm>
                            <a:off x="1654832"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0DCD7" w14:textId="77777777" w:rsidR="00B152BD" w:rsidRDefault="00B152BD" w:rsidP="008828D3">
                              <w:r>
                                <w:rPr>
                                  <w:rFonts w:ascii="Courier New" w:hAnsi="Courier New" w:cs="Courier New"/>
                                  <w:color w:val="000000"/>
                                  <w:sz w:val="28"/>
                                  <w:szCs w:val="28"/>
                                  <w:lang w:val="en-US"/>
                                </w:rPr>
                                <w:t>A</w:t>
                              </w:r>
                            </w:p>
                          </w:txbxContent>
                        </wps:txbx>
                        <wps:bodyPr rot="0" vert="horz" wrap="none" lIns="0" tIns="0" rIns="0" bIns="0" anchor="t" anchorCtr="0" upright="1">
                          <a:spAutoFit/>
                        </wps:bodyPr>
                      </wps:wsp>
                      <wps:wsp>
                        <wps:cNvPr id="1139077387" name="Rectangle 240"/>
                        <wps:cNvSpPr>
                          <a:spLocks noChangeArrowheads="1"/>
                        </wps:cNvSpPr>
                        <wps:spPr bwMode="auto">
                          <a:xfrm>
                            <a:off x="1760834"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38DC2"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645932624" name="Rectangle 241"/>
                        <wps:cNvSpPr>
                          <a:spLocks noChangeArrowheads="1"/>
                        </wps:cNvSpPr>
                        <wps:spPr bwMode="auto">
                          <a:xfrm>
                            <a:off x="2717853"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1100E" w14:textId="77777777" w:rsidR="00B152BD" w:rsidRDefault="00B152BD" w:rsidP="008828D3">
                              <w:r>
                                <w:rPr>
                                  <w:rFonts w:ascii="Courier New" w:hAnsi="Courier New" w:cs="Courier New"/>
                                  <w:color w:val="000000"/>
                                  <w:sz w:val="28"/>
                                  <w:szCs w:val="28"/>
                                  <w:lang w:val="en-US"/>
                                </w:rPr>
                                <w:t>D</w:t>
                              </w:r>
                            </w:p>
                          </w:txbxContent>
                        </wps:txbx>
                        <wps:bodyPr rot="0" vert="horz" wrap="none" lIns="0" tIns="0" rIns="0" bIns="0" anchor="t" anchorCtr="0" upright="1">
                          <a:spAutoFit/>
                        </wps:bodyPr>
                      </wps:wsp>
                      <wps:wsp>
                        <wps:cNvPr id="1444527558" name="Rectangle 242"/>
                        <wps:cNvSpPr>
                          <a:spLocks noChangeArrowheads="1"/>
                        </wps:cNvSpPr>
                        <wps:spPr bwMode="auto">
                          <a:xfrm>
                            <a:off x="2823855"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E1E91"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358735112" name="Rectangle 243"/>
                        <wps:cNvSpPr>
                          <a:spLocks noChangeArrowheads="1"/>
                        </wps:cNvSpPr>
                        <wps:spPr bwMode="auto">
                          <a:xfrm>
                            <a:off x="3249263" y="624862"/>
                            <a:ext cx="1074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BDD59" w14:textId="77777777" w:rsidR="00B152BD" w:rsidRDefault="00B152BD" w:rsidP="008828D3">
                              <w:r>
                                <w:rPr>
                                  <w:rFonts w:ascii="Courier New" w:hAnsi="Courier New" w:cs="Courier New"/>
                                  <w:color w:val="000000"/>
                                  <w:sz w:val="28"/>
                                  <w:szCs w:val="28"/>
                                  <w:lang w:val="en-US"/>
                                </w:rPr>
                                <w:t>7</w:t>
                              </w:r>
                            </w:p>
                          </w:txbxContent>
                        </wps:txbx>
                        <wps:bodyPr rot="0" vert="horz" wrap="none" lIns="0" tIns="0" rIns="0" bIns="0" anchor="t" anchorCtr="0" upright="1">
                          <a:spAutoFit/>
                        </wps:bodyPr>
                      </wps:wsp>
                      <wps:wsp>
                        <wps:cNvPr id="916999957" name="Rectangle 244"/>
                        <wps:cNvSpPr>
                          <a:spLocks noChangeArrowheads="1"/>
                        </wps:cNvSpPr>
                        <wps:spPr bwMode="auto">
                          <a:xfrm>
                            <a:off x="3355365"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70CC0"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694348876" name="Rectangle 245"/>
                        <wps:cNvSpPr>
                          <a:spLocks noChangeArrowheads="1"/>
                        </wps:cNvSpPr>
                        <wps:spPr bwMode="auto">
                          <a:xfrm>
                            <a:off x="4311683"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2D35B" w14:textId="77777777" w:rsidR="00B152BD" w:rsidRDefault="00B152BD" w:rsidP="008828D3">
                              <w:r>
                                <w:rPr>
                                  <w:rFonts w:ascii="Courier New" w:hAnsi="Courier New" w:cs="Courier New"/>
                                  <w:color w:val="000000"/>
                                  <w:sz w:val="28"/>
                                  <w:szCs w:val="28"/>
                                  <w:lang w:val="en-US"/>
                                </w:rPr>
                                <w:t>A</w:t>
                              </w:r>
                            </w:p>
                          </w:txbxContent>
                        </wps:txbx>
                        <wps:bodyPr rot="0" vert="horz" wrap="none" lIns="0" tIns="0" rIns="0" bIns="0" anchor="t" anchorCtr="0" upright="1">
                          <a:spAutoFit/>
                        </wps:bodyPr>
                      </wps:wsp>
                      <wps:wsp>
                        <wps:cNvPr id="678621147" name="Rectangle 246"/>
                        <wps:cNvSpPr>
                          <a:spLocks noChangeArrowheads="1"/>
                        </wps:cNvSpPr>
                        <wps:spPr bwMode="auto">
                          <a:xfrm>
                            <a:off x="4418385"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0F5F1"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707279689" name="Rectangle 247"/>
                        <wps:cNvSpPr>
                          <a:spLocks noChangeArrowheads="1"/>
                        </wps:cNvSpPr>
                        <wps:spPr bwMode="auto">
                          <a:xfrm>
                            <a:off x="0" y="839553"/>
                            <a:ext cx="182804"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51165" w14:textId="77777777" w:rsidR="00B152BD" w:rsidRDefault="00B152BD" w:rsidP="008828D3">
                              <w:r>
                                <w:rPr>
                                  <w:color w:val="000000"/>
                                  <w:sz w:val="28"/>
                                  <w:szCs w:val="28"/>
                                  <w:lang w:val="en-US"/>
                                </w:rPr>
                                <w:t>= (</w:t>
                              </w:r>
                            </w:p>
                          </w:txbxContent>
                        </wps:txbx>
                        <wps:bodyPr rot="0" vert="horz" wrap="none" lIns="0" tIns="0" rIns="0" bIns="0" anchor="t" anchorCtr="0" upright="1">
                          <a:spAutoFit/>
                        </wps:bodyPr>
                      </wps:wsp>
                      <wps:wsp>
                        <wps:cNvPr id="691350261" name="Rectangle 248"/>
                        <wps:cNvSpPr>
                          <a:spLocks noChangeArrowheads="1"/>
                        </wps:cNvSpPr>
                        <wps:spPr bwMode="auto">
                          <a:xfrm>
                            <a:off x="201904" y="857360"/>
                            <a:ext cx="214004"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48F57"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801543816" name="Rectangle 249"/>
                        <wps:cNvSpPr>
                          <a:spLocks noChangeArrowheads="1"/>
                        </wps:cNvSpPr>
                        <wps:spPr bwMode="auto">
                          <a:xfrm>
                            <a:off x="414608" y="857360"/>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EDAFF" w14:textId="77777777" w:rsidR="00B152BD" w:rsidRDefault="00B152BD" w:rsidP="008828D3">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1183491849" name="Rectangle 250"/>
                        <wps:cNvSpPr>
                          <a:spLocks noChangeArrowheads="1"/>
                        </wps:cNvSpPr>
                        <wps:spPr bwMode="auto">
                          <a:xfrm>
                            <a:off x="520710" y="857360"/>
                            <a:ext cx="2347545"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7EBA4" w14:textId="77777777" w:rsidR="00B152BD" w:rsidRDefault="00B152BD" w:rsidP="008828D3">
                              <w:r>
                                <w:rPr>
                                  <w:rFonts w:ascii="Courier New" w:hAnsi="Courier New" w:cs="Courier New"/>
                                  <w:color w:val="000000"/>
                                  <w:sz w:val="28"/>
                                  <w:szCs w:val="28"/>
                                  <w:lang w:val="en-US"/>
                                </w:rPr>
                                <w:t>0100011110101110000101</w:t>
                              </w:r>
                            </w:p>
                          </w:txbxContent>
                        </wps:txbx>
                        <wps:bodyPr rot="0" vert="horz" wrap="none" lIns="0" tIns="0" rIns="0" bIns="0" anchor="t" anchorCtr="0" upright="1">
                          <a:spAutoFit/>
                        </wps:bodyPr>
                      </wps:wsp>
                      <wps:wsp>
                        <wps:cNvPr id="963999855" name="Rectangle 251"/>
                        <wps:cNvSpPr>
                          <a:spLocks noChangeArrowheads="1"/>
                        </wps:cNvSpPr>
                        <wps:spPr bwMode="auto">
                          <a:xfrm>
                            <a:off x="2861355" y="839553"/>
                            <a:ext cx="53901"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1973E"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777164253" name="Rectangle 252"/>
                        <wps:cNvSpPr>
                          <a:spLocks noChangeArrowheads="1"/>
                        </wps:cNvSpPr>
                        <wps:spPr bwMode="auto">
                          <a:xfrm>
                            <a:off x="2919756" y="915785"/>
                            <a:ext cx="58401" cy="25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CA2C2"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695321258" name="Rectangle 253"/>
                        <wps:cNvSpPr>
                          <a:spLocks noChangeArrowheads="1"/>
                        </wps:cNvSpPr>
                        <wps:spPr bwMode="auto">
                          <a:xfrm>
                            <a:off x="2979458" y="839553"/>
                            <a:ext cx="406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8076D"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506552520" name="Rectangle 254"/>
                        <wps:cNvSpPr>
                          <a:spLocks noChangeArrowheads="1"/>
                        </wps:cNvSpPr>
                        <wps:spPr bwMode="auto">
                          <a:xfrm>
                            <a:off x="3023858" y="821745"/>
                            <a:ext cx="97802" cy="336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A6E94" w14:textId="77777777" w:rsidR="00B152BD" w:rsidRDefault="00B152BD" w:rsidP="008828D3">
                              <w:r>
                                <w:rPr>
                                  <w:rFonts w:ascii="Symbol" w:hAnsi="Symbol" w:cs="Symbol"/>
                                  <w:color w:val="000000"/>
                                  <w:sz w:val="28"/>
                                  <w:szCs w:val="28"/>
                                  <w:lang w:val="en-US"/>
                                </w:rPr>
                                <w:t></w:t>
                              </w:r>
                            </w:p>
                          </w:txbxContent>
                        </wps:txbx>
                        <wps:bodyPr rot="0" vert="horz" wrap="none" lIns="0" tIns="0" rIns="0" bIns="0" anchor="t" anchorCtr="0" upright="1">
                          <a:spAutoFit/>
                        </wps:bodyPr>
                      </wps:wsp>
                      <wps:wsp>
                        <wps:cNvPr id="215424429" name="Rectangle 255"/>
                        <wps:cNvSpPr>
                          <a:spLocks noChangeArrowheads="1"/>
                        </wps:cNvSpPr>
                        <wps:spPr bwMode="auto">
                          <a:xfrm>
                            <a:off x="3121660" y="839553"/>
                            <a:ext cx="407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2B7B7"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340413914" name="Rectangle 256"/>
                        <wps:cNvSpPr>
                          <a:spLocks noChangeArrowheads="1"/>
                        </wps:cNvSpPr>
                        <wps:spPr bwMode="auto">
                          <a:xfrm>
                            <a:off x="3165461" y="857360"/>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29F00" w14:textId="77777777" w:rsidR="00B152BD" w:rsidRDefault="00B152BD" w:rsidP="008828D3">
                              <w:r>
                                <w:rPr>
                                  <w:rFonts w:ascii="Courier New" w:hAnsi="Courier New" w:cs="Courier New"/>
                                  <w:color w:val="000000"/>
                                  <w:sz w:val="28"/>
                                  <w:szCs w:val="28"/>
                                  <w:lang w:val="en-US"/>
                                </w:rPr>
                                <w:t>2</w:t>
                              </w:r>
                            </w:p>
                          </w:txbxContent>
                        </wps:txbx>
                        <wps:bodyPr rot="0" vert="horz" wrap="none" lIns="0" tIns="0" rIns="0" bIns="0" anchor="t" anchorCtr="0" upright="1">
                          <a:spAutoFit/>
                        </wps:bodyPr>
                      </wps:wsp>
                      <wps:wsp>
                        <wps:cNvPr id="1198767900" name="Rectangle 257"/>
                        <wps:cNvSpPr>
                          <a:spLocks noChangeArrowheads="1"/>
                        </wps:cNvSpPr>
                        <wps:spPr bwMode="auto">
                          <a:xfrm>
                            <a:off x="3272163" y="831349"/>
                            <a:ext cx="69201" cy="24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FB5C7" w14:textId="77777777" w:rsidR="00B152BD" w:rsidRDefault="00B152BD" w:rsidP="008828D3">
                              <w:r>
                                <w:rPr>
                                  <w:rFonts w:ascii="Courier New" w:hAnsi="Courier New" w:cs="Courier New"/>
                                  <w:color w:val="000000"/>
                                  <w:sz w:val="18"/>
                                  <w:szCs w:val="18"/>
                                  <w:lang w:val="en-US"/>
                                </w:rPr>
                                <w:t>–</w:t>
                              </w:r>
                            </w:p>
                          </w:txbxContent>
                        </wps:txbx>
                        <wps:bodyPr rot="0" vert="horz" wrap="none" lIns="0" tIns="0" rIns="0" bIns="0" anchor="t" anchorCtr="0" upright="1">
                          <a:spAutoFit/>
                        </wps:bodyPr>
                      </wps:wsp>
                      <wps:wsp>
                        <wps:cNvPr id="25906578" name="Rectangle 258"/>
                        <wps:cNvSpPr>
                          <a:spLocks noChangeArrowheads="1"/>
                        </wps:cNvSpPr>
                        <wps:spPr bwMode="auto">
                          <a:xfrm>
                            <a:off x="3342665" y="831349"/>
                            <a:ext cx="69201" cy="24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F43CC" w14:textId="77777777" w:rsidR="00B152BD" w:rsidRDefault="00B152BD" w:rsidP="008828D3">
                              <w:r>
                                <w:rPr>
                                  <w:rFonts w:ascii="Courier New" w:hAnsi="Courier New" w:cs="Courier New"/>
                                  <w:color w:val="000000"/>
                                  <w:sz w:val="18"/>
                                  <w:szCs w:val="18"/>
                                  <w:lang w:val="en-US"/>
                                </w:rPr>
                                <w:t>8</w:t>
                              </w:r>
                            </w:p>
                          </w:txbxContent>
                        </wps:txbx>
                        <wps:bodyPr rot="0" vert="horz" wrap="none" lIns="0" tIns="0" rIns="0" bIns="0" anchor="t" anchorCtr="0" upright="1">
                          <a:spAutoFit/>
                        </wps:bodyPr>
                      </wps:wsp>
                      <wps:wsp>
                        <wps:cNvPr id="2079781040" name="Rectangle 259"/>
                        <wps:cNvSpPr>
                          <a:spLocks noChangeArrowheads="1"/>
                        </wps:cNvSpPr>
                        <wps:spPr bwMode="auto">
                          <a:xfrm>
                            <a:off x="3413766" y="839553"/>
                            <a:ext cx="45101"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F0C0D"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45163850" name="Rectangle 260"/>
                        <wps:cNvSpPr>
                          <a:spLocks noChangeArrowheads="1"/>
                        </wps:cNvSpPr>
                        <wps:spPr bwMode="auto">
                          <a:xfrm>
                            <a:off x="3502068" y="839553"/>
                            <a:ext cx="406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5640B"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986591566" name="Freeform 261"/>
                        <wps:cNvSpPr>
                          <a:spLocks/>
                        </wps:cNvSpPr>
                        <wps:spPr bwMode="auto">
                          <a:xfrm>
                            <a:off x="132703" y="1054943"/>
                            <a:ext cx="2790254" cy="132156"/>
                          </a:xfrm>
                          <a:custGeom>
                            <a:avLst/>
                            <a:gdLst>
                              <a:gd name="T0" fmla="*/ 0 w 4394"/>
                              <a:gd name="T1" fmla="*/ 3810 h 208"/>
                              <a:gd name="T2" fmla="*/ 1905 w 4394"/>
                              <a:gd name="T3" fmla="*/ 10795 h 208"/>
                              <a:gd name="T4" fmla="*/ 6985 w 4394"/>
                              <a:gd name="T5" fmla="*/ 15875 h 208"/>
                              <a:gd name="T6" fmla="*/ 14605 w 4394"/>
                              <a:gd name="T7" fmla="*/ 22860 h 208"/>
                              <a:gd name="T8" fmla="*/ 23495 w 4394"/>
                              <a:gd name="T9" fmla="*/ 28575 h 208"/>
                              <a:gd name="T10" fmla="*/ 33655 w 4394"/>
                              <a:gd name="T11" fmla="*/ 33655 h 208"/>
                              <a:gd name="T12" fmla="*/ 53340 w 4394"/>
                              <a:gd name="T13" fmla="*/ 42545 h 208"/>
                              <a:gd name="T14" fmla="*/ 85090 w 4394"/>
                              <a:gd name="T15" fmla="*/ 51435 h 208"/>
                              <a:gd name="T16" fmla="*/ 122555 w 4394"/>
                              <a:gd name="T17" fmla="*/ 58420 h 208"/>
                              <a:gd name="T18" fmla="*/ 163195 w 4394"/>
                              <a:gd name="T19" fmla="*/ 63500 h 208"/>
                              <a:gd name="T20" fmla="*/ 208915 w 4394"/>
                              <a:gd name="T21" fmla="*/ 65405 h 208"/>
                              <a:gd name="T22" fmla="*/ 1162050 w 4394"/>
                              <a:gd name="T23" fmla="*/ 67310 h 208"/>
                              <a:gd name="T24" fmla="*/ 1210310 w 4394"/>
                              <a:gd name="T25" fmla="*/ 67310 h 208"/>
                              <a:gd name="T26" fmla="*/ 1252855 w 4394"/>
                              <a:gd name="T27" fmla="*/ 70485 h 208"/>
                              <a:gd name="T28" fmla="*/ 1293495 w 4394"/>
                              <a:gd name="T29" fmla="*/ 77470 h 208"/>
                              <a:gd name="T30" fmla="*/ 1327150 w 4394"/>
                              <a:gd name="T31" fmla="*/ 86360 h 208"/>
                              <a:gd name="T32" fmla="*/ 1355090 w 4394"/>
                              <a:gd name="T33" fmla="*/ 95250 h 208"/>
                              <a:gd name="T34" fmla="*/ 1367790 w 4394"/>
                              <a:gd name="T35" fmla="*/ 100330 h 208"/>
                              <a:gd name="T36" fmla="*/ 1376680 w 4394"/>
                              <a:gd name="T37" fmla="*/ 106045 h 208"/>
                              <a:gd name="T38" fmla="*/ 1383665 w 4394"/>
                              <a:gd name="T39" fmla="*/ 113030 h 208"/>
                              <a:gd name="T40" fmla="*/ 1390650 w 4394"/>
                              <a:gd name="T41" fmla="*/ 118110 h 208"/>
                              <a:gd name="T42" fmla="*/ 1394460 w 4394"/>
                              <a:gd name="T43" fmla="*/ 125095 h 208"/>
                              <a:gd name="T44" fmla="*/ 1394460 w 4394"/>
                              <a:gd name="T45" fmla="*/ 132080 h 208"/>
                              <a:gd name="T46" fmla="*/ 1396365 w 4394"/>
                              <a:gd name="T47" fmla="*/ 125095 h 208"/>
                              <a:gd name="T48" fmla="*/ 1399540 w 4394"/>
                              <a:gd name="T49" fmla="*/ 118110 h 208"/>
                              <a:gd name="T50" fmla="*/ 1405255 w 4394"/>
                              <a:gd name="T51" fmla="*/ 113030 h 208"/>
                              <a:gd name="T52" fmla="*/ 1414145 w 4394"/>
                              <a:gd name="T53" fmla="*/ 106045 h 208"/>
                              <a:gd name="T54" fmla="*/ 1422400 w 4394"/>
                              <a:gd name="T55" fmla="*/ 100330 h 208"/>
                              <a:gd name="T56" fmla="*/ 1435100 w 4394"/>
                              <a:gd name="T57" fmla="*/ 95250 h 208"/>
                              <a:gd name="T58" fmla="*/ 1463675 w 4394"/>
                              <a:gd name="T59" fmla="*/ 86360 h 208"/>
                              <a:gd name="T60" fmla="*/ 1497330 w 4394"/>
                              <a:gd name="T61" fmla="*/ 77470 h 208"/>
                              <a:gd name="T62" fmla="*/ 1537970 w 4394"/>
                              <a:gd name="T63" fmla="*/ 70485 h 208"/>
                              <a:gd name="T64" fmla="*/ 1580515 w 4394"/>
                              <a:gd name="T65" fmla="*/ 67310 h 208"/>
                              <a:gd name="T66" fmla="*/ 1628140 w 4394"/>
                              <a:gd name="T67" fmla="*/ 67310 h 208"/>
                              <a:gd name="T68" fmla="*/ 2581275 w 4394"/>
                              <a:gd name="T69" fmla="*/ 65405 h 208"/>
                              <a:gd name="T70" fmla="*/ 2627630 w 4394"/>
                              <a:gd name="T71" fmla="*/ 63500 h 208"/>
                              <a:gd name="T72" fmla="*/ 2668270 w 4394"/>
                              <a:gd name="T73" fmla="*/ 58420 h 208"/>
                              <a:gd name="T74" fmla="*/ 2705100 w 4394"/>
                              <a:gd name="T75" fmla="*/ 51435 h 208"/>
                              <a:gd name="T76" fmla="*/ 2737485 w 4394"/>
                              <a:gd name="T77" fmla="*/ 42545 h 208"/>
                              <a:gd name="T78" fmla="*/ 2756535 w 4394"/>
                              <a:gd name="T79" fmla="*/ 33655 h 208"/>
                              <a:gd name="T80" fmla="*/ 2767330 w 4394"/>
                              <a:gd name="T81" fmla="*/ 28575 h 208"/>
                              <a:gd name="T82" fmla="*/ 2776220 w 4394"/>
                              <a:gd name="T83" fmla="*/ 22860 h 208"/>
                              <a:gd name="T84" fmla="*/ 2783205 w 4394"/>
                              <a:gd name="T85" fmla="*/ 15875 h 208"/>
                              <a:gd name="T86" fmla="*/ 2787015 w 4394"/>
                              <a:gd name="T87" fmla="*/ 10795 h 208"/>
                              <a:gd name="T88" fmla="*/ 2790190 w 4394"/>
                              <a:gd name="T89" fmla="*/ 3810 h 20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394" h="208">
                                <a:moveTo>
                                  <a:pt x="0" y="0"/>
                                </a:moveTo>
                                <a:lnTo>
                                  <a:pt x="0" y="6"/>
                                </a:lnTo>
                                <a:lnTo>
                                  <a:pt x="3" y="11"/>
                                </a:lnTo>
                                <a:lnTo>
                                  <a:pt x="3" y="17"/>
                                </a:lnTo>
                                <a:lnTo>
                                  <a:pt x="9" y="22"/>
                                </a:lnTo>
                                <a:lnTo>
                                  <a:pt x="11" y="25"/>
                                </a:lnTo>
                                <a:lnTo>
                                  <a:pt x="17" y="31"/>
                                </a:lnTo>
                                <a:lnTo>
                                  <a:pt x="23" y="36"/>
                                </a:lnTo>
                                <a:lnTo>
                                  <a:pt x="28" y="42"/>
                                </a:lnTo>
                                <a:lnTo>
                                  <a:pt x="37" y="45"/>
                                </a:lnTo>
                                <a:lnTo>
                                  <a:pt x="45" y="50"/>
                                </a:lnTo>
                                <a:lnTo>
                                  <a:pt x="53" y="53"/>
                                </a:lnTo>
                                <a:lnTo>
                                  <a:pt x="62" y="59"/>
                                </a:lnTo>
                                <a:lnTo>
                                  <a:pt x="84" y="67"/>
                                </a:lnTo>
                                <a:lnTo>
                                  <a:pt x="106" y="75"/>
                                </a:lnTo>
                                <a:lnTo>
                                  <a:pt x="134" y="81"/>
                                </a:lnTo>
                                <a:lnTo>
                                  <a:pt x="162" y="86"/>
                                </a:lnTo>
                                <a:lnTo>
                                  <a:pt x="193" y="92"/>
                                </a:lnTo>
                                <a:lnTo>
                                  <a:pt x="223" y="97"/>
                                </a:lnTo>
                                <a:lnTo>
                                  <a:pt x="257" y="100"/>
                                </a:lnTo>
                                <a:lnTo>
                                  <a:pt x="293" y="103"/>
                                </a:lnTo>
                                <a:lnTo>
                                  <a:pt x="329" y="103"/>
                                </a:lnTo>
                                <a:lnTo>
                                  <a:pt x="366" y="106"/>
                                </a:lnTo>
                                <a:lnTo>
                                  <a:pt x="1830" y="106"/>
                                </a:lnTo>
                                <a:lnTo>
                                  <a:pt x="1869" y="106"/>
                                </a:lnTo>
                                <a:lnTo>
                                  <a:pt x="1906" y="106"/>
                                </a:lnTo>
                                <a:lnTo>
                                  <a:pt x="1939" y="109"/>
                                </a:lnTo>
                                <a:lnTo>
                                  <a:pt x="1973" y="111"/>
                                </a:lnTo>
                                <a:lnTo>
                                  <a:pt x="2006" y="117"/>
                                </a:lnTo>
                                <a:lnTo>
                                  <a:pt x="2037" y="122"/>
                                </a:lnTo>
                                <a:lnTo>
                                  <a:pt x="2065" y="128"/>
                                </a:lnTo>
                                <a:lnTo>
                                  <a:pt x="2090" y="136"/>
                                </a:lnTo>
                                <a:lnTo>
                                  <a:pt x="2112" y="142"/>
                                </a:lnTo>
                                <a:lnTo>
                                  <a:pt x="2134" y="150"/>
                                </a:lnTo>
                                <a:lnTo>
                                  <a:pt x="2143" y="156"/>
                                </a:lnTo>
                                <a:lnTo>
                                  <a:pt x="2154" y="158"/>
                                </a:lnTo>
                                <a:lnTo>
                                  <a:pt x="2160" y="164"/>
                                </a:lnTo>
                                <a:lnTo>
                                  <a:pt x="2168" y="167"/>
                                </a:lnTo>
                                <a:lnTo>
                                  <a:pt x="2174" y="172"/>
                                </a:lnTo>
                                <a:lnTo>
                                  <a:pt x="2179" y="178"/>
                                </a:lnTo>
                                <a:lnTo>
                                  <a:pt x="2185" y="183"/>
                                </a:lnTo>
                                <a:lnTo>
                                  <a:pt x="2190" y="186"/>
                                </a:lnTo>
                                <a:lnTo>
                                  <a:pt x="2193" y="192"/>
                                </a:lnTo>
                                <a:lnTo>
                                  <a:pt x="2196" y="197"/>
                                </a:lnTo>
                                <a:lnTo>
                                  <a:pt x="2196" y="203"/>
                                </a:lnTo>
                                <a:lnTo>
                                  <a:pt x="2196" y="208"/>
                                </a:lnTo>
                                <a:lnTo>
                                  <a:pt x="2199" y="203"/>
                                </a:lnTo>
                                <a:lnTo>
                                  <a:pt x="2199" y="197"/>
                                </a:lnTo>
                                <a:lnTo>
                                  <a:pt x="2201" y="192"/>
                                </a:lnTo>
                                <a:lnTo>
                                  <a:pt x="2204" y="186"/>
                                </a:lnTo>
                                <a:lnTo>
                                  <a:pt x="2210" y="183"/>
                                </a:lnTo>
                                <a:lnTo>
                                  <a:pt x="2213" y="178"/>
                                </a:lnTo>
                                <a:lnTo>
                                  <a:pt x="2218" y="172"/>
                                </a:lnTo>
                                <a:lnTo>
                                  <a:pt x="2227" y="167"/>
                                </a:lnTo>
                                <a:lnTo>
                                  <a:pt x="2232" y="164"/>
                                </a:lnTo>
                                <a:lnTo>
                                  <a:pt x="2240" y="158"/>
                                </a:lnTo>
                                <a:lnTo>
                                  <a:pt x="2249" y="156"/>
                                </a:lnTo>
                                <a:lnTo>
                                  <a:pt x="2260" y="150"/>
                                </a:lnTo>
                                <a:lnTo>
                                  <a:pt x="2280" y="142"/>
                                </a:lnTo>
                                <a:lnTo>
                                  <a:pt x="2305" y="136"/>
                                </a:lnTo>
                                <a:lnTo>
                                  <a:pt x="2330" y="128"/>
                                </a:lnTo>
                                <a:lnTo>
                                  <a:pt x="2358" y="122"/>
                                </a:lnTo>
                                <a:lnTo>
                                  <a:pt x="2388" y="117"/>
                                </a:lnTo>
                                <a:lnTo>
                                  <a:pt x="2422" y="111"/>
                                </a:lnTo>
                                <a:lnTo>
                                  <a:pt x="2455" y="109"/>
                                </a:lnTo>
                                <a:lnTo>
                                  <a:pt x="2489" y="106"/>
                                </a:lnTo>
                                <a:lnTo>
                                  <a:pt x="2525" y="106"/>
                                </a:lnTo>
                                <a:lnTo>
                                  <a:pt x="2564" y="106"/>
                                </a:lnTo>
                                <a:lnTo>
                                  <a:pt x="4029" y="106"/>
                                </a:lnTo>
                                <a:lnTo>
                                  <a:pt x="4065" y="103"/>
                                </a:lnTo>
                                <a:lnTo>
                                  <a:pt x="4101" y="103"/>
                                </a:lnTo>
                                <a:lnTo>
                                  <a:pt x="4138" y="100"/>
                                </a:lnTo>
                                <a:lnTo>
                                  <a:pt x="4171" y="97"/>
                                </a:lnTo>
                                <a:lnTo>
                                  <a:pt x="4202" y="92"/>
                                </a:lnTo>
                                <a:lnTo>
                                  <a:pt x="4232" y="86"/>
                                </a:lnTo>
                                <a:lnTo>
                                  <a:pt x="4260" y="81"/>
                                </a:lnTo>
                                <a:lnTo>
                                  <a:pt x="4285" y="75"/>
                                </a:lnTo>
                                <a:lnTo>
                                  <a:pt x="4311" y="67"/>
                                </a:lnTo>
                                <a:lnTo>
                                  <a:pt x="4330" y="59"/>
                                </a:lnTo>
                                <a:lnTo>
                                  <a:pt x="4341" y="53"/>
                                </a:lnTo>
                                <a:lnTo>
                                  <a:pt x="4350" y="50"/>
                                </a:lnTo>
                                <a:lnTo>
                                  <a:pt x="4358" y="45"/>
                                </a:lnTo>
                                <a:lnTo>
                                  <a:pt x="4366" y="42"/>
                                </a:lnTo>
                                <a:lnTo>
                                  <a:pt x="4372" y="36"/>
                                </a:lnTo>
                                <a:lnTo>
                                  <a:pt x="4377" y="31"/>
                                </a:lnTo>
                                <a:lnTo>
                                  <a:pt x="4383" y="25"/>
                                </a:lnTo>
                                <a:lnTo>
                                  <a:pt x="4386" y="22"/>
                                </a:lnTo>
                                <a:lnTo>
                                  <a:pt x="4389" y="17"/>
                                </a:lnTo>
                                <a:lnTo>
                                  <a:pt x="4391" y="11"/>
                                </a:lnTo>
                                <a:lnTo>
                                  <a:pt x="4394" y="6"/>
                                </a:lnTo>
                                <a:lnTo>
                                  <a:pt x="4394"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772073" name="Freeform 262"/>
                        <wps:cNvSpPr>
                          <a:spLocks noEditPoints="1"/>
                        </wps:cNvSpPr>
                        <wps:spPr bwMode="auto">
                          <a:xfrm>
                            <a:off x="3333764" y="942496"/>
                            <a:ext cx="88902" cy="269313"/>
                          </a:xfrm>
                          <a:custGeom>
                            <a:avLst/>
                            <a:gdLst>
                              <a:gd name="T0" fmla="*/ 39370 w 140"/>
                              <a:gd name="T1" fmla="*/ 264160 h 424"/>
                              <a:gd name="T2" fmla="*/ 39370 w 140"/>
                              <a:gd name="T3" fmla="*/ 73660 h 424"/>
                              <a:gd name="T4" fmla="*/ 41275 w 140"/>
                              <a:gd name="T5" fmla="*/ 71755 h 424"/>
                              <a:gd name="T6" fmla="*/ 41275 w 140"/>
                              <a:gd name="T7" fmla="*/ 70485 h 424"/>
                              <a:gd name="T8" fmla="*/ 42545 w 140"/>
                              <a:gd name="T9" fmla="*/ 68580 h 424"/>
                              <a:gd name="T10" fmla="*/ 44450 w 140"/>
                              <a:gd name="T11" fmla="*/ 68580 h 424"/>
                              <a:gd name="T12" fmla="*/ 48260 w 140"/>
                              <a:gd name="T13" fmla="*/ 68580 h 424"/>
                              <a:gd name="T14" fmla="*/ 50165 w 140"/>
                              <a:gd name="T15" fmla="*/ 70485 h 424"/>
                              <a:gd name="T16" fmla="*/ 50165 w 140"/>
                              <a:gd name="T17" fmla="*/ 71755 h 424"/>
                              <a:gd name="T18" fmla="*/ 51435 w 140"/>
                              <a:gd name="T19" fmla="*/ 73660 h 424"/>
                              <a:gd name="T20" fmla="*/ 51435 w 140"/>
                              <a:gd name="T21" fmla="*/ 264160 h 424"/>
                              <a:gd name="T22" fmla="*/ 50165 w 140"/>
                              <a:gd name="T23" fmla="*/ 266065 h 424"/>
                              <a:gd name="T24" fmla="*/ 50165 w 140"/>
                              <a:gd name="T25" fmla="*/ 267335 h 424"/>
                              <a:gd name="T26" fmla="*/ 48260 w 140"/>
                              <a:gd name="T27" fmla="*/ 269240 h 424"/>
                              <a:gd name="T28" fmla="*/ 44450 w 140"/>
                              <a:gd name="T29" fmla="*/ 269240 h 424"/>
                              <a:gd name="T30" fmla="*/ 42545 w 140"/>
                              <a:gd name="T31" fmla="*/ 269240 h 424"/>
                              <a:gd name="T32" fmla="*/ 41275 w 140"/>
                              <a:gd name="T33" fmla="*/ 267335 h 424"/>
                              <a:gd name="T34" fmla="*/ 41275 w 140"/>
                              <a:gd name="T35" fmla="*/ 266065 h 424"/>
                              <a:gd name="T36" fmla="*/ 39370 w 140"/>
                              <a:gd name="T37" fmla="*/ 264160 h 424"/>
                              <a:gd name="T38" fmla="*/ 39370 w 140"/>
                              <a:gd name="T39" fmla="*/ 264160 h 424"/>
                              <a:gd name="T40" fmla="*/ 0 w 140"/>
                              <a:gd name="T41" fmla="*/ 87630 h 424"/>
                              <a:gd name="T42" fmla="*/ 44450 w 140"/>
                              <a:gd name="T43" fmla="*/ 0 h 424"/>
                              <a:gd name="T44" fmla="*/ 88900 w 140"/>
                              <a:gd name="T45" fmla="*/ 87630 h 424"/>
                              <a:gd name="T46" fmla="*/ 0 w 140"/>
                              <a:gd name="T47" fmla="*/ 87630 h 424"/>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40" h="424">
                                <a:moveTo>
                                  <a:pt x="62" y="416"/>
                                </a:moveTo>
                                <a:lnTo>
                                  <a:pt x="62" y="116"/>
                                </a:lnTo>
                                <a:lnTo>
                                  <a:pt x="65" y="113"/>
                                </a:lnTo>
                                <a:lnTo>
                                  <a:pt x="65" y="111"/>
                                </a:lnTo>
                                <a:lnTo>
                                  <a:pt x="67" y="108"/>
                                </a:lnTo>
                                <a:lnTo>
                                  <a:pt x="70" y="108"/>
                                </a:lnTo>
                                <a:lnTo>
                                  <a:pt x="76" y="108"/>
                                </a:lnTo>
                                <a:lnTo>
                                  <a:pt x="79" y="111"/>
                                </a:lnTo>
                                <a:lnTo>
                                  <a:pt x="79" y="113"/>
                                </a:lnTo>
                                <a:lnTo>
                                  <a:pt x="81" y="116"/>
                                </a:lnTo>
                                <a:lnTo>
                                  <a:pt x="81" y="416"/>
                                </a:lnTo>
                                <a:lnTo>
                                  <a:pt x="79" y="419"/>
                                </a:lnTo>
                                <a:lnTo>
                                  <a:pt x="79" y="421"/>
                                </a:lnTo>
                                <a:lnTo>
                                  <a:pt x="76" y="424"/>
                                </a:lnTo>
                                <a:lnTo>
                                  <a:pt x="70" y="424"/>
                                </a:lnTo>
                                <a:lnTo>
                                  <a:pt x="67" y="424"/>
                                </a:lnTo>
                                <a:lnTo>
                                  <a:pt x="65" y="421"/>
                                </a:lnTo>
                                <a:lnTo>
                                  <a:pt x="65" y="419"/>
                                </a:lnTo>
                                <a:lnTo>
                                  <a:pt x="62" y="416"/>
                                </a:lnTo>
                                <a:close/>
                                <a:moveTo>
                                  <a:pt x="0" y="138"/>
                                </a:moveTo>
                                <a:lnTo>
                                  <a:pt x="70" y="0"/>
                                </a:lnTo>
                                <a:lnTo>
                                  <a:pt x="140" y="138"/>
                                </a:lnTo>
                                <a:lnTo>
                                  <a:pt x="0" y="138"/>
                                </a:lnTo>
                                <a:close/>
                              </a:path>
                            </a:pathLst>
                          </a:custGeom>
                          <a:solidFill>
                            <a:srgbClr val="000000"/>
                          </a:solidFill>
                          <a:ln w="1905">
                            <a:solidFill>
                              <a:srgbClr val="000000"/>
                            </a:solidFill>
                            <a:round/>
                            <a:headEnd/>
                            <a:tailEnd/>
                          </a:ln>
                        </wps:spPr>
                        <wps:bodyPr rot="0" vert="horz" wrap="square" lIns="91440" tIns="45720" rIns="91440" bIns="45720" anchor="t" anchorCtr="0" upright="1">
                          <a:noAutofit/>
                        </wps:bodyPr>
                      </wps:wsp>
                      <wps:wsp>
                        <wps:cNvPr id="1146299391" name="Rectangle 263"/>
                        <wps:cNvSpPr>
                          <a:spLocks noChangeArrowheads="1"/>
                        </wps:cNvSpPr>
                        <wps:spPr bwMode="auto">
                          <a:xfrm>
                            <a:off x="1240124" y="1226415"/>
                            <a:ext cx="547411" cy="160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991A7" w14:textId="77777777" w:rsidR="00B152BD" w:rsidRPr="00D337B1" w:rsidRDefault="00B152BD" w:rsidP="00D337B1">
                              <w:pPr>
                                <w:spacing w:after="0" w:line="240" w:lineRule="auto"/>
                                <w:rPr>
                                  <w:rFonts w:ascii="Times New Roman" w:hAnsi="Times New Roman" w:cs="Times New Roman"/>
                                </w:rPr>
                              </w:pPr>
                              <w:r w:rsidRPr="00D337B1">
                                <w:rPr>
                                  <w:rFonts w:ascii="Times New Roman" w:hAnsi="Times New Roman" w:cs="Times New Roman"/>
                                  <w:color w:val="000000"/>
                                  <w:lang w:val="en-US"/>
                                </w:rPr>
                                <w:t>мантисса</w:t>
                              </w:r>
                            </w:p>
                          </w:txbxContent>
                        </wps:txbx>
                        <wps:bodyPr rot="0" vert="horz" wrap="none" lIns="0" tIns="0" rIns="0" bIns="0" anchor="t" anchorCtr="0" upright="1">
                          <a:spAutoFit/>
                        </wps:bodyPr>
                      </wps:wsp>
                      <wps:wsp>
                        <wps:cNvPr id="884769218" name="Rectangle 264"/>
                        <wps:cNvSpPr>
                          <a:spLocks noChangeArrowheads="1"/>
                        </wps:cNvSpPr>
                        <wps:spPr bwMode="auto">
                          <a:xfrm>
                            <a:off x="1816135" y="1226415"/>
                            <a:ext cx="317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80380"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842150566" name="Rectangle 265"/>
                        <wps:cNvSpPr>
                          <a:spLocks noChangeArrowheads="1"/>
                        </wps:cNvSpPr>
                        <wps:spPr bwMode="auto">
                          <a:xfrm>
                            <a:off x="3130561" y="1226415"/>
                            <a:ext cx="487709" cy="184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C0141"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wps:txbx>
                        <wps:bodyPr rot="0" vert="horz" wrap="none" lIns="0" tIns="0" rIns="0" bIns="0" anchor="t" anchorCtr="0" upright="1">
                          <a:noAutofit/>
                        </wps:bodyPr>
                      </wps:wsp>
                      <wps:wsp>
                        <wps:cNvPr id="2014382576" name="Rectangle 266"/>
                        <wps:cNvSpPr>
                          <a:spLocks noChangeArrowheads="1"/>
                        </wps:cNvSpPr>
                        <wps:spPr bwMode="auto">
                          <a:xfrm>
                            <a:off x="3644270" y="1226415"/>
                            <a:ext cx="318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A9BA2"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494083929" name="Rectangle 267"/>
                        <wps:cNvSpPr>
                          <a:spLocks noChangeArrowheads="1"/>
                        </wps:cNvSpPr>
                        <wps:spPr bwMode="auto">
                          <a:xfrm>
                            <a:off x="0" y="35915"/>
                            <a:ext cx="341607"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DD9B2" w14:textId="77777777" w:rsidR="00B152BD" w:rsidRDefault="00B152BD"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wps:txbx>
                        <wps:bodyPr rot="0" vert="horz" wrap="none" lIns="0" tIns="0" rIns="0" bIns="0" anchor="t" anchorCtr="0" upright="1">
                          <a:spAutoFit/>
                        </wps:bodyPr>
                      </wps:wsp>
                      <wps:wsp>
                        <wps:cNvPr id="1438795479" name="Rectangle 268"/>
                        <wps:cNvSpPr>
                          <a:spLocks noChangeArrowheads="1"/>
                        </wps:cNvSpPr>
                        <wps:spPr bwMode="auto">
                          <a:xfrm>
                            <a:off x="363207" y="53723"/>
                            <a:ext cx="64071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D0F76" w14:textId="77777777" w:rsidR="00B152BD" w:rsidRDefault="00B152BD" w:rsidP="008828D3">
                              <w:r>
                                <w:rPr>
                                  <w:rFonts w:ascii="Courier New" w:hAnsi="Courier New" w:cs="Courier New"/>
                                  <w:color w:val="000000"/>
                                  <w:sz w:val="28"/>
                                  <w:szCs w:val="28"/>
                                  <w:lang w:val="en-US"/>
                                </w:rPr>
                                <w:t>0,0025</w:t>
                              </w:r>
                            </w:p>
                          </w:txbxContent>
                        </wps:txbx>
                        <wps:bodyPr rot="0" vert="horz" wrap="none" lIns="0" tIns="0" rIns="0" bIns="0" anchor="t" anchorCtr="0" upright="1">
                          <a:spAutoFit/>
                        </wps:bodyPr>
                      </wps:wsp>
                      <wps:wsp>
                        <wps:cNvPr id="236998435" name="Rectangle 269"/>
                        <wps:cNvSpPr>
                          <a:spLocks noChangeArrowheads="1"/>
                        </wps:cNvSpPr>
                        <wps:spPr bwMode="auto">
                          <a:xfrm>
                            <a:off x="1002619" y="35915"/>
                            <a:ext cx="54001"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2BF00"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415777778" name="Rectangle 270"/>
                        <wps:cNvSpPr>
                          <a:spLocks noChangeArrowheads="1"/>
                        </wps:cNvSpPr>
                        <wps:spPr bwMode="auto">
                          <a:xfrm>
                            <a:off x="1061021" y="111547"/>
                            <a:ext cx="116202" cy="25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EE050" w14:textId="77777777" w:rsidR="00B152BD" w:rsidRDefault="00B152BD" w:rsidP="008828D3">
                              <w:r>
                                <w:rPr>
                                  <w:color w:val="000000"/>
                                  <w:sz w:val="18"/>
                                  <w:szCs w:val="18"/>
                                  <w:lang w:val="en-US"/>
                                </w:rPr>
                                <w:t>10</w:t>
                              </w:r>
                            </w:p>
                          </w:txbxContent>
                        </wps:txbx>
                        <wps:bodyPr rot="0" vert="horz" wrap="none" lIns="0" tIns="0" rIns="0" bIns="0" anchor="t" anchorCtr="0" upright="1">
                          <a:spAutoFit/>
                        </wps:bodyPr>
                      </wps:wsp>
                      <wps:wsp>
                        <wps:cNvPr id="1906695459" name="Rectangle 271"/>
                        <wps:cNvSpPr>
                          <a:spLocks noChangeArrowheads="1"/>
                        </wps:cNvSpPr>
                        <wps:spPr bwMode="auto">
                          <a:xfrm>
                            <a:off x="1181723" y="35915"/>
                            <a:ext cx="222904"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981A3"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1652238772" name="Rectangle 272"/>
                        <wps:cNvSpPr>
                          <a:spLocks noChangeArrowheads="1"/>
                        </wps:cNvSpPr>
                        <wps:spPr bwMode="auto">
                          <a:xfrm>
                            <a:off x="1428128" y="53723"/>
                            <a:ext cx="1067421"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336AF" w14:textId="77777777" w:rsidR="00B152BD" w:rsidRDefault="00B152BD" w:rsidP="008828D3">
                              <w:r>
                                <w:rPr>
                                  <w:rFonts w:ascii="Courier New" w:hAnsi="Courier New" w:cs="Courier New"/>
                                  <w:color w:val="000000"/>
                                  <w:sz w:val="28"/>
                                  <w:szCs w:val="28"/>
                                  <w:lang w:val="en-US"/>
                                </w:rPr>
                                <w:t>0,00A3D70A</w:t>
                              </w:r>
                            </w:p>
                          </w:txbxContent>
                        </wps:txbx>
                        <wps:bodyPr rot="0" vert="horz" wrap="none" lIns="0" tIns="0" rIns="0" bIns="0" anchor="t" anchorCtr="0" upright="1">
                          <a:spAutoFit/>
                        </wps:bodyPr>
                      </wps:wsp>
                      <wps:wsp>
                        <wps:cNvPr id="1319004916" name="Rectangle 273"/>
                        <wps:cNvSpPr>
                          <a:spLocks noChangeArrowheads="1"/>
                        </wps:cNvSpPr>
                        <wps:spPr bwMode="auto">
                          <a:xfrm>
                            <a:off x="2490448" y="35915"/>
                            <a:ext cx="54001"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7EA5D"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926906833" name="Rectangle 274"/>
                        <wps:cNvSpPr>
                          <a:spLocks noChangeArrowheads="1"/>
                        </wps:cNvSpPr>
                        <wps:spPr bwMode="auto">
                          <a:xfrm>
                            <a:off x="2549549" y="111547"/>
                            <a:ext cx="116202" cy="25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84447" w14:textId="77777777" w:rsidR="00B152BD" w:rsidRDefault="00B152BD" w:rsidP="008828D3">
                              <w:r>
                                <w:rPr>
                                  <w:color w:val="000000"/>
                                  <w:sz w:val="18"/>
                                  <w:szCs w:val="18"/>
                                  <w:lang w:val="en-US"/>
                                </w:rPr>
                                <w:t>16</w:t>
                              </w:r>
                            </w:p>
                          </w:txbxContent>
                        </wps:txbx>
                        <wps:bodyPr rot="0" vert="horz" wrap="none" lIns="0" tIns="0" rIns="0" bIns="0" anchor="t" anchorCtr="0" upright="1">
                          <a:spAutoFit/>
                        </wps:bodyPr>
                      </wps:wsp>
                      <wps:wsp>
                        <wps:cNvPr id="550775638" name="Rectangle 275"/>
                        <wps:cNvSpPr>
                          <a:spLocks noChangeArrowheads="1"/>
                        </wps:cNvSpPr>
                        <wps:spPr bwMode="auto">
                          <a:xfrm>
                            <a:off x="2669552" y="35915"/>
                            <a:ext cx="128902"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A7DC7"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1920961803" name="Rectangle 276"/>
                        <wps:cNvSpPr>
                          <a:spLocks noChangeArrowheads="1"/>
                        </wps:cNvSpPr>
                        <wps:spPr bwMode="auto">
                          <a:xfrm>
                            <a:off x="2857555" y="35915"/>
                            <a:ext cx="406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E7B90"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c:wpc>
                  </a:graphicData>
                </a:graphic>
              </wp:inline>
            </w:drawing>
          </mc:Choice>
          <mc:Fallback>
            <w:pict>
              <v:group w14:anchorId="1A017DF7" id="Полотно 346" o:spid="_x0000_s1339" editas="canvas" style="width:386.85pt;height:119.05pt;mso-position-horizontal-relative:char;mso-position-vertical-relative:line" coordsize="49129,15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">
                <v:shape id="_x0000_s1340" type="#_x0000_t75" style="position:absolute;width:49129;height:15119;visibility:visible;mso-wrap-style:square">
                  <v:fill o:detectmouseclick="t"/>
                  <v:path o:connecttype="none"/>
                </v:shape>
                <v:rect id="Rectangle 217" o:spid="_x0000_s1341" style="position:absolute;top:3002;width:1828;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" filled="f" stroked="f">
                  <v:textbox style="mso-fit-shape-to-text:t" inset="0,0,0,0">
                    <w:txbxContent>
                      <w:p w14:paraId="7FB51CD3" w14:textId="77777777" w:rsidR="00B152BD" w:rsidRDefault="00B152BD" w:rsidP="008828D3">
                        <w:r>
                          <w:rPr>
                            <w:color w:val="000000"/>
                            <w:sz w:val="28"/>
                            <w:szCs w:val="28"/>
                            <w:lang w:val="en-US"/>
                          </w:rPr>
                          <w:t>= (</w:t>
                        </w:r>
                      </w:p>
                    </w:txbxContent>
                  </v:textbox>
                </v:rect>
                <v:rect id="Rectangle 218" o:spid="_x0000_s1342" style="position:absolute;left:2019;top:3180;width:43751;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" filled="f" stroked="f">
                  <v:textbox style="mso-fit-shape-to-text:t" inset="0,0,0,0">
                    <w:txbxContent>
                      <w:p w14:paraId="79B2F9EC" w14:textId="77777777" w:rsidR="00B152BD" w:rsidRDefault="00B152BD" w:rsidP="008828D3">
                        <w:r>
                          <w:rPr>
                            <w:rFonts w:ascii="Courier New" w:hAnsi="Courier New" w:cs="Courier New"/>
                            <w:color w:val="000000"/>
                            <w:sz w:val="28"/>
                            <w:szCs w:val="28"/>
                            <w:lang w:val="en-US"/>
                          </w:rPr>
                          <w:t>0,0000 0000 1010 0011 1101 0111 0000 1010</w:t>
                        </w:r>
                      </w:p>
                    </w:txbxContent>
                  </v:textbox>
                </v:rect>
                <v:rect id="Rectangle 219" o:spid="_x0000_s1343" style="position:absolute;left:45618;top:3002;width:540;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" filled="f" stroked="f">
                  <v:textbox style="mso-fit-shape-to-text:t" inset="0,0,0,0">
                    <w:txbxContent>
                      <w:p w14:paraId="1E4A45C4" w14:textId="77777777" w:rsidR="00B152BD" w:rsidRDefault="00B152BD" w:rsidP="008828D3">
                        <w:r>
                          <w:rPr>
                            <w:color w:val="000000"/>
                            <w:sz w:val="28"/>
                            <w:szCs w:val="28"/>
                            <w:lang w:val="en-US"/>
                          </w:rPr>
                          <w:t>)</w:t>
                        </w:r>
                      </w:p>
                    </w:txbxContent>
                  </v:textbox>
                </v:rect>
                <v:rect id="Rectangle 220" o:spid="_x0000_s1344" style="position:absolute;left:46202;top:3758;width:584;height:2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" filled="f" stroked="f">
                  <v:textbox style="mso-fit-shape-to-text:t" inset="0,0,0,0">
                    <w:txbxContent>
                      <w:p w14:paraId="4FF240AB" w14:textId="77777777" w:rsidR="00B152BD" w:rsidRDefault="00B152BD" w:rsidP="008828D3">
                        <w:r>
                          <w:rPr>
                            <w:color w:val="000000"/>
                            <w:sz w:val="18"/>
                            <w:szCs w:val="18"/>
                            <w:lang w:val="en-US"/>
                          </w:rPr>
                          <w:t>2</w:t>
                        </w:r>
                      </w:p>
                    </w:txbxContent>
                  </v:textbox>
                </v:rect>
                <v:rect id="Rectangle 221" o:spid="_x0000_s1345" style="position:absolute;left:46805;top:3002;width:1289;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" filled="f" stroked="f">
                  <v:textbox style="mso-fit-shape-to-text:t" inset="0,0,0,0">
                    <w:txbxContent>
                      <w:p w14:paraId="0C5F4680" w14:textId="77777777" w:rsidR="00B152BD" w:rsidRDefault="00B152BD" w:rsidP="008828D3">
                        <w:r>
                          <w:rPr>
                            <w:color w:val="000000"/>
                            <w:sz w:val="28"/>
                            <w:szCs w:val="28"/>
                            <w:lang w:val="en-US"/>
                          </w:rPr>
                          <w:t xml:space="preserve"> = </w:t>
                        </w:r>
                      </w:p>
                    </w:txbxContent>
                  </v:textbox>
                </v:rect>
                <v:rect id="Rectangle 222" o:spid="_x0000_s1346" style="position:absolute;left:48679;top:3002;width:406;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" filled="f" stroked="f">
                  <v:textbox style="mso-fit-shape-to-text:t" inset="0,0,0,0">
                    <w:txbxContent>
                      <w:p w14:paraId="78D4198D" w14:textId="77777777" w:rsidR="00B152BD" w:rsidRDefault="00B152BD" w:rsidP="008828D3">
                        <w:r>
                          <w:rPr>
                            <w:color w:val="000000"/>
                            <w:sz w:val="28"/>
                            <w:szCs w:val="28"/>
                            <w:lang w:val="en-US"/>
                          </w:rPr>
                          <w:t xml:space="preserve"> </w:t>
                        </w:r>
                      </w:p>
                    </w:txbxContent>
                  </v:textbox>
                </v:rect>
                <v:shape id="Freeform 223" o:spid="_x0000_s1347" style="position:absolute;left:3790;top:4908;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"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4438027;0,8876054;2419418,16945195;4435600,23803964;8064728,30259276;10080909,32680019;12500328,34697304;14516510,37118046;16935928,39135331;18952110,40345702;22581237,41556073;24597419,41556073;28226547,42766444;140729497,42766444;142745678,42766444;146374806,42766444;148390988,43573358;150810406,44783729;154036297,47204471;156455715,49221756;158471897,51642498;159681606,54870155;163310734,60518553;166536625,67377322;167746334,75043006;168552807,79481033;168552807,83919060;168552807,79481033;168552807,75043006;170972225,67377322;173391643,60518553;176617534,54870155;179036953,51642498;181053135,49221756;183472553,47204471;185488735,44783729;187908153,43573358;191134044,42766444;193553462,42766444;196779353,42766444;309282303,42766444;311701722,41556073;314927613,41556073;317347031,40345702;319363213,39135331;322992340,37118046;325008522,34697304;327427941,32680019;328637650,30259276;331863541,23803964;335089432,16945195;336299141,8876054;337508850,4438027;337508850,0" o:connectangles="0,0,0,0,0,0,0,0,0,0,0,0,0,0,0,0,0,0,0,0,0,0,0,0,0,0,0,0,0,0,0,0,0,0,0,0,0,0,0,0,0,0,0,0,0,0,0,0,0,0,0,0,0,0,0"/>
                </v:shape>
                <v:shape id="Freeform 224" o:spid="_x0000_s1348" style="position:absolute;left:9105;top:4908;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"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4438027;0,8876054;2419418,16945195;4435600,23803964;7661491,30259276;10080909,32680019;12500328,34697304;14516510,37118046;16935928,39135331;18952110,40345702;22581237,41556073;24597419,41556073;28226547,42766444;140729497,42766444;142745678,42766444;146374806,42766444;148390988,43573358;150810406,44783729;154036297,47204471;156455715,49221756;158471897,51642498;159681606,54870155;162907497,60518553;166536625,67377322;167746334,75043006;168552807,79481033;168552807,83919060;168552807,79481033;168552807,75043006;170972225,67377322;173391643,60518553;176617534,54870155;179036953,51642498;181053135,49221756;183472553,47204471;185488735,44783729;187908153,43573358;191134044,42766444;193553462,42766444;196779353,42766444;309282303,42766444;311701722,41556073;314927613,41556073;317347031,40345702;319363213,39135331;322992340,37118046;325008522,34697304;327427941,32680019;328637650,30259276;331863541,23803964;335089432,16945195;336299141,8876054;337508850,4438027;337508850,0" o:connectangles="0,0,0,0,0,0,0,0,0,0,0,0,0,0,0,0,0,0,0,0,0,0,0,0,0,0,0,0,0,0,0,0,0,0,0,0,0,0,0,0,0,0,0,0,0,0,0,0,0,0,0,0,0,0,0"/>
                </v:shape>
                <v:shape id="Freeform 225" o:spid="_x0000_s1349" style="position:absolute;left:14420;top:4908;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"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4438027;0,8876054;2016182,16945195;4435600,23803964;7661491,30259276;10080909,32680019;12500328,34697304;14516510,37118046;16935928,39135331;18952110,40345702;22581237,41556073;24597419,41556073;28226547,42766444;140729497,42766444;142745678,42766444;146374806,42766444;148390988,43573358;150810406,44783729;154036297,47204471;156455715,49221756;158471897,51642498;159681606,54870155;162907497,60518553;166536625,67377322;167746334,75043006;168552807,79481033;168552807,83919060;168552807,79481033;168552807,75043006;170972225,67377322;173391643,60518553;176617534,54870155;178633716,51642498;181053135,49221756;183472553,47204471;185488735,44783729;187908153,43573358;191134044,42766444;193553462,42766444;196779353,42766444;309282303,42766444;311701722,41556073;314927613,41556073;317347031,40345702;319363213,39135331;322992340,37118046;325008522,34697304;327427941,32680019;328637650,30259276;331863541,23803964;335089432,16945195;336299141,8876054;337508850,4438027;337508850,0" o:connectangles="0,0,0,0,0,0,0,0,0,0,0,0,0,0,0,0,0,0,0,0,0,0,0,0,0,0,0,0,0,0,0,0,0,0,0,0,0,0,0,0,0,0,0,0,0,0,0,0,0,0,0,0,0,0,0"/>
                </v:shape>
                <v:shape id="Freeform 226" o:spid="_x0000_s1350" style="position:absolute;left:19735;top:4908;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"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4438027;0,8876054;2016182,16945195;4435600,23803964;7661491,30259276;10080909,32680019;12500328,34697304;14516510,37118046;16935928,39135331;18952110,40345702;22581237,41556073;24597419,41556073;28226547,42766444;140729497,42766444;142745678,42766444;146374806,42766444;148390988,43573358;150810406,44783729;154036297,47204471;156455715,49221756;158471897,51642498;159681606,54870155;162907497,60518553;166536625,67377322;167746334,75043006;168552807,79481033;168552807,83919060;168552807,79481033;168552807,75043006;170972225,67377322;172988407,60518553;176617534,54870155;178633716,51642498;181053135,49221756;183472553,47204471;185488735,44783729;187908153,43573358;191134044,42766444;193553462,42766444;196779353,42766444;309282303,42766444;311701722,41556073;314927613,41556073;317347031,40345702;319363213,39135331;322992340,37118046;325008522,34697304;327427941,32680019;328234413,30259276;331863541,23803964;335089432,16945195;336299141,8876054;337508850,4438027;337508850,0" o:connectangles="0,0,0,0,0,0,0,0,0,0,0,0,0,0,0,0,0,0,0,0,0,0,0,0,0,0,0,0,0,0,0,0,0,0,0,0,0,0,0,0,0,0,0,0,0,0,0,0,0,0,0,0,0,0,0"/>
                </v:shape>
                <v:shape id="Freeform 227" o:spid="_x0000_s1351" style="position:absolute;left:25050;top:4908;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"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4438027;0,8876054;2016182,16945195;4435600,23803964;7661491,30259276;10080909,32680019;12097091,34697304;14516510,37118046;16935928,39135331;18952110,40345702;22581237,41556073;24597419,41556073;28226547,42766444;140729497,42766444;142745678,42766444;145971570,42766444;148390988,43573358;150810406,44783729;154036297,47204471;156455715,49221756;158471897,51642498;159681606,54870155;162907497,60518553;166536625,67377322;167343098,75043006;168552807,79481033;168552807,83919060;168552807,79481033;168552807,75043006;170972225,67377322;172988407,60518553;176617534,54870155;178633716,51642498;181053135,49221756;183472553,47204471;185488735,44783729;187908153,43573358;191134044,42766444;193553462,42766444;196779353,42766444;309282303,42766444;311701722,41556073;314927613,41556073;317347031,40345702;319363213,39135331;322589104,37118046;325008522,34697304;327427941,32680019;328234413,30259276;331863541,23803964;335089432,16945195;336299141,8876054;337508850,4438027;337508850,0" o:connectangles="0,0,0,0,0,0,0,0,0,0,0,0,0,0,0,0,0,0,0,0,0,0,0,0,0,0,0,0,0,0,0,0,0,0,0,0,0,0,0,0,0,0,0,0,0,0,0,0,0,0,0,0,0,0,0"/>
                </v:shape>
                <v:shape id="Freeform 228" o:spid="_x0000_s1352" style="position:absolute;left:30365;top:4908;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"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4438027;0,8876054;2016182,16945195;4435600,23803964;7661491,30259276;10080909,32680019;12097091,34697304;14516510,37118046;16935928,39135331;18952110,40345702;22581237,41556073;24597419,41556073;27823310,42766444;140326260,42766444;142745678,42766444;145971570,42766444;148390988,43573358;150810406,44783729;154036297,47204471;156455715,49221756;158471897,51642498;159681606,54870155;162907497,60518553;166536625,67377322;167343098,75043006;168552807,79481033;168552807,83919060;168552807,79481033;168552807,75043006;170972225,67377322;172988407,60518553;176617534,54870155;178633716,51642498;181053135,49221756;183069316,47204471;185488735,44783729;187908153,43573358;191134044,42766444;193553462,42766444;196779353,42766444;309282303,42766444;311701722,41556073;314927613,41556073;316943795,40345702;319363213,39135331;322589104,37118046;325008522,34697304;327427941,32680019;328234413,30259276;331863541,23803964;335089432,16945195;336299141,8876054;337508850,4438027;337508850,0" o:connectangles="0,0,0,0,0,0,0,0,0,0,0,0,0,0,0,0,0,0,0,0,0,0,0,0,0,0,0,0,0,0,0,0,0,0,0,0,0,0,0,0,0,0,0,0,0,0,0,0,0,0,0,0,0,0,0"/>
                </v:shape>
                <v:shape id="Freeform 229" o:spid="_x0000_s1353" style="position:absolute;left:35680;top:4908;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"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4438027;0,8876054;2016182,16945195;4435600,23803964;7661491,30259276;10080909,32680019;12097091,34697304;14516510,37118046;16935928,39135331;18952110,40345702;22178001,41556073;24597419,41556073;27823310,42766444;140326260,42766444;142745678,42766444;145971570,42766444;148390988,43573358;150810406,44783729;154036297,47204471;156052479,49221756;158471897,51642498;159681606,54870155;162907497,60518553;166536625,67377322;167343098,75043006;168552807,79481033;168552807,83919060;168552807,79481033;168552807,75043006;170972225,67377322;172988407,60518553;176617534,54870155;178633716,51642498;181053135,49221756;183069316,47204471;185488735,44783729;187908153,43573358;191134044,42766444;193553462,42766444;196779353,42766444;309282303,42766444;311298485,41556073;314927613,41556073;316943795,40345702;319363213,39135331;322589104,37118046;325008522,34697304;327427941,32680019;328234413,30259276;331863541,23803964;335089432,16945195;336299141,8876054;337508850,4438027;337508850,0" o:connectangles="0,0,0,0,0,0,0,0,0,0,0,0,0,0,0,0,0,0,0,0,0,0,0,0,0,0,0,0,0,0,0,0,0,0,0,0,0,0,0,0,0,0,0,0,0,0,0,0,0,0,0,0,0,0,0"/>
                </v:shape>
                <v:shape id="Freeform 230" o:spid="_x0000_s1354" style="position:absolute;left:40995;top:4908;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"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4438027;0,8876054;2016182,16945195;4435600,23803964;7661491,30259276;10080909,32680019;12097091,34697304;14516510,37118046;16532692,39135331;18952110,40345702;22178001,41556073;24597419,41556073;27823310,42766444;140326260,42766444;142745678,42766444;145971570,42766444;148390988,43573358;150407170,44783729;154036297,47204471;156052479,49221756;158471897,51642498;159681606,54870155;162907497,60518553;166536625,67377322;167343098,75043006;168552807,79481033;168552807,83919060;168552807,79481033;168552807,75043006;170972225,67377322;172988407,60518553;176617534,54870155;178633716,51642498;181053135,49221756;183069316,47204471;185488735,44783729;187908153,43573358;191134044,42766444;193150226,42766444;196779353,42766444;309282303,42766444;311298485,41556073;314927613,41556073;316943795,40345702;319363213,39135331;322589104,37118046;325008522,34697304;327024704,32680019;328234413,30259276;331863541,23803964;335089432,16945195;336299141,8876054;337508850,4438027;337508850,0" o:connectangles="0,0,0,0,0,0,0,0,0,0,0,0,0,0,0,0,0,0,0,0,0,0,0,0,0,0,0,0,0,0,0,0,0,0,0,0,0,0,0,0,0,0,0,0,0,0,0,0,0,0,0,0,0,0,0"/>
                </v:shape>
                <v:rect id="Rectangle 231" o:spid="_x0000_s1355" style="position:absolute;left:5918;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" filled="f" stroked="f">
                  <v:textbox style="mso-fit-shape-to-text:t" inset="0,0,0,0">
                    <w:txbxContent>
                      <w:p w14:paraId="1FD0CE87" w14:textId="77777777" w:rsidR="00B152BD" w:rsidRDefault="00B152BD" w:rsidP="008828D3">
                        <w:r>
                          <w:rPr>
                            <w:rFonts w:ascii="Courier New" w:hAnsi="Courier New" w:cs="Courier New"/>
                            <w:color w:val="000000"/>
                            <w:sz w:val="28"/>
                            <w:szCs w:val="28"/>
                            <w:lang w:val="en-US"/>
                          </w:rPr>
                          <w:t>0</w:t>
                        </w:r>
                      </w:p>
                    </w:txbxContent>
                  </v:textbox>
                </v:rect>
                <v:rect id="Rectangle 232" o:spid="_x0000_s1356" style="position:absolute;left:6978;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" filled="f" stroked="f">
                  <v:textbox style="mso-fit-shape-to-text:t" inset="0,0,0,0">
                    <w:txbxContent>
                      <w:p w14:paraId="2FEE62EB" w14:textId="77777777" w:rsidR="00B152BD" w:rsidRDefault="00B152BD" w:rsidP="008828D3">
                        <w:r>
                          <w:rPr>
                            <w:rFonts w:ascii="Courier New" w:hAnsi="Courier New" w:cs="Courier New"/>
                            <w:color w:val="000000"/>
                            <w:sz w:val="28"/>
                            <w:szCs w:val="28"/>
                            <w:lang w:val="en-US"/>
                          </w:rPr>
                          <w:t xml:space="preserve"> </w:t>
                        </w:r>
                      </w:p>
                    </w:txbxContent>
                  </v:textbox>
                </v:rect>
                <v:rect id="Rectangle 233" o:spid="_x0000_s1357" style="position:absolute;left:11233;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" filled="f" stroked="f">
                  <v:textbox style="mso-fit-shape-to-text:t" inset="0,0,0,0">
                    <w:txbxContent>
                      <w:p w14:paraId="5B7C54F6" w14:textId="77777777" w:rsidR="00B152BD" w:rsidRDefault="00B152BD" w:rsidP="008828D3">
                        <w:r>
                          <w:rPr>
                            <w:rFonts w:ascii="Courier New" w:hAnsi="Courier New" w:cs="Courier New"/>
                            <w:color w:val="000000"/>
                            <w:sz w:val="28"/>
                            <w:szCs w:val="28"/>
                            <w:lang w:val="en-US"/>
                          </w:rPr>
                          <w:t>0</w:t>
                        </w:r>
                      </w:p>
                    </w:txbxContent>
                  </v:textbox>
                </v:rect>
                <v:rect id="Rectangle 234" o:spid="_x0000_s1358" style="position:absolute;left:12293;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" filled="f" stroked="f">
                  <v:textbox style="mso-fit-shape-to-text:t" inset="0,0,0,0">
                    <w:txbxContent>
                      <w:p w14:paraId="2AE70FC9" w14:textId="77777777" w:rsidR="00B152BD" w:rsidRDefault="00B152BD" w:rsidP="008828D3">
                        <w:r>
                          <w:rPr>
                            <w:rFonts w:ascii="Courier New" w:hAnsi="Courier New" w:cs="Courier New"/>
                            <w:color w:val="000000"/>
                            <w:sz w:val="28"/>
                            <w:szCs w:val="28"/>
                            <w:lang w:val="en-US"/>
                          </w:rPr>
                          <w:t xml:space="preserve"> </w:t>
                        </w:r>
                      </w:p>
                    </w:txbxContent>
                  </v:textbox>
                </v:rect>
                <v:rect id="Rectangle 235" o:spid="_x0000_s1359" style="position:absolute;left:37801;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" filled="f" stroked="f">
                  <v:textbox style="mso-fit-shape-to-text:t" inset="0,0,0,0">
                    <w:txbxContent>
                      <w:p w14:paraId="4EF5812A" w14:textId="77777777" w:rsidR="00B152BD" w:rsidRDefault="00B152BD" w:rsidP="008828D3">
                        <w:r>
                          <w:rPr>
                            <w:rFonts w:ascii="Courier New" w:hAnsi="Courier New" w:cs="Courier New"/>
                            <w:color w:val="000000"/>
                            <w:sz w:val="28"/>
                            <w:szCs w:val="28"/>
                            <w:lang w:val="en-US"/>
                          </w:rPr>
                          <w:t>0</w:t>
                        </w:r>
                      </w:p>
                    </w:txbxContent>
                  </v:textbox>
                </v:rect>
                <v:rect id="Rectangle 236" o:spid="_x0000_s1360" style="position:absolute;left:38868;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" filled="f" stroked="f">
                  <v:textbox style="mso-fit-shape-to-text:t" inset="0,0,0,0">
                    <w:txbxContent>
                      <w:p w14:paraId="48CCB05F" w14:textId="77777777" w:rsidR="00B152BD" w:rsidRDefault="00B152BD" w:rsidP="008828D3">
                        <w:r>
                          <w:rPr>
                            <w:rFonts w:ascii="Courier New" w:hAnsi="Courier New" w:cs="Courier New"/>
                            <w:color w:val="000000"/>
                            <w:sz w:val="28"/>
                            <w:szCs w:val="28"/>
                            <w:lang w:val="en-US"/>
                          </w:rPr>
                          <w:t xml:space="preserve"> </w:t>
                        </w:r>
                      </w:p>
                    </w:txbxContent>
                  </v:textbox>
                </v:rect>
                <v:rect id="Rectangle 237" o:spid="_x0000_s1361" style="position:absolute;left:21863;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" filled="f" stroked="f">
                  <v:textbox style="mso-fit-shape-to-text:t" inset="0,0,0,0">
                    <w:txbxContent>
                      <w:p w14:paraId="1048B775" w14:textId="77777777" w:rsidR="00B152BD" w:rsidRDefault="00B152BD" w:rsidP="008828D3">
                        <w:r>
                          <w:rPr>
                            <w:rFonts w:ascii="Courier New" w:hAnsi="Courier New" w:cs="Courier New"/>
                            <w:color w:val="000000"/>
                            <w:sz w:val="28"/>
                            <w:szCs w:val="28"/>
                            <w:lang w:val="en-US"/>
                          </w:rPr>
                          <w:t>3</w:t>
                        </w:r>
                      </w:p>
                    </w:txbxContent>
                  </v:textbox>
                </v:rect>
                <v:rect id="Rectangle 238" o:spid="_x0000_s1362" style="position:absolute;left:22923;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" filled="f" stroked="f">
                  <v:textbox style="mso-fit-shape-to-text:t" inset="0,0,0,0">
                    <w:txbxContent>
                      <w:p w14:paraId="7298930F" w14:textId="77777777" w:rsidR="00B152BD" w:rsidRDefault="00B152BD" w:rsidP="008828D3">
                        <w:r>
                          <w:rPr>
                            <w:rFonts w:ascii="Courier New" w:hAnsi="Courier New" w:cs="Courier New"/>
                            <w:color w:val="000000"/>
                            <w:sz w:val="28"/>
                            <w:szCs w:val="28"/>
                            <w:lang w:val="en-US"/>
                          </w:rPr>
                          <w:t xml:space="preserve"> </w:t>
                        </w:r>
                      </w:p>
                    </w:txbxContent>
                  </v:textbox>
                </v:rect>
                <v:rect id="Rectangle 239" o:spid="_x0000_s1363" style="position:absolute;left:16548;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" filled="f" stroked="f">
                  <v:textbox style="mso-fit-shape-to-text:t" inset="0,0,0,0">
                    <w:txbxContent>
                      <w:p w14:paraId="7F30DCD7" w14:textId="77777777" w:rsidR="00B152BD" w:rsidRDefault="00B152BD" w:rsidP="008828D3">
                        <w:r>
                          <w:rPr>
                            <w:rFonts w:ascii="Courier New" w:hAnsi="Courier New" w:cs="Courier New"/>
                            <w:color w:val="000000"/>
                            <w:sz w:val="28"/>
                            <w:szCs w:val="28"/>
                            <w:lang w:val="en-US"/>
                          </w:rPr>
                          <w:t>A</w:t>
                        </w:r>
                      </w:p>
                    </w:txbxContent>
                  </v:textbox>
                </v:rect>
                <v:rect id="Rectangle 240" o:spid="_x0000_s1364" style="position:absolute;left:17608;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" filled="f" stroked="f">
                  <v:textbox style="mso-fit-shape-to-text:t" inset="0,0,0,0">
                    <w:txbxContent>
                      <w:p w14:paraId="45E38DC2" w14:textId="77777777" w:rsidR="00B152BD" w:rsidRDefault="00B152BD" w:rsidP="008828D3">
                        <w:r>
                          <w:rPr>
                            <w:rFonts w:ascii="Courier New" w:hAnsi="Courier New" w:cs="Courier New"/>
                            <w:color w:val="000000"/>
                            <w:sz w:val="28"/>
                            <w:szCs w:val="28"/>
                            <w:lang w:val="en-US"/>
                          </w:rPr>
                          <w:t xml:space="preserve"> </w:t>
                        </w:r>
                      </w:p>
                    </w:txbxContent>
                  </v:textbox>
                </v:rect>
                <v:rect id="Rectangle 241" o:spid="_x0000_s1365" style="position:absolute;left:27178;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" filled="f" stroked="f">
                  <v:textbox style="mso-fit-shape-to-text:t" inset="0,0,0,0">
                    <w:txbxContent>
                      <w:p w14:paraId="4341100E" w14:textId="77777777" w:rsidR="00B152BD" w:rsidRDefault="00B152BD" w:rsidP="008828D3">
                        <w:r>
                          <w:rPr>
                            <w:rFonts w:ascii="Courier New" w:hAnsi="Courier New" w:cs="Courier New"/>
                            <w:color w:val="000000"/>
                            <w:sz w:val="28"/>
                            <w:szCs w:val="28"/>
                            <w:lang w:val="en-US"/>
                          </w:rPr>
                          <w:t>D</w:t>
                        </w:r>
                      </w:p>
                    </w:txbxContent>
                  </v:textbox>
                </v:rect>
                <v:rect id="Rectangle 242" o:spid="_x0000_s1366" style="position:absolute;left:28238;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" filled="f" stroked="f">
                  <v:textbox style="mso-fit-shape-to-text:t" inset="0,0,0,0">
                    <w:txbxContent>
                      <w:p w14:paraId="6FEE1E91" w14:textId="77777777" w:rsidR="00B152BD" w:rsidRDefault="00B152BD" w:rsidP="008828D3">
                        <w:r>
                          <w:rPr>
                            <w:rFonts w:ascii="Courier New" w:hAnsi="Courier New" w:cs="Courier New"/>
                            <w:color w:val="000000"/>
                            <w:sz w:val="28"/>
                            <w:szCs w:val="28"/>
                            <w:lang w:val="en-US"/>
                          </w:rPr>
                          <w:t xml:space="preserve"> </w:t>
                        </w:r>
                      </w:p>
                    </w:txbxContent>
                  </v:textbox>
                </v:rect>
                <v:rect id="Rectangle 243" o:spid="_x0000_s1367" style="position:absolute;left:32492;top:6248;width:1074;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" filled="f" stroked="f">
                  <v:textbox style="mso-fit-shape-to-text:t" inset="0,0,0,0">
                    <w:txbxContent>
                      <w:p w14:paraId="2CCBDD59" w14:textId="77777777" w:rsidR="00B152BD" w:rsidRDefault="00B152BD" w:rsidP="008828D3">
                        <w:r>
                          <w:rPr>
                            <w:rFonts w:ascii="Courier New" w:hAnsi="Courier New" w:cs="Courier New"/>
                            <w:color w:val="000000"/>
                            <w:sz w:val="28"/>
                            <w:szCs w:val="28"/>
                            <w:lang w:val="en-US"/>
                          </w:rPr>
                          <w:t>7</w:t>
                        </w:r>
                      </w:p>
                    </w:txbxContent>
                  </v:textbox>
                </v:rect>
                <v:rect id="Rectangle 244" o:spid="_x0000_s1368" style="position:absolute;left:33553;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" filled="f" stroked="f">
                  <v:textbox style="mso-fit-shape-to-text:t" inset="0,0,0,0">
                    <w:txbxContent>
                      <w:p w14:paraId="66B70CC0" w14:textId="77777777" w:rsidR="00B152BD" w:rsidRDefault="00B152BD" w:rsidP="008828D3">
                        <w:r>
                          <w:rPr>
                            <w:rFonts w:ascii="Courier New" w:hAnsi="Courier New" w:cs="Courier New"/>
                            <w:color w:val="000000"/>
                            <w:sz w:val="28"/>
                            <w:szCs w:val="28"/>
                            <w:lang w:val="en-US"/>
                          </w:rPr>
                          <w:t xml:space="preserve"> </w:t>
                        </w:r>
                      </w:p>
                    </w:txbxContent>
                  </v:textbox>
                </v:rect>
                <v:rect id="Rectangle 245" o:spid="_x0000_s1369" style="position:absolute;left:43116;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" filled="f" stroked="f">
                  <v:textbox style="mso-fit-shape-to-text:t" inset="0,0,0,0">
                    <w:txbxContent>
                      <w:p w14:paraId="6872D35B" w14:textId="77777777" w:rsidR="00B152BD" w:rsidRDefault="00B152BD" w:rsidP="008828D3">
                        <w:r>
                          <w:rPr>
                            <w:rFonts w:ascii="Courier New" w:hAnsi="Courier New" w:cs="Courier New"/>
                            <w:color w:val="000000"/>
                            <w:sz w:val="28"/>
                            <w:szCs w:val="28"/>
                            <w:lang w:val="en-US"/>
                          </w:rPr>
                          <w:t>A</w:t>
                        </w:r>
                      </w:p>
                    </w:txbxContent>
                  </v:textbox>
                </v:rect>
                <v:rect id="Rectangle 246" o:spid="_x0000_s1370" style="position:absolute;left:44183;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" filled="f" stroked="f">
                  <v:textbox style="mso-fit-shape-to-text:t" inset="0,0,0,0">
                    <w:txbxContent>
                      <w:p w14:paraId="1AD0F5F1" w14:textId="77777777" w:rsidR="00B152BD" w:rsidRDefault="00B152BD" w:rsidP="008828D3">
                        <w:r>
                          <w:rPr>
                            <w:rFonts w:ascii="Courier New" w:hAnsi="Courier New" w:cs="Courier New"/>
                            <w:color w:val="000000"/>
                            <w:sz w:val="28"/>
                            <w:szCs w:val="28"/>
                            <w:lang w:val="en-US"/>
                          </w:rPr>
                          <w:t xml:space="preserve"> </w:t>
                        </w:r>
                      </w:p>
                    </w:txbxContent>
                  </v:textbox>
                </v:rect>
                <v:rect id="Rectangle 247" o:spid="_x0000_s1371" style="position:absolute;top:8395;width:1828;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" filled="f" stroked="f">
                  <v:textbox style="mso-fit-shape-to-text:t" inset="0,0,0,0">
                    <w:txbxContent>
                      <w:p w14:paraId="57F51165" w14:textId="77777777" w:rsidR="00B152BD" w:rsidRDefault="00B152BD" w:rsidP="008828D3">
                        <w:r>
                          <w:rPr>
                            <w:color w:val="000000"/>
                            <w:sz w:val="28"/>
                            <w:szCs w:val="28"/>
                            <w:lang w:val="en-US"/>
                          </w:rPr>
                          <w:t>= (</w:t>
                        </w:r>
                      </w:p>
                    </w:txbxContent>
                  </v:textbox>
                </v:rect>
                <v:rect id="Rectangle 248" o:spid="_x0000_s1372" style="position:absolute;left:2019;top:8573;width:2140;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" filled="f" stroked="f">
                  <v:textbox style="mso-fit-shape-to-text:t" inset="0,0,0,0">
                    <w:txbxContent>
                      <w:p w14:paraId="4B348F57" w14:textId="77777777" w:rsidR="00B152BD" w:rsidRDefault="00B152BD" w:rsidP="008828D3">
                        <w:r>
                          <w:rPr>
                            <w:rFonts w:ascii="Courier New" w:hAnsi="Courier New" w:cs="Courier New"/>
                            <w:color w:val="000000"/>
                            <w:sz w:val="28"/>
                            <w:szCs w:val="28"/>
                            <w:lang w:val="en-US"/>
                          </w:rPr>
                          <w:t>0,</w:t>
                        </w:r>
                      </w:p>
                    </w:txbxContent>
                  </v:textbox>
                </v:rect>
                <v:rect id="Rectangle 249" o:spid="_x0000_s1373" style="position:absolute;left:4146;top:8573;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" filled="f" stroked="f">
                  <v:textbox style="mso-fit-shape-to-text:t" inset="0,0,0,0">
                    <w:txbxContent>
                      <w:p w14:paraId="56EEDAFF" w14:textId="77777777" w:rsidR="00B152BD" w:rsidRDefault="00B152BD" w:rsidP="008828D3">
                        <w:r>
                          <w:rPr>
                            <w:rFonts w:ascii="Courier New" w:hAnsi="Courier New" w:cs="Courier New"/>
                            <w:color w:val="000000"/>
                            <w:sz w:val="28"/>
                            <w:szCs w:val="28"/>
                            <w:lang w:val="en-US"/>
                          </w:rPr>
                          <w:t>1</w:t>
                        </w:r>
                      </w:p>
                    </w:txbxContent>
                  </v:textbox>
                </v:rect>
                <v:rect id="Rectangle 250" o:spid="_x0000_s1374" style="position:absolute;left:5207;top:8573;width:23475;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" filled="f" stroked="f">
                  <v:textbox style="mso-fit-shape-to-text:t" inset="0,0,0,0">
                    <w:txbxContent>
                      <w:p w14:paraId="5307EBA4" w14:textId="77777777" w:rsidR="00B152BD" w:rsidRDefault="00B152BD" w:rsidP="008828D3">
                        <w:r>
                          <w:rPr>
                            <w:rFonts w:ascii="Courier New" w:hAnsi="Courier New" w:cs="Courier New"/>
                            <w:color w:val="000000"/>
                            <w:sz w:val="28"/>
                            <w:szCs w:val="28"/>
                            <w:lang w:val="en-US"/>
                          </w:rPr>
                          <w:t>0100011110101110000101</w:t>
                        </w:r>
                      </w:p>
                    </w:txbxContent>
                  </v:textbox>
                </v:rect>
                <v:rect id="Rectangle 251" o:spid="_x0000_s1375" style="position:absolute;left:28613;top:8395;width:539;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" filled="f" stroked="f">
                  <v:textbox style="mso-fit-shape-to-text:t" inset="0,0,0,0">
                    <w:txbxContent>
                      <w:p w14:paraId="6751973E" w14:textId="77777777" w:rsidR="00B152BD" w:rsidRDefault="00B152BD" w:rsidP="008828D3">
                        <w:r>
                          <w:rPr>
                            <w:color w:val="000000"/>
                            <w:sz w:val="28"/>
                            <w:szCs w:val="28"/>
                            <w:lang w:val="en-US"/>
                          </w:rPr>
                          <w:t>)</w:t>
                        </w:r>
                      </w:p>
                    </w:txbxContent>
                  </v:textbox>
                </v:rect>
                <v:rect id="Rectangle 252" o:spid="_x0000_s1376" style="position:absolute;left:29197;top:9157;width:584;height:2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" filled="f" stroked="f">
                  <v:textbox style="mso-fit-shape-to-text:t" inset="0,0,0,0">
                    <w:txbxContent>
                      <w:p w14:paraId="45BCA2C2" w14:textId="77777777" w:rsidR="00B152BD" w:rsidRDefault="00B152BD" w:rsidP="008828D3">
                        <w:r>
                          <w:rPr>
                            <w:color w:val="000000"/>
                            <w:sz w:val="18"/>
                            <w:szCs w:val="18"/>
                            <w:lang w:val="en-US"/>
                          </w:rPr>
                          <w:t>2</w:t>
                        </w:r>
                      </w:p>
                    </w:txbxContent>
                  </v:textbox>
                </v:rect>
                <v:rect id="Rectangle 253" o:spid="_x0000_s1377" style="position:absolute;left:29794;top:8395;width:406;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" filled="f" stroked="f">
                  <v:textbox style="mso-fit-shape-to-text:t" inset="0,0,0,0">
                    <w:txbxContent>
                      <w:p w14:paraId="1778076D" w14:textId="77777777" w:rsidR="00B152BD" w:rsidRDefault="00B152BD" w:rsidP="008828D3">
                        <w:r>
                          <w:rPr>
                            <w:color w:val="000000"/>
                            <w:sz w:val="28"/>
                            <w:szCs w:val="28"/>
                            <w:lang w:val="en-US"/>
                          </w:rPr>
                          <w:t xml:space="preserve"> </w:t>
                        </w:r>
                      </w:p>
                    </w:txbxContent>
                  </v:textbox>
                </v:rect>
                <v:rect id="Rectangle 254" o:spid="_x0000_s1378" style="position:absolute;left:30238;top:8217;width:978;height:33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" filled="f" stroked="f">
                  <v:textbox style="mso-fit-shape-to-text:t" inset="0,0,0,0">
                    <w:txbxContent>
                      <w:p w14:paraId="075A6E94" w14:textId="77777777" w:rsidR="00B152BD" w:rsidRDefault="00B152BD" w:rsidP="008828D3">
                        <w:r>
                          <w:rPr>
                            <w:rFonts w:ascii="Symbol" w:hAnsi="Symbol" w:cs="Symbol"/>
                            <w:color w:val="000000"/>
                            <w:sz w:val="28"/>
                            <w:szCs w:val="28"/>
                            <w:lang w:val="en-US"/>
                          </w:rPr>
                          <w:t></w:t>
                        </w:r>
                      </w:p>
                    </w:txbxContent>
                  </v:textbox>
                </v:rect>
                <v:rect id="Rectangle 255" o:spid="_x0000_s1379" style="position:absolute;left:31216;top:8395;width:407;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" filled="f" stroked="f">
                  <v:textbox style="mso-fit-shape-to-text:t" inset="0,0,0,0">
                    <w:txbxContent>
                      <w:p w14:paraId="3F52B7B7" w14:textId="77777777" w:rsidR="00B152BD" w:rsidRDefault="00B152BD" w:rsidP="008828D3">
                        <w:r>
                          <w:rPr>
                            <w:color w:val="000000"/>
                            <w:sz w:val="28"/>
                            <w:szCs w:val="28"/>
                            <w:lang w:val="en-US"/>
                          </w:rPr>
                          <w:t xml:space="preserve"> </w:t>
                        </w:r>
                      </w:p>
                    </w:txbxContent>
                  </v:textbox>
                </v:rect>
                <v:rect id="Rectangle 256" o:spid="_x0000_s1380" style="position:absolute;left:31654;top:8573;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" filled="f" stroked="f">
                  <v:textbox style="mso-fit-shape-to-text:t" inset="0,0,0,0">
                    <w:txbxContent>
                      <w:p w14:paraId="41D29F00" w14:textId="77777777" w:rsidR="00B152BD" w:rsidRDefault="00B152BD" w:rsidP="008828D3">
                        <w:r>
                          <w:rPr>
                            <w:rFonts w:ascii="Courier New" w:hAnsi="Courier New" w:cs="Courier New"/>
                            <w:color w:val="000000"/>
                            <w:sz w:val="28"/>
                            <w:szCs w:val="28"/>
                            <w:lang w:val="en-US"/>
                          </w:rPr>
                          <w:t>2</w:t>
                        </w:r>
                      </w:p>
                    </w:txbxContent>
                  </v:textbox>
                </v:rect>
                <v:rect id="Rectangle 257" o:spid="_x0000_s1381" style="position:absolute;left:32721;top:8313;width:692;height:24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" filled="f" stroked="f">
                  <v:textbox style="mso-fit-shape-to-text:t" inset="0,0,0,0">
                    <w:txbxContent>
                      <w:p w14:paraId="25CFB5C7" w14:textId="77777777" w:rsidR="00B152BD" w:rsidRDefault="00B152BD" w:rsidP="008828D3">
                        <w:r>
                          <w:rPr>
                            <w:rFonts w:ascii="Courier New" w:hAnsi="Courier New" w:cs="Courier New"/>
                            <w:color w:val="000000"/>
                            <w:sz w:val="18"/>
                            <w:szCs w:val="18"/>
                            <w:lang w:val="en-US"/>
                          </w:rPr>
                          <w:t>–</w:t>
                        </w:r>
                      </w:p>
                    </w:txbxContent>
                  </v:textbox>
                </v:rect>
                <v:rect id="Rectangle 258" o:spid="_x0000_s1382" style="position:absolute;left:33426;top:8313;width:692;height:24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" filled="f" stroked="f">
                  <v:textbox style="mso-fit-shape-to-text:t" inset="0,0,0,0">
                    <w:txbxContent>
                      <w:p w14:paraId="62BF43CC" w14:textId="77777777" w:rsidR="00B152BD" w:rsidRDefault="00B152BD" w:rsidP="008828D3">
                        <w:r>
                          <w:rPr>
                            <w:rFonts w:ascii="Courier New" w:hAnsi="Courier New" w:cs="Courier New"/>
                            <w:color w:val="000000"/>
                            <w:sz w:val="18"/>
                            <w:szCs w:val="18"/>
                            <w:lang w:val="en-US"/>
                          </w:rPr>
                          <w:t>8</w:t>
                        </w:r>
                      </w:p>
                    </w:txbxContent>
                  </v:textbox>
                </v:rect>
                <v:rect id="Rectangle 259" o:spid="_x0000_s1383" style="position:absolute;left:34137;top:8395;width:451;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" filled="f" stroked="f">
                  <v:textbox style="mso-fit-shape-to-text:t" inset="0,0,0,0">
                    <w:txbxContent>
                      <w:p w14:paraId="291F0C0D" w14:textId="77777777" w:rsidR="00B152BD" w:rsidRDefault="00B152BD" w:rsidP="008828D3">
                        <w:r>
                          <w:rPr>
                            <w:color w:val="000000"/>
                            <w:sz w:val="28"/>
                            <w:szCs w:val="28"/>
                            <w:lang w:val="en-US"/>
                          </w:rPr>
                          <w:t xml:space="preserve">. </w:t>
                        </w:r>
                      </w:p>
                    </w:txbxContent>
                  </v:textbox>
                </v:rect>
                <v:rect id="Rectangle 260" o:spid="_x0000_s1384" style="position:absolute;left:35020;top:8395;width:406;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" filled="f" stroked="f">
                  <v:textbox style="mso-fit-shape-to-text:t" inset="0,0,0,0">
                    <w:txbxContent>
                      <w:p w14:paraId="4655640B" w14:textId="77777777" w:rsidR="00B152BD" w:rsidRDefault="00B152BD" w:rsidP="008828D3">
                        <w:r>
                          <w:rPr>
                            <w:color w:val="000000"/>
                            <w:sz w:val="28"/>
                            <w:szCs w:val="28"/>
                            <w:lang w:val="en-US"/>
                          </w:rPr>
                          <w:t xml:space="preserve"> </w:t>
                        </w:r>
                      </w:p>
                    </w:txbxContent>
                  </v:textbox>
                </v:rect>
                <v:shape id="Freeform 261" o:spid="_x0000_s1385" style="position:absolute;left:1327;top:10549;width:27902;height:1321;visibility:visible;mso-wrap-style:square;v-text-anchor:top" coordsize="439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"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2420742;1209703,6858769;4435577,10086425;9274388,14524453;14919667,18155566;21371415,21383222;33871677,27031620;54033389,32680019;77824210,37118046;103631202,40345702;132664068,41556073;737918676,42766444;768564479,42766444;795581173,44783729;821388165,49221756;842759580,54870155;860501887,60518553;868566572,63746209;874211852,67377322;878647429,71815349;883083005,75043006;885502411,79481033;885502411,83919060;886712113,79481033;888728285,75043006;892357393,71815349;898002672,67377322;903244718,63746209;911309403,60518553;929454944,54870155;950826359,49221756;976633351,44783729;1003650046,42766444;1033892614,42766444;1639147222,41556073;1668583322,40345702;1694390314,37118046;1717777901,32680019;1738342847,27031620;1750439875,21383222;1757294857,18155566;1762940137,14524453;1767375713,10086425;1769795119,6858769;1771811290,2420742" o:connectangles="0,0,0,0,0,0,0,0,0,0,0,0,0,0,0,0,0,0,0,0,0,0,0,0,0,0,0,0,0,0,0,0,0,0,0,0,0,0,0,0,0,0,0,0,0"/>
                </v:shape>
                <v:shape id="Freeform 262" o:spid="_x0000_s1386" style="position:absolute;left:33337;top:9424;width:889;height:2694;visibility:visible;mso-wrap-style:square;v-text-anchor:top" coordsize="1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" path="m62,416r,-300l65,113r,-2l67,108r3,l76,108r3,3l79,113r2,3l81,416r-2,3l79,421r-3,3l70,424r-3,l65,421r,-2l62,416xm,138l70,r70,138l,138xe" fillcolor="black" strokeweight=".15pt">
                  <v:path arrowok="t" o:connecttype="custom" o:connectlocs="25000512,167787080;25000512,46786782;26210215,45576779;26210215,44770110;27016683,43560107;28226385,43560107;30645789,43560107;31855492,44770110;31855492,45576779;32661960,46786782;32661960,167787080;31855492,168997083;31855492,169803752;30645789,171013755;28226385,171013755;27016683,171013755;26210215,169803752;26210215,168997083;25000512,167787080;25000512,167787080;0,55660137;28226385,0;56452770,55660137;0,55660137" o:connectangles="0,0,0,0,0,0,0,0,0,0,0,0,0,0,0,0,0,0,0,0,0,0,0,0"/>
                  <o:lock v:ext="edit" verticies="t"/>
                </v:shape>
                <v:rect id="Rectangle 263" o:spid="_x0000_s1387" style="position:absolute;left:12401;top:12264;width:5474;height:16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" filled="f" stroked="f">
                  <v:textbox style="mso-fit-shape-to-text:t" inset="0,0,0,0">
                    <w:txbxContent>
                      <w:p w14:paraId="758991A7" w14:textId="77777777" w:rsidR="00B152BD" w:rsidRPr="00D337B1" w:rsidRDefault="00B152BD" w:rsidP="00D337B1">
                        <w:pPr>
                          <w:spacing w:after="0" w:line="240" w:lineRule="auto"/>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264" o:spid="_x0000_s1388" style="position:absolute;left:18161;top:12264;width:317;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" filled="f" stroked="f">
                  <v:textbox style="mso-fit-shape-to-text:t" inset="0,0,0,0">
                    <w:txbxContent>
                      <w:p w14:paraId="24F80380" w14:textId="77777777" w:rsidR="00B152BD" w:rsidRDefault="00B152BD" w:rsidP="008828D3">
                        <w:r>
                          <w:rPr>
                            <w:color w:val="000000"/>
                            <w:lang w:val="en-US"/>
                          </w:rPr>
                          <w:t xml:space="preserve"> </w:t>
                        </w:r>
                      </w:p>
                    </w:txbxContent>
                  </v:textbox>
                </v:rect>
                <v:rect id="Rectangle 265" o:spid="_x0000_s1389" style="position:absolute;left:31305;top:12264;width:4877;height:18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" filled="f" stroked="f">
                  <v:textbox inset="0,0,0,0">
                    <w:txbxContent>
                      <w:p w14:paraId="149C0141"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266" o:spid="_x0000_s1390" style="position:absolute;left:36442;top:12264;width:318;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" filled="f" stroked="f">
                  <v:textbox style="mso-fit-shape-to-text:t" inset="0,0,0,0">
                    <w:txbxContent>
                      <w:p w14:paraId="63DA9BA2" w14:textId="77777777" w:rsidR="00B152BD" w:rsidRDefault="00B152BD" w:rsidP="008828D3">
                        <w:r>
                          <w:rPr>
                            <w:color w:val="000000"/>
                            <w:lang w:val="en-US"/>
                          </w:rPr>
                          <w:t xml:space="preserve"> </w:t>
                        </w:r>
                      </w:p>
                    </w:txbxContent>
                  </v:textbox>
                </v:rect>
                <v:rect id="Rectangle 267" o:spid="_x0000_s1391" style="position:absolute;top:359;width:3416;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" filled="f" stroked="f">
                  <v:textbox style="mso-fit-shape-to-text:t" inset="0,0,0,0">
                    <w:txbxContent>
                      <w:p w14:paraId="6EBDD9B2" w14:textId="77777777" w:rsidR="00B152BD" w:rsidRDefault="00B152BD"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1392" style="position:absolute;left:3632;top:537;width:6407;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" filled="f" stroked="f">
                  <v:textbox style="mso-fit-shape-to-text:t" inset="0,0,0,0">
                    <w:txbxContent>
                      <w:p w14:paraId="5FBD0F76" w14:textId="77777777" w:rsidR="00B152BD" w:rsidRDefault="00B152BD" w:rsidP="008828D3">
                        <w:r>
                          <w:rPr>
                            <w:rFonts w:ascii="Courier New" w:hAnsi="Courier New" w:cs="Courier New"/>
                            <w:color w:val="000000"/>
                            <w:sz w:val="28"/>
                            <w:szCs w:val="28"/>
                            <w:lang w:val="en-US"/>
                          </w:rPr>
                          <w:t>0,0025</w:t>
                        </w:r>
                      </w:p>
                    </w:txbxContent>
                  </v:textbox>
                </v:rect>
                <v:rect id="Rectangle 269" o:spid="_x0000_s1393" style="position:absolute;left:10026;top:359;width:540;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" filled="f" stroked="f">
                  <v:textbox style="mso-fit-shape-to-text:t" inset="0,0,0,0">
                    <w:txbxContent>
                      <w:p w14:paraId="6E12BF00" w14:textId="77777777" w:rsidR="00B152BD" w:rsidRDefault="00B152BD" w:rsidP="008828D3">
                        <w:r>
                          <w:rPr>
                            <w:color w:val="000000"/>
                            <w:sz w:val="28"/>
                            <w:szCs w:val="28"/>
                            <w:lang w:val="en-US"/>
                          </w:rPr>
                          <w:t>)</w:t>
                        </w:r>
                      </w:p>
                    </w:txbxContent>
                  </v:textbox>
                </v:rect>
                <v:rect id="Rectangle 270" o:spid="_x0000_s1394" style="position:absolute;left:10610;top:1115;width:1162;height:2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" filled="f" stroked="f">
                  <v:textbox style="mso-fit-shape-to-text:t" inset="0,0,0,0">
                    <w:txbxContent>
                      <w:p w14:paraId="206EE050" w14:textId="77777777" w:rsidR="00B152BD" w:rsidRDefault="00B152BD" w:rsidP="008828D3">
                        <w:r>
                          <w:rPr>
                            <w:color w:val="000000"/>
                            <w:sz w:val="18"/>
                            <w:szCs w:val="18"/>
                            <w:lang w:val="en-US"/>
                          </w:rPr>
                          <w:t>10</w:t>
                        </w:r>
                      </w:p>
                    </w:txbxContent>
                  </v:textbox>
                </v:rect>
                <v:rect id="Rectangle 271" o:spid="_x0000_s1395" style="position:absolute;left:11817;top:359;width:2229;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" filled="f" stroked="f">
                  <v:textbox style="mso-fit-shape-to-text:t" inset="0,0,0,0">
                    <w:txbxContent>
                      <w:p w14:paraId="13A981A3" w14:textId="77777777" w:rsidR="00B152BD" w:rsidRDefault="00B152BD" w:rsidP="008828D3">
                        <w:r>
                          <w:rPr>
                            <w:color w:val="000000"/>
                            <w:sz w:val="28"/>
                            <w:szCs w:val="28"/>
                            <w:lang w:val="en-US"/>
                          </w:rPr>
                          <w:t xml:space="preserve"> = (</w:t>
                        </w:r>
                      </w:p>
                    </w:txbxContent>
                  </v:textbox>
                </v:rect>
                <v:rect id="Rectangle 272" o:spid="_x0000_s1396" style="position:absolute;left:14281;top:537;width:10674;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" filled="f" stroked="f">
                  <v:textbox style="mso-fit-shape-to-text:t" inset="0,0,0,0">
                    <w:txbxContent>
                      <w:p w14:paraId="516336AF" w14:textId="77777777" w:rsidR="00B152BD" w:rsidRDefault="00B152BD" w:rsidP="008828D3">
                        <w:r>
                          <w:rPr>
                            <w:rFonts w:ascii="Courier New" w:hAnsi="Courier New" w:cs="Courier New"/>
                            <w:color w:val="000000"/>
                            <w:sz w:val="28"/>
                            <w:szCs w:val="28"/>
                            <w:lang w:val="en-US"/>
                          </w:rPr>
                          <w:t>0,00A3D70A</w:t>
                        </w:r>
                      </w:p>
                    </w:txbxContent>
                  </v:textbox>
                </v:rect>
                <v:rect id="Rectangle 273" o:spid="_x0000_s1397" style="position:absolute;left:24904;top:359;width:540;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" filled="f" stroked="f">
                  <v:textbox style="mso-fit-shape-to-text:t" inset="0,0,0,0">
                    <w:txbxContent>
                      <w:p w14:paraId="3417EA5D" w14:textId="77777777" w:rsidR="00B152BD" w:rsidRDefault="00B152BD" w:rsidP="008828D3">
                        <w:r>
                          <w:rPr>
                            <w:color w:val="000000"/>
                            <w:sz w:val="28"/>
                            <w:szCs w:val="28"/>
                            <w:lang w:val="en-US"/>
                          </w:rPr>
                          <w:t>)</w:t>
                        </w:r>
                      </w:p>
                    </w:txbxContent>
                  </v:textbox>
                </v:rect>
                <v:rect id="Rectangle 274" o:spid="_x0000_s1398" style="position:absolute;left:25495;top:1115;width:1162;height:2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" filled="f" stroked="f">
                  <v:textbox style="mso-fit-shape-to-text:t" inset="0,0,0,0">
                    <w:txbxContent>
                      <w:p w14:paraId="10084447" w14:textId="77777777" w:rsidR="00B152BD" w:rsidRDefault="00B152BD" w:rsidP="008828D3">
                        <w:r>
                          <w:rPr>
                            <w:color w:val="000000"/>
                            <w:sz w:val="18"/>
                            <w:szCs w:val="18"/>
                            <w:lang w:val="en-US"/>
                          </w:rPr>
                          <w:t>16</w:t>
                        </w:r>
                      </w:p>
                    </w:txbxContent>
                  </v:textbox>
                </v:rect>
                <v:rect id="Rectangle 275" o:spid="_x0000_s1399" style="position:absolute;left:26695;top:359;width:1289;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" filled="f" stroked="f">
                  <v:textbox style="mso-fit-shape-to-text:t" inset="0,0,0,0">
                    <w:txbxContent>
                      <w:p w14:paraId="570A7DC7" w14:textId="77777777" w:rsidR="00B152BD" w:rsidRDefault="00B152BD" w:rsidP="008828D3">
                        <w:r>
                          <w:rPr>
                            <w:color w:val="000000"/>
                            <w:sz w:val="28"/>
                            <w:szCs w:val="28"/>
                            <w:lang w:val="en-US"/>
                          </w:rPr>
                          <w:t xml:space="preserve"> = </w:t>
                        </w:r>
                      </w:p>
                    </w:txbxContent>
                  </v:textbox>
                </v:rect>
                <v:rect id="Rectangle 276" o:spid="_x0000_s1400" style="position:absolute;left:28575;top:359;width:406;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" filled="f" stroked="f">
                  <v:textbox style="mso-fit-shape-to-text:t" inset="0,0,0,0">
                    <w:txbxContent>
                      <w:p w14:paraId="2BBE7B90" w14:textId="77777777" w:rsidR="00B152BD" w:rsidRDefault="00B152BD" w:rsidP="008828D3">
                        <w:r>
                          <w:rPr>
                            <w:color w:val="000000"/>
                            <w:sz w:val="28"/>
                            <w:szCs w:val="28"/>
                            <w:lang w:val="en-US"/>
                          </w:rPr>
                          <w:t xml:space="preserve"> </w:t>
                        </w:r>
                      </w:p>
                    </w:txbxContent>
                  </v:textbox>
                </v:rect>
                <w10:anchorlock/>
              </v:group>
            </w:pict>
          </mc:Fallback>
        </mc:AlternateContent>
      </w:r>
    </w:p>
    <w:p w14:paraId="7D57FCCF"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14:paraId="338A9513" w14:textId="0D6AA391" w:rsidR="008828D3" w:rsidRPr="00F7515E" w:rsidRDefault="00A0500F"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c">
            <w:drawing>
              <wp:inline distT="0" distB="0" distL="0" distR="0" wp14:anchorId="2415EAB0" wp14:editId="1EDFDE94">
                <wp:extent cx="3314700" cy="749935"/>
                <wp:effectExtent l="0" t="0" r="0" b="2540"/>
                <wp:docPr id="376" name="Полотно 2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92728649" name="Rectangle 195"/>
                        <wps:cNvSpPr>
                          <a:spLocks noChangeArrowheads="1"/>
                        </wps:cNvSpPr>
                        <wps:spPr bwMode="auto">
                          <a:xfrm>
                            <a:off x="0" y="7600"/>
                            <a:ext cx="132100" cy="32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52FAE"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wps:txbx>
                        <wps:bodyPr rot="0" vert="horz" wrap="none" lIns="0" tIns="0" rIns="0" bIns="0" anchor="t" anchorCtr="0" upright="1">
                          <a:spAutoFit/>
                        </wps:bodyPr>
                      </wps:wsp>
                      <wps:wsp>
                        <wps:cNvPr id="1660561203" name="Rectangle 196"/>
                        <wps:cNvSpPr>
                          <a:spLocks noChangeArrowheads="1"/>
                        </wps:cNvSpPr>
                        <wps:spPr bwMode="auto">
                          <a:xfrm>
                            <a:off x="127600" y="83204"/>
                            <a:ext cx="69900" cy="243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6825"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wps:txbx>
                        <wps:bodyPr rot="0" vert="horz" wrap="none" lIns="0" tIns="0" rIns="0" bIns="0" anchor="t" anchorCtr="0" upright="1">
                          <a:spAutoFit/>
                        </wps:bodyPr>
                      </wps:wsp>
                      <wps:wsp>
                        <wps:cNvPr id="45033213" name="Rectangle 197"/>
                        <wps:cNvSpPr>
                          <a:spLocks noChangeArrowheads="1"/>
                        </wps:cNvSpPr>
                        <wps:spPr bwMode="auto">
                          <a:xfrm>
                            <a:off x="207000" y="7600"/>
                            <a:ext cx="279400" cy="335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B2DD8" w14:textId="77777777" w:rsidR="00B152BD" w:rsidRDefault="00B152BD"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wps:txbx>
                        <wps:bodyPr rot="0" vert="horz" wrap="none" lIns="0" tIns="0" rIns="0" bIns="0" anchor="t" anchorCtr="0" upright="1">
                          <a:spAutoFit/>
                        </wps:bodyPr>
                      </wps:wsp>
                      <wps:wsp>
                        <wps:cNvPr id="61215004" name="Rectangle 198"/>
                        <wps:cNvSpPr>
                          <a:spLocks noChangeArrowheads="1"/>
                        </wps:cNvSpPr>
                        <wps:spPr bwMode="auto">
                          <a:xfrm>
                            <a:off x="494000" y="83204"/>
                            <a:ext cx="69900" cy="243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948F5"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wps:txbx>
                        <wps:bodyPr rot="0" vert="horz" wrap="none" lIns="0" tIns="0" rIns="0" bIns="0" anchor="t" anchorCtr="0" upright="1">
                          <a:spAutoFit/>
                        </wps:bodyPr>
                      </wps:wsp>
                      <wps:wsp>
                        <wps:cNvPr id="843722531" name="Rectangle 199"/>
                        <wps:cNvSpPr>
                          <a:spLocks noChangeArrowheads="1"/>
                        </wps:cNvSpPr>
                        <wps:spPr bwMode="auto">
                          <a:xfrm>
                            <a:off x="574000" y="7600"/>
                            <a:ext cx="128900" cy="335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2DD9C"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1230104886" name="Rectangle 200"/>
                        <wps:cNvSpPr>
                          <a:spLocks noChangeArrowheads="1"/>
                        </wps:cNvSpPr>
                        <wps:spPr bwMode="auto">
                          <a:xfrm>
                            <a:off x="762000" y="25401"/>
                            <a:ext cx="320600" cy="318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5962A" w14:textId="77777777" w:rsidR="00B152BD" w:rsidRDefault="00B152BD" w:rsidP="008828D3">
                              <w:r>
                                <w:rPr>
                                  <w:rFonts w:ascii="Courier New" w:hAnsi="Courier New" w:cs="Courier New"/>
                                  <w:color w:val="000000"/>
                                  <w:sz w:val="28"/>
                                  <w:szCs w:val="28"/>
                                  <w:lang w:val="en-US"/>
                                </w:rPr>
                                <w:t>128</w:t>
                              </w:r>
                            </w:p>
                          </w:txbxContent>
                        </wps:txbx>
                        <wps:bodyPr rot="0" vert="horz" wrap="none" lIns="0" tIns="0" rIns="0" bIns="0" anchor="t" anchorCtr="0" upright="1">
                          <a:spAutoFit/>
                        </wps:bodyPr>
                      </wps:wsp>
                      <wps:wsp>
                        <wps:cNvPr id="1976862451" name="Rectangle 201"/>
                        <wps:cNvSpPr>
                          <a:spLocks noChangeArrowheads="1"/>
                        </wps:cNvSpPr>
                        <wps:spPr bwMode="auto">
                          <a:xfrm>
                            <a:off x="1080700" y="7600"/>
                            <a:ext cx="128900" cy="335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65281"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737241233" name="Rectangle 202"/>
                        <wps:cNvSpPr>
                          <a:spLocks noChangeArrowheads="1"/>
                        </wps:cNvSpPr>
                        <wps:spPr bwMode="auto">
                          <a:xfrm>
                            <a:off x="1268700" y="25401"/>
                            <a:ext cx="320700" cy="318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FDDE5" w14:textId="77777777" w:rsidR="00B152BD" w:rsidRDefault="00B152BD" w:rsidP="008828D3">
                              <w:r>
                                <w:rPr>
                                  <w:rFonts w:ascii="Courier New" w:hAnsi="Courier New" w:cs="Courier New"/>
                                  <w:color w:val="000000"/>
                                  <w:sz w:val="28"/>
                                  <w:szCs w:val="28"/>
                                  <w:lang w:val="en-US"/>
                                </w:rPr>
                                <w:t>120</w:t>
                              </w:r>
                            </w:p>
                          </w:txbxContent>
                        </wps:txbx>
                        <wps:bodyPr rot="0" vert="horz" wrap="none" lIns="0" tIns="0" rIns="0" bIns="0" anchor="t" anchorCtr="0" upright="1">
                          <a:spAutoFit/>
                        </wps:bodyPr>
                      </wps:wsp>
                      <wps:wsp>
                        <wps:cNvPr id="1843478121" name="Rectangle 203"/>
                        <wps:cNvSpPr>
                          <a:spLocks noChangeArrowheads="1"/>
                        </wps:cNvSpPr>
                        <wps:spPr bwMode="auto">
                          <a:xfrm>
                            <a:off x="1587500" y="7600"/>
                            <a:ext cx="222800" cy="335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A3F39"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454421703" name="Rectangle 204"/>
                        <wps:cNvSpPr>
                          <a:spLocks noChangeArrowheads="1"/>
                        </wps:cNvSpPr>
                        <wps:spPr bwMode="auto">
                          <a:xfrm>
                            <a:off x="1833800" y="25401"/>
                            <a:ext cx="534100" cy="318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D7F9" w14:textId="77777777" w:rsidR="00B152BD" w:rsidRDefault="00B152BD" w:rsidP="008828D3">
                              <w:r>
                                <w:rPr>
                                  <w:rFonts w:ascii="Courier New" w:hAnsi="Courier New" w:cs="Courier New"/>
                                  <w:color w:val="000000"/>
                                  <w:sz w:val="28"/>
                                  <w:szCs w:val="28"/>
                                  <w:lang w:val="en-US"/>
                                </w:rPr>
                                <w:t>01111</w:t>
                              </w:r>
                            </w:p>
                          </w:txbxContent>
                        </wps:txbx>
                        <wps:bodyPr rot="0" vert="horz" wrap="none" lIns="0" tIns="0" rIns="0" bIns="0" anchor="t" anchorCtr="0" upright="1">
                          <a:spAutoFit/>
                        </wps:bodyPr>
                      </wps:wsp>
                      <wps:wsp>
                        <wps:cNvPr id="1270731520" name="Rectangle 205"/>
                        <wps:cNvSpPr>
                          <a:spLocks noChangeArrowheads="1"/>
                        </wps:cNvSpPr>
                        <wps:spPr bwMode="auto">
                          <a:xfrm>
                            <a:off x="2365300" y="25401"/>
                            <a:ext cx="107300" cy="318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08F23"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64129211" name="Rectangle 206"/>
                        <wps:cNvSpPr>
                          <a:spLocks noChangeArrowheads="1"/>
                        </wps:cNvSpPr>
                        <wps:spPr bwMode="auto">
                          <a:xfrm>
                            <a:off x="2471400" y="25401"/>
                            <a:ext cx="107300" cy="318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F42BC"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2070652414" name="Rectangle 207"/>
                        <wps:cNvSpPr>
                          <a:spLocks noChangeArrowheads="1"/>
                        </wps:cNvSpPr>
                        <wps:spPr bwMode="auto">
                          <a:xfrm>
                            <a:off x="2577400" y="25401"/>
                            <a:ext cx="107300" cy="318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904F4"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770030712" name="Rectangle 208"/>
                        <wps:cNvSpPr>
                          <a:spLocks noChangeArrowheads="1"/>
                        </wps:cNvSpPr>
                        <wps:spPr bwMode="auto">
                          <a:xfrm>
                            <a:off x="2684100" y="7600"/>
                            <a:ext cx="54000" cy="335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BC40B"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536658506" name="Rectangle 209"/>
                        <wps:cNvSpPr>
                          <a:spLocks noChangeArrowheads="1"/>
                        </wps:cNvSpPr>
                        <wps:spPr bwMode="auto">
                          <a:xfrm>
                            <a:off x="2742500" y="83104"/>
                            <a:ext cx="58400" cy="252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F1B3B"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164454797" name="Rectangle 210"/>
                        <wps:cNvSpPr>
                          <a:spLocks noChangeArrowheads="1"/>
                        </wps:cNvSpPr>
                        <wps:spPr bwMode="auto">
                          <a:xfrm>
                            <a:off x="2802800" y="7600"/>
                            <a:ext cx="45100" cy="335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1509A"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394921574" name="Rectangle 211"/>
                        <wps:cNvSpPr>
                          <a:spLocks noChangeArrowheads="1"/>
                        </wps:cNvSpPr>
                        <wps:spPr bwMode="auto">
                          <a:xfrm>
                            <a:off x="2846700" y="7600"/>
                            <a:ext cx="40600" cy="285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74875"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759526444" name="Freeform 212"/>
                        <wps:cNvSpPr>
                          <a:spLocks/>
                        </wps:cNvSpPr>
                        <wps:spPr bwMode="auto">
                          <a:xfrm>
                            <a:off x="1796400" y="262212"/>
                            <a:ext cx="930200" cy="133406"/>
                          </a:xfrm>
                          <a:custGeom>
                            <a:avLst/>
                            <a:gdLst>
                              <a:gd name="T0" fmla="*/ 0 w 1465"/>
                              <a:gd name="T1" fmla="*/ 6985 h 210"/>
                              <a:gd name="T2" fmla="*/ 3810 w 1465"/>
                              <a:gd name="T3" fmla="*/ 19685 h 210"/>
                              <a:gd name="T4" fmla="*/ 8890 w 1465"/>
                              <a:gd name="T5" fmla="*/ 32385 h 210"/>
                              <a:gd name="T6" fmla="*/ 17780 w 1465"/>
                              <a:gd name="T7" fmla="*/ 42545 h 210"/>
                              <a:gd name="T8" fmla="*/ 28575 w 1465"/>
                              <a:gd name="T9" fmla="*/ 51435 h 210"/>
                              <a:gd name="T10" fmla="*/ 40640 w 1465"/>
                              <a:gd name="T11" fmla="*/ 58420 h 210"/>
                              <a:gd name="T12" fmla="*/ 53340 w 1465"/>
                              <a:gd name="T13" fmla="*/ 64135 h 210"/>
                              <a:gd name="T14" fmla="*/ 69215 w 1465"/>
                              <a:gd name="T15" fmla="*/ 66040 h 210"/>
                              <a:gd name="T16" fmla="*/ 386080 w 1465"/>
                              <a:gd name="T17" fmla="*/ 66040 h 210"/>
                              <a:gd name="T18" fmla="*/ 401955 w 1465"/>
                              <a:gd name="T19" fmla="*/ 67310 h 210"/>
                              <a:gd name="T20" fmla="*/ 416560 w 1465"/>
                              <a:gd name="T21" fmla="*/ 71120 h 210"/>
                              <a:gd name="T22" fmla="*/ 430530 w 1465"/>
                              <a:gd name="T23" fmla="*/ 78105 h 210"/>
                              <a:gd name="T24" fmla="*/ 441325 w 1465"/>
                              <a:gd name="T25" fmla="*/ 85090 h 210"/>
                              <a:gd name="T26" fmla="*/ 451485 w 1465"/>
                              <a:gd name="T27" fmla="*/ 95885 h 210"/>
                              <a:gd name="T28" fmla="*/ 459105 w 1465"/>
                              <a:gd name="T29" fmla="*/ 106680 h 210"/>
                              <a:gd name="T30" fmla="*/ 462280 w 1465"/>
                              <a:gd name="T31" fmla="*/ 118745 h 210"/>
                              <a:gd name="T32" fmla="*/ 464185 w 1465"/>
                              <a:gd name="T33" fmla="*/ 133350 h 210"/>
                              <a:gd name="T34" fmla="*/ 466090 w 1465"/>
                              <a:gd name="T35" fmla="*/ 118745 h 210"/>
                              <a:gd name="T36" fmla="*/ 471170 w 1465"/>
                              <a:gd name="T37" fmla="*/ 106680 h 210"/>
                              <a:gd name="T38" fmla="*/ 478155 w 1465"/>
                              <a:gd name="T39" fmla="*/ 95885 h 210"/>
                              <a:gd name="T40" fmla="*/ 487045 w 1465"/>
                              <a:gd name="T41" fmla="*/ 85090 h 210"/>
                              <a:gd name="T42" fmla="*/ 497840 w 1465"/>
                              <a:gd name="T43" fmla="*/ 78105 h 210"/>
                              <a:gd name="T44" fmla="*/ 511810 w 1465"/>
                              <a:gd name="T45" fmla="*/ 71120 h 210"/>
                              <a:gd name="T46" fmla="*/ 526415 w 1465"/>
                              <a:gd name="T47" fmla="*/ 67310 h 210"/>
                              <a:gd name="T48" fmla="*/ 542290 w 1465"/>
                              <a:gd name="T49" fmla="*/ 66040 h 210"/>
                              <a:gd name="T50" fmla="*/ 859155 w 1465"/>
                              <a:gd name="T51" fmla="*/ 66040 h 210"/>
                              <a:gd name="T52" fmla="*/ 875030 w 1465"/>
                              <a:gd name="T53" fmla="*/ 64135 h 210"/>
                              <a:gd name="T54" fmla="*/ 889635 w 1465"/>
                              <a:gd name="T55" fmla="*/ 58420 h 210"/>
                              <a:gd name="T56" fmla="*/ 901700 w 1465"/>
                              <a:gd name="T57" fmla="*/ 51435 h 210"/>
                              <a:gd name="T58" fmla="*/ 912495 w 1465"/>
                              <a:gd name="T59" fmla="*/ 42545 h 210"/>
                              <a:gd name="T60" fmla="*/ 919480 w 1465"/>
                              <a:gd name="T61" fmla="*/ 32385 h 210"/>
                              <a:gd name="T62" fmla="*/ 926465 w 1465"/>
                              <a:gd name="T63" fmla="*/ 19685 h 210"/>
                              <a:gd name="T64" fmla="*/ 928370 w 1465"/>
                              <a:gd name="T65" fmla="*/ 6985 h 210"/>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1465" h="210">
                                <a:moveTo>
                                  <a:pt x="0" y="0"/>
                                </a:moveTo>
                                <a:lnTo>
                                  <a:pt x="0" y="11"/>
                                </a:lnTo>
                                <a:lnTo>
                                  <a:pt x="3" y="23"/>
                                </a:lnTo>
                                <a:lnTo>
                                  <a:pt x="6" y="31"/>
                                </a:lnTo>
                                <a:lnTo>
                                  <a:pt x="8" y="42"/>
                                </a:lnTo>
                                <a:lnTo>
                                  <a:pt x="14" y="51"/>
                                </a:lnTo>
                                <a:lnTo>
                                  <a:pt x="20" y="59"/>
                                </a:lnTo>
                                <a:lnTo>
                                  <a:pt x="28" y="67"/>
                                </a:lnTo>
                                <a:lnTo>
                                  <a:pt x="33" y="76"/>
                                </a:lnTo>
                                <a:lnTo>
                                  <a:pt x="45" y="81"/>
                                </a:lnTo>
                                <a:lnTo>
                                  <a:pt x="53" y="87"/>
                                </a:lnTo>
                                <a:lnTo>
                                  <a:pt x="64" y="92"/>
                                </a:lnTo>
                                <a:lnTo>
                                  <a:pt x="73" y="98"/>
                                </a:lnTo>
                                <a:lnTo>
                                  <a:pt x="84" y="101"/>
                                </a:lnTo>
                                <a:lnTo>
                                  <a:pt x="98" y="104"/>
                                </a:lnTo>
                                <a:lnTo>
                                  <a:pt x="109" y="104"/>
                                </a:lnTo>
                                <a:lnTo>
                                  <a:pt x="120" y="104"/>
                                </a:lnTo>
                                <a:lnTo>
                                  <a:pt x="608" y="104"/>
                                </a:lnTo>
                                <a:lnTo>
                                  <a:pt x="622" y="106"/>
                                </a:lnTo>
                                <a:lnTo>
                                  <a:pt x="633" y="106"/>
                                </a:lnTo>
                                <a:lnTo>
                                  <a:pt x="644" y="109"/>
                                </a:lnTo>
                                <a:lnTo>
                                  <a:pt x="656" y="112"/>
                                </a:lnTo>
                                <a:lnTo>
                                  <a:pt x="667" y="118"/>
                                </a:lnTo>
                                <a:lnTo>
                                  <a:pt x="678" y="123"/>
                                </a:lnTo>
                                <a:lnTo>
                                  <a:pt x="686" y="129"/>
                                </a:lnTo>
                                <a:lnTo>
                                  <a:pt x="695" y="134"/>
                                </a:lnTo>
                                <a:lnTo>
                                  <a:pt x="703" y="143"/>
                                </a:lnTo>
                                <a:lnTo>
                                  <a:pt x="711" y="151"/>
                                </a:lnTo>
                                <a:lnTo>
                                  <a:pt x="717" y="159"/>
                                </a:lnTo>
                                <a:lnTo>
                                  <a:pt x="723" y="168"/>
                                </a:lnTo>
                                <a:lnTo>
                                  <a:pt x="725" y="179"/>
                                </a:lnTo>
                                <a:lnTo>
                                  <a:pt x="728" y="187"/>
                                </a:lnTo>
                                <a:lnTo>
                                  <a:pt x="731" y="199"/>
                                </a:lnTo>
                                <a:lnTo>
                                  <a:pt x="731" y="210"/>
                                </a:lnTo>
                                <a:lnTo>
                                  <a:pt x="731" y="199"/>
                                </a:lnTo>
                                <a:lnTo>
                                  <a:pt x="734" y="187"/>
                                </a:lnTo>
                                <a:lnTo>
                                  <a:pt x="737" y="179"/>
                                </a:lnTo>
                                <a:lnTo>
                                  <a:pt x="742" y="168"/>
                                </a:lnTo>
                                <a:lnTo>
                                  <a:pt x="745" y="159"/>
                                </a:lnTo>
                                <a:lnTo>
                                  <a:pt x="753" y="151"/>
                                </a:lnTo>
                                <a:lnTo>
                                  <a:pt x="759" y="143"/>
                                </a:lnTo>
                                <a:lnTo>
                                  <a:pt x="767" y="134"/>
                                </a:lnTo>
                                <a:lnTo>
                                  <a:pt x="776" y="129"/>
                                </a:lnTo>
                                <a:lnTo>
                                  <a:pt x="784" y="123"/>
                                </a:lnTo>
                                <a:lnTo>
                                  <a:pt x="795" y="118"/>
                                </a:lnTo>
                                <a:lnTo>
                                  <a:pt x="806" y="112"/>
                                </a:lnTo>
                                <a:lnTo>
                                  <a:pt x="817" y="109"/>
                                </a:lnTo>
                                <a:lnTo>
                                  <a:pt x="829" y="106"/>
                                </a:lnTo>
                                <a:lnTo>
                                  <a:pt x="840" y="106"/>
                                </a:lnTo>
                                <a:lnTo>
                                  <a:pt x="854" y="104"/>
                                </a:lnTo>
                                <a:lnTo>
                                  <a:pt x="1342" y="104"/>
                                </a:lnTo>
                                <a:lnTo>
                                  <a:pt x="1353" y="104"/>
                                </a:lnTo>
                                <a:lnTo>
                                  <a:pt x="1367" y="104"/>
                                </a:lnTo>
                                <a:lnTo>
                                  <a:pt x="1378" y="101"/>
                                </a:lnTo>
                                <a:lnTo>
                                  <a:pt x="1389" y="98"/>
                                </a:lnTo>
                                <a:lnTo>
                                  <a:pt x="1401" y="92"/>
                                </a:lnTo>
                                <a:lnTo>
                                  <a:pt x="1409" y="87"/>
                                </a:lnTo>
                                <a:lnTo>
                                  <a:pt x="1420" y="81"/>
                                </a:lnTo>
                                <a:lnTo>
                                  <a:pt x="1428" y="76"/>
                                </a:lnTo>
                                <a:lnTo>
                                  <a:pt x="1437" y="67"/>
                                </a:lnTo>
                                <a:lnTo>
                                  <a:pt x="1442" y="59"/>
                                </a:lnTo>
                                <a:lnTo>
                                  <a:pt x="1448" y="51"/>
                                </a:lnTo>
                                <a:lnTo>
                                  <a:pt x="1454" y="42"/>
                                </a:lnTo>
                                <a:lnTo>
                                  <a:pt x="1459" y="31"/>
                                </a:lnTo>
                                <a:lnTo>
                                  <a:pt x="1462" y="23"/>
                                </a:lnTo>
                                <a:lnTo>
                                  <a:pt x="1462" y="11"/>
                                </a:lnTo>
                                <a:lnTo>
                                  <a:pt x="1465"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638780" name="Rectangle 213"/>
                        <wps:cNvSpPr>
                          <a:spLocks noChangeArrowheads="1"/>
                        </wps:cNvSpPr>
                        <wps:spPr bwMode="auto">
                          <a:xfrm>
                            <a:off x="1327100" y="436220"/>
                            <a:ext cx="1763400" cy="19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AE557"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дополнительный код порядка</w:t>
                              </w:r>
                            </w:p>
                          </w:txbxContent>
                        </wps:txbx>
                        <wps:bodyPr rot="0" vert="horz" wrap="none" lIns="0" tIns="0" rIns="0" bIns="0" anchor="t" anchorCtr="0" upright="1">
                          <a:noAutofit/>
                        </wps:bodyPr>
                      </wps:wsp>
                      <wps:wsp>
                        <wps:cNvPr id="1982594194" name="Rectangle 214"/>
                        <wps:cNvSpPr>
                          <a:spLocks noChangeArrowheads="1"/>
                        </wps:cNvSpPr>
                        <wps:spPr bwMode="auto">
                          <a:xfrm>
                            <a:off x="3190800" y="436220"/>
                            <a:ext cx="31800" cy="285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C8851"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c:wpc>
                  </a:graphicData>
                </a:graphic>
              </wp:inline>
            </w:drawing>
          </mc:Choice>
          <mc:Fallback>
            <w:pict>
              <v:group w14:anchorId="2415EAB0" id="Полотно 285" o:spid="_x0000_s1401" editas="canvas" style="width:261pt;height:59.05pt;mso-position-horizontal-relative:char;mso-position-vertical-relative:line" coordsize="33147,7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">
                <v:shape id="_x0000_s1402" type="#_x0000_t75" style="position:absolute;width:33147;height:7499;visibility:visible;mso-wrap-style:square">
                  <v:fill o:detectmouseclick="t"/>
                  <v:path o:connecttype="none"/>
                </v:shape>
                <v:rect id="Rectangle 195" o:spid="_x0000_s1403" style="position:absolute;top:76;width:1321;height:32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" filled="f" stroked="f">
                  <v:textbox style="mso-fit-shape-to-text:t" inset="0,0,0,0">
                    <w:txbxContent>
                      <w:p w14:paraId="4EC52FAE"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1404" style="position:absolute;left:1276;top:832;width:699;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" filled="f" stroked="f">
                  <v:textbox style="mso-fit-shape-to-text:t" inset="0,0,0,0">
                    <w:txbxContent>
                      <w:p w14:paraId="3C926825"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1405" style="position:absolute;left:2070;top:76;width:2794;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" filled="f" stroked="f">
                  <v:textbox style="mso-fit-shape-to-text:t" inset="0,0,0,0">
                    <w:txbxContent>
                      <w:p w14:paraId="6A1B2DD8" w14:textId="77777777" w:rsidR="00B152BD" w:rsidRDefault="00B152BD"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1406" style="position:absolute;left:4940;top:832;width:699;height:2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" filled="f" stroked="f">
                  <v:textbox style="mso-fit-shape-to-text:t" inset="0,0,0,0">
                    <w:txbxContent>
                      <w:p w14:paraId="247948F5"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1407" style="position:absolute;left:5740;top:76;width:128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" filled="f" stroked="f">
                  <v:textbox style="mso-fit-shape-to-text:t" inset="0,0,0,0">
                    <w:txbxContent>
                      <w:p w14:paraId="3B12DD9C" w14:textId="77777777" w:rsidR="00B152BD" w:rsidRDefault="00B152BD" w:rsidP="008828D3">
                        <w:r>
                          <w:rPr>
                            <w:color w:val="000000"/>
                            <w:sz w:val="28"/>
                            <w:szCs w:val="28"/>
                            <w:lang w:val="en-US"/>
                          </w:rPr>
                          <w:t xml:space="preserve"> + </w:t>
                        </w:r>
                      </w:p>
                    </w:txbxContent>
                  </v:textbox>
                </v:rect>
                <v:rect id="Rectangle 200" o:spid="_x0000_s1408" style="position:absolute;left:7620;top:254;width:3206;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" filled="f" stroked="f">
                  <v:textbox style="mso-fit-shape-to-text:t" inset="0,0,0,0">
                    <w:txbxContent>
                      <w:p w14:paraId="08D5962A" w14:textId="77777777" w:rsidR="00B152BD" w:rsidRDefault="00B152BD" w:rsidP="008828D3">
                        <w:r>
                          <w:rPr>
                            <w:rFonts w:ascii="Courier New" w:hAnsi="Courier New" w:cs="Courier New"/>
                            <w:color w:val="000000"/>
                            <w:sz w:val="28"/>
                            <w:szCs w:val="28"/>
                            <w:lang w:val="en-US"/>
                          </w:rPr>
                          <w:t>128</w:t>
                        </w:r>
                      </w:p>
                    </w:txbxContent>
                  </v:textbox>
                </v:rect>
                <v:rect id="Rectangle 201" o:spid="_x0000_s1409" style="position:absolute;left:10807;top:76;width:128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" filled="f" stroked="f">
                  <v:textbox style="mso-fit-shape-to-text:t" inset="0,0,0,0">
                    <w:txbxContent>
                      <w:p w14:paraId="4B765281" w14:textId="77777777" w:rsidR="00B152BD" w:rsidRDefault="00B152BD" w:rsidP="008828D3">
                        <w:r>
                          <w:rPr>
                            <w:color w:val="000000"/>
                            <w:sz w:val="28"/>
                            <w:szCs w:val="28"/>
                            <w:lang w:val="en-US"/>
                          </w:rPr>
                          <w:t xml:space="preserve"> = </w:t>
                        </w:r>
                      </w:p>
                    </w:txbxContent>
                  </v:textbox>
                </v:rect>
                <v:rect id="Rectangle 202" o:spid="_x0000_s1410" style="position:absolute;left:12687;top:254;width:3207;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" filled="f" stroked="f">
                  <v:textbox style="mso-fit-shape-to-text:t" inset="0,0,0,0">
                    <w:txbxContent>
                      <w:p w14:paraId="058FDDE5" w14:textId="77777777" w:rsidR="00B152BD" w:rsidRDefault="00B152BD" w:rsidP="008828D3">
                        <w:r>
                          <w:rPr>
                            <w:rFonts w:ascii="Courier New" w:hAnsi="Courier New" w:cs="Courier New"/>
                            <w:color w:val="000000"/>
                            <w:sz w:val="28"/>
                            <w:szCs w:val="28"/>
                            <w:lang w:val="en-US"/>
                          </w:rPr>
                          <w:t>120</w:t>
                        </w:r>
                      </w:p>
                    </w:txbxContent>
                  </v:textbox>
                </v:rect>
                <v:rect id="Rectangle 203" o:spid="_x0000_s1411" style="position:absolute;left:15875;top:76;width:2228;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" filled="f" stroked="f">
                  <v:textbox style="mso-fit-shape-to-text:t" inset="0,0,0,0">
                    <w:txbxContent>
                      <w:p w14:paraId="6B2A3F39" w14:textId="77777777" w:rsidR="00B152BD" w:rsidRDefault="00B152BD" w:rsidP="008828D3">
                        <w:r>
                          <w:rPr>
                            <w:color w:val="000000"/>
                            <w:sz w:val="28"/>
                            <w:szCs w:val="28"/>
                            <w:lang w:val="en-US"/>
                          </w:rPr>
                          <w:t xml:space="preserve"> = (</w:t>
                        </w:r>
                      </w:p>
                    </w:txbxContent>
                  </v:textbox>
                </v:rect>
                <v:rect id="Rectangle 204" o:spid="_x0000_s1412" style="position:absolute;left:18338;top:254;width:5341;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" filled="f" stroked="f">
                  <v:textbox style="mso-fit-shape-to-text:t" inset="0,0,0,0">
                    <w:txbxContent>
                      <w:p w14:paraId="79F3D7F9" w14:textId="77777777" w:rsidR="00B152BD" w:rsidRDefault="00B152BD" w:rsidP="008828D3">
                        <w:r>
                          <w:rPr>
                            <w:rFonts w:ascii="Courier New" w:hAnsi="Courier New" w:cs="Courier New"/>
                            <w:color w:val="000000"/>
                            <w:sz w:val="28"/>
                            <w:szCs w:val="28"/>
                            <w:lang w:val="en-US"/>
                          </w:rPr>
                          <w:t>01111</w:t>
                        </w:r>
                      </w:p>
                    </w:txbxContent>
                  </v:textbox>
                </v:rect>
                <v:rect id="Rectangle 205" o:spid="_x0000_s1413" style="position:absolute;left:23653;top:254;width:1073;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" filled="f" stroked="f">
                  <v:textbox style="mso-fit-shape-to-text:t" inset="0,0,0,0">
                    <w:txbxContent>
                      <w:p w14:paraId="25508F23" w14:textId="77777777" w:rsidR="00B152BD" w:rsidRDefault="00B152BD" w:rsidP="008828D3">
                        <w:r>
                          <w:rPr>
                            <w:rFonts w:ascii="Courier New" w:hAnsi="Courier New" w:cs="Courier New"/>
                            <w:color w:val="000000"/>
                            <w:sz w:val="28"/>
                            <w:szCs w:val="28"/>
                            <w:lang w:val="en-US"/>
                          </w:rPr>
                          <w:t>0</w:t>
                        </w:r>
                      </w:p>
                    </w:txbxContent>
                  </v:textbox>
                </v:rect>
                <v:rect id="Rectangle 206" o:spid="_x0000_s1414" style="position:absolute;left:24714;top:254;width:1073;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" filled="f" stroked="f">
                  <v:textbox style="mso-fit-shape-to-text:t" inset="0,0,0,0">
                    <w:txbxContent>
                      <w:p w14:paraId="162F42BC" w14:textId="77777777" w:rsidR="00B152BD" w:rsidRDefault="00B152BD" w:rsidP="008828D3">
                        <w:r>
                          <w:rPr>
                            <w:rFonts w:ascii="Courier New" w:hAnsi="Courier New" w:cs="Courier New"/>
                            <w:color w:val="000000"/>
                            <w:sz w:val="28"/>
                            <w:szCs w:val="28"/>
                            <w:lang w:val="en-US"/>
                          </w:rPr>
                          <w:t>0</w:t>
                        </w:r>
                      </w:p>
                    </w:txbxContent>
                  </v:textbox>
                </v:rect>
                <v:rect id="Rectangle 207" o:spid="_x0000_s1415" style="position:absolute;left:25774;top:254;width:1073;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" filled="f" stroked="f">
                  <v:textbox style="mso-fit-shape-to-text:t" inset="0,0,0,0">
                    <w:txbxContent>
                      <w:p w14:paraId="1AE904F4" w14:textId="77777777" w:rsidR="00B152BD" w:rsidRDefault="00B152BD" w:rsidP="008828D3">
                        <w:r>
                          <w:rPr>
                            <w:rFonts w:ascii="Courier New" w:hAnsi="Courier New" w:cs="Courier New"/>
                            <w:color w:val="000000"/>
                            <w:sz w:val="28"/>
                            <w:szCs w:val="28"/>
                            <w:lang w:val="en-US"/>
                          </w:rPr>
                          <w:t>0</w:t>
                        </w:r>
                      </w:p>
                    </w:txbxContent>
                  </v:textbox>
                </v:rect>
                <v:rect id="Rectangle 208" o:spid="_x0000_s1416" style="position:absolute;left:26841;top:76;width:540;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" filled="f" stroked="f">
                  <v:textbox style="mso-fit-shape-to-text:t" inset="0,0,0,0">
                    <w:txbxContent>
                      <w:p w14:paraId="715BC40B" w14:textId="77777777" w:rsidR="00B152BD" w:rsidRDefault="00B152BD" w:rsidP="008828D3">
                        <w:r>
                          <w:rPr>
                            <w:color w:val="000000"/>
                            <w:sz w:val="28"/>
                            <w:szCs w:val="28"/>
                            <w:lang w:val="en-US"/>
                          </w:rPr>
                          <w:t>)</w:t>
                        </w:r>
                      </w:p>
                    </w:txbxContent>
                  </v:textbox>
                </v:rect>
                <v:rect id="Rectangle 209" o:spid="_x0000_s1417" style="position:absolute;left:27425;top:831;width:584;height:25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" filled="f" stroked="f">
                  <v:textbox style="mso-fit-shape-to-text:t" inset="0,0,0,0">
                    <w:txbxContent>
                      <w:p w14:paraId="145F1B3B" w14:textId="77777777" w:rsidR="00B152BD" w:rsidRDefault="00B152BD" w:rsidP="008828D3">
                        <w:r>
                          <w:rPr>
                            <w:color w:val="000000"/>
                            <w:sz w:val="18"/>
                            <w:szCs w:val="18"/>
                            <w:lang w:val="en-US"/>
                          </w:rPr>
                          <w:t>2</w:t>
                        </w:r>
                      </w:p>
                    </w:txbxContent>
                  </v:textbox>
                </v:rect>
                <v:rect id="Rectangle 210" o:spid="_x0000_s1418" style="position:absolute;left:28028;top:76;width:451;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" filled="f" stroked="f">
                  <v:textbox style="mso-fit-shape-to-text:t" inset="0,0,0,0">
                    <w:txbxContent>
                      <w:p w14:paraId="01F1509A" w14:textId="77777777" w:rsidR="00B152BD" w:rsidRDefault="00B152BD" w:rsidP="008828D3">
                        <w:r>
                          <w:rPr>
                            <w:color w:val="000000"/>
                            <w:sz w:val="28"/>
                            <w:szCs w:val="28"/>
                            <w:lang w:val="en-US"/>
                          </w:rPr>
                          <w:t>.</w:t>
                        </w:r>
                      </w:p>
                    </w:txbxContent>
                  </v:textbox>
                </v:rect>
                <v:rect id="Rectangle 211" o:spid="_x0000_s1419" style="position:absolute;left:28467;top:76;width:406;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" filled="f" stroked="f">
                  <v:textbox style="mso-fit-shape-to-text:t" inset="0,0,0,0">
                    <w:txbxContent>
                      <w:p w14:paraId="24174875" w14:textId="77777777" w:rsidR="00B152BD" w:rsidRDefault="00B152BD" w:rsidP="008828D3">
                        <w:r>
                          <w:rPr>
                            <w:color w:val="000000"/>
                            <w:sz w:val="28"/>
                            <w:szCs w:val="28"/>
                            <w:lang w:val="en-US"/>
                          </w:rPr>
                          <w:t xml:space="preserve"> </w:t>
                        </w:r>
                      </w:p>
                    </w:txbxContent>
                  </v:textbox>
                </v:rect>
                <v:shape id="Freeform 212" o:spid="_x0000_s1420" style="position:absolute;left:17964;top:2622;width:9302;height:1334;visibility:visible;mso-wrap-style:square;v-text-anchor:top" coordsize="14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&#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4437338;2419155,12505224;5644695,20573111;11289390,27027420;18143662,32674941;25804319,37112279;33868169,40742828;43947982,41953011;245141035,41953011;255220847,42759799;264494274,45180165;273364509,49617503;280218782,54054841;286669861,60912544;291508171,67770248;293524134,75434740;294733711,84712810;295943289,75434740;299168829,67770248;303603946,60912544;309248641,54054841;316102913,49617503;324973148,45180165;334246575,42759799;344326388,41953011;545519441,41953011;555599253,40742828;564872681,37112279;572533338,32674941;579387610,27027420;583822728,20573111;588257845,12505224;589467423,4437338" o:connectangles="0,0,0,0,0,0,0,0,0,0,0,0,0,0,0,0,0,0,0,0,0,0,0,0,0,0,0,0,0,0,0,0,0"/>
                </v:shape>
                <v:rect id="Rectangle 213" o:spid="_x0000_s1421" style="position:absolute;left:13271;top:4362;width:17634;height:19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" filled="f" stroked="f">
                  <v:textbox inset="0,0,0,0">
                    <w:txbxContent>
                      <w:p w14:paraId="306AE557"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дополнительный код порядка</w:t>
                        </w:r>
                      </w:p>
                    </w:txbxContent>
                  </v:textbox>
                </v:rect>
                <v:rect id="Rectangle 214" o:spid="_x0000_s1422" style="position:absolute;left:31908;top:4362;width:318;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" filled="f" stroked="f">
                  <v:textbox style="mso-fit-shape-to-text:t" inset="0,0,0,0">
                    <w:txbxContent>
                      <w:p w14:paraId="12AC8851" w14:textId="77777777" w:rsidR="00B152BD" w:rsidRDefault="00B152BD" w:rsidP="008828D3">
                        <w:r>
                          <w:rPr>
                            <w:color w:val="000000"/>
                            <w:lang w:val="en-US"/>
                          </w:rPr>
                          <w:t xml:space="preserve"> </w:t>
                        </w:r>
                      </w:p>
                    </w:txbxContent>
                  </v:textbox>
                </v:rect>
                <w10:anchorlock/>
              </v:group>
            </w:pict>
          </mc:Fallback>
        </mc:AlternateContent>
      </w:r>
    </w:p>
    <w:p w14:paraId="6685C7C0"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14:paraId="354D0663" w14:textId="77777777"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60957878" wp14:editId="613B72D3">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14:paraId="66FAE48C" w14:textId="77777777" w:rsidR="008828D3" w:rsidRPr="00F7515E" w:rsidRDefault="008828D3" w:rsidP="008828D3">
      <w:pPr>
        <w:spacing w:after="0"/>
        <w:ind w:right="1024" w:firstLine="567"/>
        <w:jc w:val="both"/>
        <w:rPr>
          <w:rFonts w:ascii="Times New Roman" w:hAnsi="Times New Roman" w:cs="Times New Roman"/>
          <w:sz w:val="16"/>
          <w:szCs w:val="16"/>
        </w:rPr>
      </w:pPr>
    </w:p>
    <w:p w14:paraId="421EADDE" w14:textId="77777777"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14:paraId="2E0103C7"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14:paraId="77FAB2DF" w14:textId="77777777"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14:anchorId="40B103AF" wp14:editId="61E73427">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14:paraId="67ACFD16" w14:textId="77777777"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14:paraId="72761A5E" w14:textId="77777777" w:rsidR="008828D3" w:rsidRPr="00CE5A92" w:rsidRDefault="008828D3" w:rsidP="008828D3">
      <w:pPr>
        <w:ind w:right="22" w:firstLine="540"/>
        <w:jc w:val="both"/>
        <w:rPr>
          <w:i/>
          <w:sz w:val="28"/>
          <w:szCs w:val="28"/>
        </w:rPr>
      </w:pPr>
      <w:r w:rsidRPr="00CE5A92">
        <w:rPr>
          <w:i/>
          <w:noProof/>
          <w:sz w:val="28"/>
          <w:szCs w:val="28"/>
          <w:lang w:eastAsia="ru-RU"/>
        </w:rPr>
        <w:lastRenderedPageBreak/>
        <w:drawing>
          <wp:inline distT="0" distB="0" distL="0" distR="0" wp14:anchorId="7DC8A55D" wp14:editId="157CE1E4">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14:paraId="37DE7F23" w14:textId="77777777"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14:paraId="6DC02646" w14:textId="77777777"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14:paraId="7F892CFC" w14:textId="77777777" w:rsidR="008828D3" w:rsidRPr="00DC5EF2" w:rsidRDefault="008828D3" w:rsidP="008828D3">
      <w:pPr>
        <w:spacing w:after="0"/>
        <w:ind w:right="1024" w:firstLine="539"/>
        <w:jc w:val="center"/>
        <w:rPr>
          <w:rFonts w:ascii="Times New Roman" w:hAnsi="Times New Roman" w:cs="Times New Roman"/>
          <w:caps/>
          <w:sz w:val="16"/>
          <w:szCs w:val="16"/>
        </w:rPr>
      </w:pPr>
    </w:p>
    <w:p w14:paraId="4C8FAC91"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14:paraId="3EDC1B9B"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14:paraId="1D1BD67D"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т.е.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14:paraId="50003055" w14:textId="77777777" w:rsidR="008828D3" w:rsidRPr="00DC5EF2" w:rsidRDefault="008828D3" w:rsidP="008828D3">
      <w:pPr>
        <w:spacing w:after="0"/>
        <w:ind w:right="22" w:firstLine="539"/>
        <w:jc w:val="both"/>
        <w:rPr>
          <w:rFonts w:ascii="Times New Roman" w:hAnsi="Times New Roman" w:cs="Times New Roman"/>
          <w:sz w:val="16"/>
          <w:szCs w:val="16"/>
        </w:rPr>
      </w:pPr>
    </w:p>
    <w:p w14:paraId="324B0C30" w14:textId="77777777"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14:paraId="041F6914" w14:textId="0F798FA8" w:rsidR="008828D3" w:rsidRPr="00C9576A" w:rsidRDefault="00A0500F" w:rsidP="00985BA8">
      <w:pPr>
        <w:spacing w:after="0"/>
        <w:ind w:left="539" w:right="23" w:firstLine="539"/>
        <w:jc w:val="both"/>
        <w:rPr>
          <w:sz w:val="28"/>
          <w:szCs w:val="28"/>
          <w:lang w:val="en-US"/>
        </w:rPr>
      </w:pPr>
      <w:r>
        <w:rPr>
          <w:noProof/>
          <w:sz w:val="28"/>
          <w:szCs w:val="28"/>
          <w:lang w:eastAsia="ru-RU"/>
        </w:rPr>
        <mc:AlternateContent>
          <mc:Choice Requires="wpc">
            <w:drawing>
              <wp:inline distT="0" distB="0" distL="0" distR="0" wp14:anchorId="72F29A1A" wp14:editId="49C11619">
                <wp:extent cx="4646930" cy="759460"/>
                <wp:effectExtent l="0" t="0" r="1270" b="2540"/>
                <wp:docPr id="398" name="Полотно 51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07242754" name="Rectangle 418"/>
                        <wps:cNvSpPr>
                          <a:spLocks noChangeArrowheads="1"/>
                        </wps:cNvSpPr>
                        <wps:spPr bwMode="auto">
                          <a:xfrm>
                            <a:off x="48200" y="23420"/>
                            <a:ext cx="346102" cy="336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EE401" w14:textId="77777777" w:rsidR="00B152BD" w:rsidRDefault="00B152BD"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wps:txbx>
                        <wps:bodyPr rot="0" vert="horz" wrap="none" lIns="0" tIns="0" rIns="0" bIns="0" anchor="t" anchorCtr="0" upright="1">
                          <a:spAutoFit/>
                        </wps:bodyPr>
                      </wps:wsp>
                      <wps:wsp>
                        <wps:cNvPr id="1673346019" name="Rectangle 419"/>
                        <wps:cNvSpPr>
                          <a:spLocks noChangeArrowheads="1"/>
                        </wps:cNvSpPr>
                        <wps:spPr bwMode="auto">
                          <a:xfrm>
                            <a:off x="422303" y="41236"/>
                            <a:ext cx="320602" cy="319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6496E" w14:textId="77777777" w:rsidR="00B152BD" w:rsidRDefault="00B152BD" w:rsidP="008828D3">
                              <w:r>
                                <w:rPr>
                                  <w:rFonts w:ascii="Courier New" w:hAnsi="Courier New" w:cs="Courier New"/>
                                  <w:color w:val="000000"/>
                                  <w:sz w:val="28"/>
                                  <w:szCs w:val="28"/>
                                  <w:lang w:val="en-US"/>
                                </w:rPr>
                                <w:t>250</w:t>
                              </w:r>
                            </w:p>
                          </w:txbxContent>
                        </wps:txbx>
                        <wps:bodyPr rot="0" vert="horz" wrap="none" lIns="0" tIns="0" rIns="0" bIns="0" anchor="t" anchorCtr="0" upright="1">
                          <a:spAutoFit/>
                        </wps:bodyPr>
                      </wps:wsp>
                      <wps:wsp>
                        <wps:cNvPr id="1653846941" name="Rectangle 420"/>
                        <wps:cNvSpPr>
                          <a:spLocks noChangeArrowheads="1"/>
                        </wps:cNvSpPr>
                        <wps:spPr bwMode="auto">
                          <a:xfrm>
                            <a:off x="741705" y="23420"/>
                            <a:ext cx="53900" cy="336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4008B"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870329217" name="Rectangle 421"/>
                        <wps:cNvSpPr>
                          <a:spLocks noChangeArrowheads="1"/>
                        </wps:cNvSpPr>
                        <wps:spPr bwMode="auto">
                          <a:xfrm>
                            <a:off x="800105" y="99086"/>
                            <a:ext cx="116201" cy="25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D02B6" w14:textId="77777777" w:rsidR="00B152BD" w:rsidRDefault="00B152BD" w:rsidP="008828D3">
                              <w:r>
                                <w:rPr>
                                  <w:color w:val="000000"/>
                                  <w:sz w:val="18"/>
                                  <w:szCs w:val="18"/>
                                  <w:lang w:val="en-US"/>
                                </w:rPr>
                                <w:t>10</w:t>
                              </w:r>
                            </w:p>
                          </w:txbxContent>
                        </wps:txbx>
                        <wps:bodyPr rot="0" vert="horz" wrap="none" lIns="0" tIns="0" rIns="0" bIns="0" anchor="t" anchorCtr="0" upright="1">
                          <a:spAutoFit/>
                        </wps:bodyPr>
                      </wps:wsp>
                      <wps:wsp>
                        <wps:cNvPr id="1161701319" name="Rectangle 422"/>
                        <wps:cNvSpPr>
                          <a:spLocks noChangeArrowheads="1"/>
                        </wps:cNvSpPr>
                        <wps:spPr bwMode="auto">
                          <a:xfrm>
                            <a:off x="920706" y="23420"/>
                            <a:ext cx="222901" cy="336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AEDB6"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2122140277" name="Rectangle 423"/>
                        <wps:cNvSpPr>
                          <a:spLocks noChangeArrowheads="1"/>
                        </wps:cNvSpPr>
                        <wps:spPr bwMode="auto">
                          <a:xfrm>
                            <a:off x="1167108" y="41236"/>
                            <a:ext cx="214001" cy="319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7CBFC" w14:textId="77777777" w:rsidR="00B152BD" w:rsidRDefault="00B152BD" w:rsidP="008828D3">
                              <w:r>
                                <w:rPr>
                                  <w:rFonts w:ascii="Courier New" w:hAnsi="Courier New" w:cs="Courier New"/>
                                  <w:color w:val="000000"/>
                                  <w:sz w:val="28"/>
                                  <w:szCs w:val="28"/>
                                  <w:lang w:val="en-US"/>
                                </w:rPr>
                                <w:t>FA</w:t>
                              </w:r>
                            </w:p>
                          </w:txbxContent>
                        </wps:txbx>
                        <wps:bodyPr rot="0" vert="horz" wrap="none" lIns="0" tIns="0" rIns="0" bIns="0" anchor="t" anchorCtr="0" upright="1">
                          <a:spAutoFit/>
                        </wps:bodyPr>
                      </wps:wsp>
                      <wps:wsp>
                        <wps:cNvPr id="1237255113" name="Rectangle 424"/>
                        <wps:cNvSpPr>
                          <a:spLocks noChangeArrowheads="1"/>
                        </wps:cNvSpPr>
                        <wps:spPr bwMode="auto">
                          <a:xfrm>
                            <a:off x="1379809" y="23420"/>
                            <a:ext cx="54000" cy="336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AA092"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796703761" name="Rectangle 425"/>
                        <wps:cNvSpPr>
                          <a:spLocks noChangeArrowheads="1"/>
                        </wps:cNvSpPr>
                        <wps:spPr bwMode="auto">
                          <a:xfrm>
                            <a:off x="1438309" y="99086"/>
                            <a:ext cx="116201" cy="25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30D42" w14:textId="77777777" w:rsidR="00B152BD" w:rsidRDefault="00B152BD" w:rsidP="008828D3">
                              <w:r>
                                <w:rPr>
                                  <w:color w:val="000000"/>
                                  <w:sz w:val="18"/>
                                  <w:szCs w:val="18"/>
                                  <w:lang w:val="en-US"/>
                                </w:rPr>
                                <w:t>16</w:t>
                              </w:r>
                            </w:p>
                          </w:txbxContent>
                        </wps:txbx>
                        <wps:bodyPr rot="0" vert="horz" wrap="none" lIns="0" tIns="0" rIns="0" bIns="0" anchor="t" anchorCtr="0" upright="1">
                          <a:spAutoFit/>
                        </wps:bodyPr>
                      </wps:wsp>
                      <wps:wsp>
                        <wps:cNvPr id="1454674999" name="Rectangle 426"/>
                        <wps:cNvSpPr>
                          <a:spLocks noChangeArrowheads="1"/>
                        </wps:cNvSpPr>
                        <wps:spPr bwMode="auto">
                          <a:xfrm>
                            <a:off x="1558910" y="23420"/>
                            <a:ext cx="222901" cy="336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70E04"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2106923993" name="Rectangle 427"/>
                        <wps:cNvSpPr>
                          <a:spLocks noChangeArrowheads="1"/>
                        </wps:cNvSpPr>
                        <wps:spPr bwMode="auto">
                          <a:xfrm>
                            <a:off x="1805912" y="41236"/>
                            <a:ext cx="854106" cy="319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7C238" w14:textId="77777777" w:rsidR="00B152BD" w:rsidRDefault="00B152BD" w:rsidP="008828D3">
                              <w:r>
                                <w:rPr>
                                  <w:rFonts w:ascii="Courier New" w:hAnsi="Courier New" w:cs="Courier New"/>
                                  <w:color w:val="000000"/>
                                  <w:sz w:val="28"/>
                                  <w:szCs w:val="28"/>
                                  <w:lang w:val="en-US"/>
                                </w:rPr>
                                <w:t>11111010</w:t>
                              </w:r>
                            </w:p>
                          </w:txbxContent>
                        </wps:txbx>
                        <wps:bodyPr rot="0" vert="horz" wrap="none" lIns="0" tIns="0" rIns="0" bIns="0" anchor="t" anchorCtr="0" upright="1">
                          <a:spAutoFit/>
                        </wps:bodyPr>
                      </wps:wsp>
                      <wps:wsp>
                        <wps:cNvPr id="2041922793" name="Rectangle 428"/>
                        <wps:cNvSpPr>
                          <a:spLocks noChangeArrowheads="1"/>
                        </wps:cNvSpPr>
                        <wps:spPr bwMode="auto">
                          <a:xfrm>
                            <a:off x="2656817" y="23420"/>
                            <a:ext cx="54000" cy="336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0597A"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46289762" name="Rectangle 429"/>
                        <wps:cNvSpPr>
                          <a:spLocks noChangeArrowheads="1"/>
                        </wps:cNvSpPr>
                        <wps:spPr bwMode="auto">
                          <a:xfrm>
                            <a:off x="2715218" y="99086"/>
                            <a:ext cx="58500" cy="25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392EF"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1463357039" name="Rectangle 430"/>
                        <wps:cNvSpPr>
                          <a:spLocks noChangeArrowheads="1"/>
                        </wps:cNvSpPr>
                        <wps:spPr bwMode="auto">
                          <a:xfrm>
                            <a:off x="2775618" y="23420"/>
                            <a:ext cx="222801" cy="336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2C317"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74752449" name="Rectangle 431"/>
                        <wps:cNvSpPr>
                          <a:spLocks noChangeArrowheads="1"/>
                        </wps:cNvSpPr>
                        <wps:spPr bwMode="auto">
                          <a:xfrm>
                            <a:off x="3022620" y="41236"/>
                            <a:ext cx="854106" cy="319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BF41A" w14:textId="77777777" w:rsidR="00B152BD" w:rsidRDefault="00B152BD" w:rsidP="008828D3">
                              <w:r>
                                <w:rPr>
                                  <w:rFonts w:ascii="Courier New" w:hAnsi="Courier New" w:cs="Courier New"/>
                                  <w:color w:val="000000"/>
                                  <w:sz w:val="28"/>
                                  <w:szCs w:val="28"/>
                                  <w:lang w:val="en-US"/>
                                </w:rPr>
                                <w:t>1,111101</w:t>
                              </w:r>
                            </w:p>
                          </w:txbxContent>
                        </wps:txbx>
                        <wps:bodyPr rot="0" vert="horz" wrap="none" lIns="0" tIns="0" rIns="0" bIns="0" anchor="t" anchorCtr="0" upright="1">
                          <a:spAutoFit/>
                        </wps:bodyPr>
                      </wps:wsp>
                      <wps:wsp>
                        <wps:cNvPr id="2045441232" name="Rectangle 432"/>
                        <wps:cNvSpPr>
                          <a:spLocks noChangeArrowheads="1"/>
                        </wps:cNvSpPr>
                        <wps:spPr bwMode="auto">
                          <a:xfrm>
                            <a:off x="3875425" y="23420"/>
                            <a:ext cx="54000" cy="336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C549C"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933996747" name="Rectangle 433"/>
                        <wps:cNvSpPr>
                          <a:spLocks noChangeArrowheads="1"/>
                        </wps:cNvSpPr>
                        <wps:spPr bwMode="auto">
                          <a:xfrm>
                            <a:off x="3933825" y="99086"/>
                            <a:ext cx="58400" cy="25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8C90A"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1877492546" name="Rectangle 434"/>
                        <wps:cNvSpPr>
                          <a:spLocks noChangeArrowheads="1"/>
                        </wps:cNvSpPr>
                        <wps:spPr bwMode="auto">
                          <a:xfrm>
                            <a:off x="3994126" y="23420"/>
                            <a:ext cx="40700" cy="286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0136D"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576112708" name="Rectangle 435"/>
                        <wps:cNvSpPr>
                          <a:spLocks noChangeArrowheads="1"/>
                        </wps:cNvSpPr>
                        <wps:spPr bwMode="auto">
                          <a:xfrm>
                            <a:off x="4038626" y="5705"/>
                            <a:ext cx="97801" cy="336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66570" w14:textId="77777777" w:rsidR="00B152BD" w:rsidRDefault="00B152BD" w:rsidP="008828D3">
                              <w:r>
                                <w:rPr>
                                  <w:rFonts w:ascii="Symbol" w:hAnsi="Symbol" w:cs="Symbol"/>
                                  <w:color w:val="000000"/>
                                  <w:sz w:val="28"/>
                                  <w:szCs w:val="28"/>
                                  <w:lang w:val="en-US"/>
                                </w:rPr>
                                <w:t></w:t>
                              </w:r>
                            </w:p>
                          </w:txbxContent>
                        </wps:txbx>
                        <wps:bodyPr rot="0" vert="horz" wrap="none" lIns="0" tIns="0" rIns="0" bIns="0" anchor="t" anchorCtr="0" upright="1">
                          <a:spAutoFit/>
                        </wps:bodyPr>
                      </wps:wsp>
                      <wps:wsp>
                        <wps:cNvPr id="1023488783" name="Rectangle 436"/>
                        <wps:cNvSpPr>
                          <a:spLocks noChangeArrowheads="1"/>
                        </wps:cNvSpPr>
                        <wps:spPr bwMode="auto">
                          <a:xfrm>
                            <a:off x="4136427" y="23420"/>
                            <a:ext cx="40600" cy="286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AEB3C"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595625448" name="Rectangle 437"/>
                        <wps:cNvSpPr>
                          <a:spLocks noChangeArrowheads="1"/>
                        </wps:cNvSpPr>
                        <wps:spPr bwMode="auto">
                          <a:xfrm>
                            <a:off x="4180227" y="41236"/>
                            <a:ext cx="107301" cy="319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964DB" w14:textId="77777777" w:rsidR="00B152BD" w:rsidRDefault="00B152BD" w:rsidP="008828D3">
                              <w:r>
                                <w:rPr>
                                  <w:rFonts w:ascii="Courier New" w:hAnsi="Courier New" w:cs="Courier New"/>
                                  <w:color w:val="000000"/>
                                  <w:sz w:val="28"/>
                                  <w:szCs w:val="28"/>
                                  <w:lang w:val="en-US"/>
                                </w:rPr>
                                <w:t>2</w:t>
                              </w:r>
                            </w:p>
                          </w:txbxContent>
                        </wps:txbx>
                        <wps:bodyPr rot="0" vert="horz" wrap="none" lIns="0" tIns="0" rIns="0" bIns="0" anchor="t" anchorCtr="0" upright="1">
                          <a:spAutoFit/>
                        </wps:bodyPr>
                      </wps:wsp>
                      <wps:wsp>
                        <wps:cNvPr id="422360873" name="Rectangle 438"/>
                        <wps:cNvSpPr>
                          <a:spLocks noChangeArrowheads="1"/>
                        </wps:cNvSpPr>
                        <wps:spPr bwMode="auto">
                          <a:xfrm>
                            <a:off x="4286928" y="13912"/>
                            <a:ext cx="69200" cy="24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D0E7B" w14:textId="77777777" w:rsidR="00B152BD" w:rsidRDefault="00B152BD" w:rsidP="008828D3">
                              <w:r>
                                <w:rPr>
                                  <w:rFonts w:ascii="Courier New" w:hAnsi="Courier New" w:cs="Courier New"/>
                                  <w:color w:val="000000"/>
                                  <w:sz w:val="18"/>
                                  <w:szCs w:val="18"/>
                                  <w:lang w:val="en-US"/>
                                </w:rPr>
                                <w:t>7</w:t>
                              </w:r>
                            </w:p>
                          </w:txbxContent>
                        </wps:txbx>
                        <wps:bodyPr rot="0" vert="horz" wrap="none" lIns="0" tIns="0" rIns="0" bIns="0" anchor="t" anchorCtr="0" upright="1">
                          <a:spAutoFit/>
                        </wps:bodyPr>
                      </wps:wsp>
                      <wps:wsp>
                        <wps:cNvPr id="883751464" name="Rectangle 439"/>
                        <wps:cNvSpPr>
                          <a:spLocks noChangeArrowheads="1"/>
                        </wps:cNvSpPr>
                        <wps:spPr bwMode="auto">
                          <a:xfrm>
                            <a:off x="4358028" y="23420"/>
                            <a:ext cx="45100" cy="336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FCC26"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619948943" name="Rectangle 440"/>
                        <wps:cNvSpPr>
                          <a:spLocks noChangeArrowheads="1"/>
                        </wps:cNvSpPr>
                        <wps:spPr bwMode="auto">
                          <a:xfrm>
                            <a:off x="4402428" y="23420"/>
                            <a:ext cx="40700" cy="286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8C6DC"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932296414" name="Rectangle 441"/>
                        <wps:cNvSpPr>
                          <a:spLocks noChangeArrowheads="1"/>
                        </wps:cNvSpPr>
                        <wps:spPr bwMode="auto">
                          <a:xfrm>
                            <a:off x="48200" y="232602"/>
                            <a:ext cx="40700" cy="285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2C68B"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479102728" name="Freeform 442"/>
                        <wps:cNvSpPr>
                          <a:spLocks/>
                        </wps:cNvSpPr>
                        <wps:spPr bwMode="auto">
                          <a:xfrm>
                            <a:off x="2972419" y="266231"/>
                            <a:ext cx="931606" cy="132815"/>
                          </a:xfrm>
                          <a:custGeom>
                            <a:avLst/>
                            <a:gdLst>
                              <a:gd name="T0" fmla="*/ 0 w 1467"/>
                              <a:gd name="T1" fmla="*/ 5080 h 209"/>
                              <a:gd name="T2" fmla="*/ 3810 w 1467"/>
                              <a:gd name="T3" fmla="*/ 19685 h 209"/>
                              <a:gd name="T4" fmla="*/ 8890 w 1467"/>
                              <a:gd name="T5" fmla="*/ 29845 h 209"/>
                              <a:gd name="T6" fmla="*/ 17780 w 1467"/>
                              <a:gd name="T7" fmla="*/ 40640 h 209"/>
                              <a:gd name="T8" fmla="*/ 28575 w 1467"/>
                              <a:gd name="T9" fmla="*/ 49530 h 209"/>
                              <a:gd name="T10" fmla="*/ 41275 w 1467"/>
                              <a:gd name="T11" fmla="*/ 58420 h 209"/>
                              <a:gd name="T12" fmla="*/ 55245 w 1467"/>
                              <a:gd name="T13" fmla="*/ 62230 h 209"/>
                              <a:gd name="T14" fmla="*/ 69215 w 1467"/>
                              <a:gd name="T15" fmla="*/ 65405 h 209"/>
                              <a:gd name="T16" fmla="*/ 388620 w 1467"/>
                              <a:gd name="T17" fmla="*/ 65405 h 209"/>
                              <a:gd name="T18" fmla="*/ 402590 w 1467"/>
                              <a:gd name="T19" fmla="*/ 67310 h 209"/>
                              <a:gd name="T20" fmla="*/ 419100 w 1467"/>
                              <a:gd name="T21" fmla="*/ 71120 h 209"/>
                              <a:gd name="T22" fmla="*/ 431165 w 1467"/>
                              <a:gd name="T23" fmla="*/ 76200 h 209"/>
                              <a:gd name="T24" fmla="*/ 443865 w 1467"/>
                              <a:gd name="T25" fmla="*/ 85090 h 209"/>
                              <a:gd name="T26" fmla="*/ 452755 w 1467"/>
                              <a:gd name="T27" fmla="*/ 95885 h 209"/>
                              <a:gd name="T28" fmla="*/ 459740 w 1467"/>
                              <a:gd name="T29" fmla="*/ 106045 h 209"/>
                              <a:gd name="T30" fmla="*/ 464820 w 1467"/>
                              <a:gd name="T31" fmla="*/ 118745 h 209"/>
                              <a:gd name="T32" fmla="*/ 464820 w 1467"/>
                              <a:gd name="T33" fmla="*/ 132715 h 209"/>
                              <a:gd name="T34" fmla="*/ 466725 w 1467"/>
                              <a:gd name="T35" fmla="*/ 118745 h 209"/>
                              <a:gd name="T36" fmla="*/ 471805 w 1467"/>
                              <a:gd name="T37" fmla="*/ 106045 h 209"/>
                              <a:gd name="T38" fmla="*/ 479425 w 1467"/>
                              <a:gd name="T39" fmla="*/ 95885 h 209"/>
                              <a:gd name="T40" fmla="*/ 487680 w 1467"/>
                              <a:gd name="T41" fmla="*/ 85090 h 209"/>
                              <a:gd name="T42" fmla="*/ 500380 w 1467"/>
                              <a:gd name="T43" fmla="*/ 76200 h 209"/>
                              <a:gd name="T44" fmla="*/ 513080 w 1467"/>
                              <a:gd name="T45" fmla="*/ 71120 h 209"/>
                              <a:gd name="T46" fmla="*/ 527050 w 1467"/>
                              <a:gd name="T47" fmla="*/ 67310 h 209"/>
                              <a:gd name="T48" fmla="*/ 542925 w 1467"/>
                              <a:gd name="T49" fmla="*/ 65405 h 209"/>
                              <a:gd name="T50" fmla="*/ 862330 w 1467"/>
                              <a:gd name="T51" fmla="*/ 65405 h 209"/>
                              <a:gd name="T52" fmla="*/ 876300 w 1467"/>
                              <a:gd name="T53" fmla="*/ 62230 h 209"/>
                              <a:gd name="T54" fmla="*/ 890905 w 1467"/>
                              <a:gd name="T55" fmla="*/ 58420 h 209"/>
                              <a:gd name="T56" fmla="*/ 902970 w 1467"/>
                              <a:gd name="T57" fmla="*/ 49530 h 209"/>
                              <a:gd name="T58" fmla="*/ 913765 w 1467"/>
                              <a:gd name="T59" fmla="*/ 40640 h 209"/>
                              <a:gd name="T60" fmla="*/ 922655 w 1467"/>
                              <a:gd name="T61" fmla="*/ 29845 h 209"/>
                              <a:gd name="T62" fmla="*/ 927735 w 1467"/>
                              <a:gd name="T63" fmla="*/ 19685 h 209"/>
                              <a:gd name="T64" fmla="*/ 931545 w 1467"/>
                              <a:gd name="T65" fmla="*/ 5080 h 209"/>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1467" h="209">
                                <a:moveTo>
                                  <a:pt x="0" y="0"/>
                                </a:moveTo>
                                <a:lnTo>
                                  <a:pt x="0" y="8"/>
                                </a:lnTo>
                                <a:lnTo>
                                  <a:pt x="3" y="19"/>
                                </a:lnTo>
                                <a:lnTo>
                                  <a:pt x="6" y="31"/>
                                </a:lnTo>
                                <a:lnTo>
                                  <a:pt x="9" y="39"/>
                                </a:lnTo>
                                <a:lnTo>
                                  <a:pt x="14" y="47"/>
                                </a:lnTo>
                                <a:lnTo>
                                  <a:pt x="20" y="59"/>
                                </a:lnTo>
                                <a:lnTo>
                                  <a:pt x="28" y="64"/>
                                </a:lnTo>
                                <a:lnTo>
                                  <a:pt x="37" y="72"/>
                                </a:lnTo>
                                <a:lnTo>
                                  <a:pt x="45" y="78"/>
                                </a:lnTo>
                                <a:lnTo>
                                  <a:pt x="53" y="86"/>
                                </a:lnTo>
                                <a:lnTo>
                                  <a:pt x="65" y="92"/>
                                </a:lnTo>
                                <a:lnTo>
                                  <a:pt x="76" y="95"/>
                                </a:lnTo>
                                <a:lnTo>
                                  <a:pt x="87" y="98"/>
                                </a:lnTo>
                                <a:lnTo>
                                  <a:pt x="98" y="100"/>
                                </a:lnTo>
                                <a:lnTo>
                                  <a:pt x="109" y="103"/>
                                </a:lnTo>
                                <a:lnTo>
                                  <a:pt x="123" y="103"/>
                                </a:lnTo>
                                <a:lnTo>
                                  <a:pt x="612" y="103"/>
                                </a:lnTo>
                                <a:lnTo>
                                  <a:pt x="623" y="103"/>
                                </a:lnTo>
                                <a:lnTo>
                                  <a:pt x="634" y="106"/>
                                </a:lnTo>
                                <a:lnTo>
                                  <a:pt x="648" y="109"/>
                                </a:lnTo>
                                <a:lnTo>
                                  <a:pt x="660" y="112"/>
                                </a:lnTo>
                                <a:lnTo>
                                  <a:pt x="668" y="117"/>
                                </a:lnTo>
                                <a:lnTo>
                                  <a:pt x="679" y="120"/>
                                </a:lnTo>
                                <a:lnTo>
                                  <a:pt x="687" y="128"/>
                                </a:lnTo>
                                <a:lnTo>
                                  <a:pt x="699" y="134"/>
                                </a:lnTo>
                                <a:lnTo>
                                  <a:pt x="704" y="142"/>
                                </a:lnTo>
                                <a:lnTo>
                                  <a:pt x="713" y="151"/>
                                </a:lnTo>
                                <a:lnTo>
                                  <a:pt x="718" y="159"/>
                                </a:lnTo>
                                <a:lnTo>
                                  <a:pt x="724" y="167"/>
                                </a:lnTo>
                                <a:lnTo>
                                  <a:pt x="727" y="176"/>
                                </a:lnTo>
                                <a:lnTo>
                                  <a:pt x="732" y="187"/>
                                </a:lnTo>
                                <a:lnTo>
                                  <a:pt x="732" y="198"/>
                                </a:lnTo>
                                <a:lnTo>
                                  <a:pt x="732" y="209"/>
                                </a:lnTo>
                                <a:lnTo>
                                  <a:pt x="735" y="198"/>
                                </a:lnTo>
                                <a:lnTo>
                                  <a:pt x="735" y="187"/>
                                </a:lnTo>
                                <a:lnTo>
                                  <a:pt x="738" y="176"/>
                                </a:lnTo>
                                <a:lnTo>
                                  <a:pt x="743" y="167"/>
                                </a:lnTo>
                                <a:lnTo>
                                  <a:pt x="749" y="159"/>
                                </a:lnTo>
                                <a:lnTo>
                                  <a:pt x="755" y="151"/>
                                </a:lnTo>
                                <a:lnTo>
                                  <a:pt x="760" y="142"/>
                                </a:lnTo>
                                <a:lnTo>
                                  <a:pt x="768" y="134"/>
                                </a:lnTo>
                                <a:lnTo>
                                  <a:pt x="777" y="128"/>
                                </a:lnTo>
                                <a:lnTo>
                                  <a:pt x="788" y="120"/>
                                </a:lnTo>
                                <a:lnTo>
                                  <a:pt x="796" y="117"/>
                                </a:lnTo>
                                <a:lnTo>
                                  <a:pt x="808" y="112"/>
                                </a:lnTo>
                                <a:lnTo>
                                  <a:pt x="819" y="109"/>
                                </a:lnTo>
                                <a:lnTo>
                                  <a:pt x="830" y="106"/>
                                </a:lnTo>
                                <a:lnTo>
                                  <a:pt x="844" y="103"/>
                                </a:lnTo>
                                <a:lnTo>
                                  <a:pt x="855" y="103"/>
                                </a:lnTo>
                                <a:lnTo>
                                  <a:pt x="1344" y="103"/>
                                </a:lnTo>
                                <a:lnTo>
                                  <a:pt x="1358" y="103"/>
                                </a:lnTo>
                                <a:lnTo>
                                  <a:pt x="1369" y="100"/>
                                </a:lnTo>
                                <a:lnTo>
                                  <a:pt x="1380" y="98"/>
                                </a:lnTo>
                                <a:lnTo>
                                  <a:pt x="1391" y="95"/>
                                </a:lnTo>
                                <a:lnTo>
                                  <a:pt x="1403" y="92"/>
                                </a:lnTo>
                                <a:lnTo>
                                  <a:pt x="1414" y="86"/>
                                </a:lnTo>
                                <a:lnTo>
                                  <a:pt x="1422" y="78"/>
                                </a:lnTo>
                                <a:lnTo>
                                  <a:pt x="1430" y="72"/>
                                </a:lnTo>
                                <a:lnTo>
                                  <a:pt x="1439" y="64"/>
                                </a:lnTo>
                                <a:lnTo>
                                  <a:pt x="1444" y="59"/>
                                </a:lnTo>
                                <a:lnTo>
                                  <a:pt x="1453" y="47"/>
                                </a:lnTo>
                                <a:lnTo>
                                  <a:pt x="1456" y="39"/>
                                </a:lnTo>
                                <a:lnTo>
                                  <a:pt x="1461" y="31"/>
                                </a:lnTo>
                                <a:lnTo>
                                  <a:pt x="1464" y="19"/>
                                </a:lnTo>
                                <a:lnTo>
                                  <a:pt x="1467" y="8"/>
                                </a:lnTo>
                                <a:lnTo>
                                  <a:pt x="146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969781" name="Freeform 443"/>
                        <wps:cNvSpPr>
                          <a:spLocks noEditPoints="1"/>
                        </wps:cNvSpPr>
                        <wps:spPr bwMode="auto">
                          <a:xfrm>
                            <a:off x="4278028" y="145526"/>
                            <a:ext cx="88901" cy="271336"/>
                          </a:xfrm>
                          <a:custGeom>
                            <a:avLst/>
                            <a:gdLst>
                              <a:gd name="T0" fmla="*/ 39370 w 140"/>
                              <a:gd name="T1" fmla="*/ 266065 h 427"/>
                              <a:gd name="T2" fmla="*/ 39370 w 140"/>
                              <a:gd name="T3" fmla="*/ 74295 h 427"/>
                              <a:gd name="T4" fmla="*/ 39370 w 140"/>
                              <a:gd name="T5" fmla="*/ 72390 h 427"/>
                              <a:gd name="T6" fmla="*/ 40640 w 140"/>
                              <a:gd name="T7" fmla="*/ 71120 h 427"/>
                              <a:gd name="T8" fmla="*/ 42545 w 140"/>
                              <a:gd name="T9" fmla="*/ 69215 h 427"/>
                              <a:gd name="T10" fmla="*/ 44450 w 140"/>
                              <a:gd name="T11" fmla="*/ 69215 h 427"/>
                              <a:gd name="T12" fmla="*/ 46355 w 140"/>
                              <a:gd name="T13" fmla="*/ 69215 h 427"/>
                              <a:gd name="T14" fmla="*/ 47625 w 140"/>
                              <a:gd name="T15" fmla="*/ 71120 h 427"/>
                              <a:gd name="T16" fmla="*/ 49530 w 140"/>
                              <a:gd name="T17" fmla="*/ 72390 h 427"/>
                              <a:gd name="T18" fmla="*/ 49530 w 140"/>
                              <a:gd name="T19" fmla="*/ 74295 h 427"/>
                              <a:gd name="T20" fmla="*/ 49530 w 140"/>
                              <a:gd name="T21" fmla="*/ 266065 h 427"/>
                              <a:gd name="T22" fmla="*/ 49530 w 140"/>
                              <a:gd name="T23" fmla="*/ 267970 h 427"/>
                              <a:gd name="T24" fmla="*/ 47625 w 140"/>
                              <a:gd name="T25" fmla="*/ 269240 h 427"/>
                              <a:gd name="T26" fmla="*/ 46355 w 140"/>
                              <a:gd name="T27" fmla="*/ 271145 h 427"/>
                              <a:gd name="T28" fmla="*/ 44450 w 140"/>
                              <a:gd name="T29" fmla="*/ 271145 h 427"/>
                              <a:gd name="T30" fmla="*/ 42545 w 140"/>
                              <a:gd name="T31" fmla="*/ 271145 h 427"/>
                              <a:gd name="T32" fmla="*/ 40640 w 140"/>
                              <a:gd name="T33" fmla="*/ 269240 h 427"/>
                              <a:gd name="T34" fmla="*/ 39370 w 140"/>
                              <a:gd name="T35" fmla="*/ 267970 h 427"/>
                              <a:gd name="T36" fmla="*/ 39370 w 140"/>
                              <a:gd name="T37" fmla="*/ 266065 h 427"/>
                              <a:gd name="T38" fmla="*/ 39370 w 140"/>
                              <a:gd name="T39" fmla="*/ 266065 h 427"/>
                              <a:gd name="T40" fmla="*/ 0 w 140"/>
                              <a:gd name="T41" fmla="*/ 88900 h 427"/>
                              <a:gd name="T42" fmla="*/ 44450 w 140"/>
                              <a:gd name="T43" fmla="*/ 0 h 427"/>
                              <a:gd name="T44" fmla="*/ 88900 w 140"/>
                              <a:gd name="T45" fmla="*/ 88900 h 427"/>
                              <a:gd name="T46" fmla="*/ 0 w 140"/>
                              <a:gd name="T47" fmla="*/ 88900 h 42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40" h="427">
                                <a:moveTo>
                                  <a:pt x="62" y="419"/>
                                </a:moveTo>
                                <a:lnTo>
                                  <a:pt x="62" y="117"/>
                                </a:lnTo>
                                <a:lnTo>
                                  <a:pt x="62" y="114"/>
                                </a:lnTo>
                                <a:lnTo>
                                  <a:pt x="64" y="112"/>
                                </a:lnTo>
                                <a:lnTo>
                                  <a:pt x="67" y="109"/>
                                </a:lnTo>
                                <a:lnTo>
                                  <a:pt x="70" y="109"/>
                                </a:lnTo>
                                <a:lnTo>
                                  <a:pt x="73" y="109"/>
                                </a:lnTo>
                                <a:lnTo>
                                  <a:pt x="75" y="112"/>
                                </a:lnTo>
                                <a:lnTo>
                                  <a:pt x="78" y="114"/>
                                </a:lnTo>
                                <a:lnTo>
                                  <a:pt x="78" y="117"/>
                                </a:lnTo>
                                <a:lnTo>
                                  <a:pt x="78" y="419"/>
                                </a:lnTo>
                                <a:lnTo>
                                  <a:pt x="78" y="422"/>
                                </a:lnTo>
                                <a:lnTo>
                                  <a:pt x="75" y="424"/>
                                </a:lnTo>
                                <a:lnTo>
                                  <a:pt x="73" y="427"/>
                                </a:lnTo>
                                <a:lnTo>
                                  <a:pt x="70" y="427"/>
                                </a:lnTo>
                                <a:lnTo>
                                  <a:pt x="67" y="427"/>
                                </a:lnTo>
                                <a:lnTo>
                                  <a:pt x="64" y="424"/>
                                </a:lnTo>
                                <a:lnTo>
                                  <a:pt x="62" y="422"/>
                                </a:lnTo>
                                <a:lnTo>
                                  <a:pt x="62" y="419"/>
                                </a:lnTo>
                                <a:close/>
                                <a:moveTo>
                                  <a:pt x="0" y="140"/>
                                </a:moveTo>
                                <a:lnTo>
                                  <a:pt x="70" y="0"/>
                                </a:lnTo>
                                <a:lnTo>
                                  <a:pt x="140" y="140"/>
                                </a:lnTo>
                                <a:lnTo>
                                  <a:pt x="0" y="140"/>
                                </a:lnTo>
                                <a:close/>
                              </a:path>
                            </a:pathLst>
                          </a:custGeom>
                          <a:solidFill>
                            <a:srgbClr val="000000"/>
                          </a:solidFill>
                          <a:ln w="1905">
                            <a:solidFill>
                              <a:srgbClr val="000000"/>
                            </a:solidFill>
                            <a:round/>
                            <a:headEnd/>
                            <a:tailEnd/>
                          </a:ln>
                        </wps:spPr>
                        <wps:bodyPr rot="0" vert="horz" wrap="square" lIns="91440" tIns="45720" rIns="91440" bIns="45720" anchor="t" anchorCtr="0" upright="1">
                          <a:noAutofit/>
                        </wps:bodyPr>
                      </wps:wsp>
                      <wps:wsp>
                        <wps:cNvPr id="613025127" name="Rectangle 444"/>
                        <wps:cNvSpPr>
                          <a:spLocks noChangeArrowheads="1"/>
                        </wps:cNvSpPr>
                        <wps:spPr bwMode="auto">
                          <a:xfrm>
                            <a:off x="4074126" y="436579"/>
                            <a:ext cx="487703" cy="173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928FC"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wps:txbx>
                        <wps:bodyPr rot="0" vert="horz" wrap="none" lIns="0" tIns="0" rIns="0" bIns="0" anchor="t" anchorCtr="0" upright="1">
                          <a:noAutofit/>
                        </wps:bodyPr>
                      </wps:wsp>
                      <wps:wsp>
                        <wps:cNvPr id="325934964" name="Rectangle 445"/>
                        <wps:cNvSpPr>
                          <a:spLocks noChangeArrowheads="1"/>
                        </wps:cNvSpPr>
                        <wps:spPr bwMode="auto">
                          <a:xfrm>
                            <a:off x="4588530" y="436579"/>
                            <a:ext cx="31700" cy="285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E6EF1"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330066410" name="Rectangle 446"/>
                        <wps:cNvSpPr>
                          <a:spLocks noChangeArrowheads="1"/>
                        </wps:cNvSpPr>
                        <wps:spPr bwMode="auto">
                          <a:xfrm>
                            <a:off x="3152120" y="436579"/>
                            <a:ext cx="547404" cy="193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E0619"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мантисса</w:t>
                              </w:r>
                            </w:p>
                          </w:txbxContent>
                        </wps:txbx>
                        <wps:bodyPr rot="0" vert="horz" wrap="none" lIns="0" tIns="0" rIns="0" bIns="0" anchor="t" anchorCtr="0" upright="1">
                          <a:noAutofit/>
                        </wps:bodyPr>
                      </wps:wsp>
                      <wps:wsp>
                        <wps:cNvPr id="2070385749" name="Rectangle 447"/>
                        <wps:cNvSpPr>
                          <a:spLocks noChangeArrowheads="1"/>
                        </wps:cNvSpPr>
                        <wps:spPr bwMode="auto">
                          <a:xfrm>
                            <a:off x="3728124" y="436579"/>
                            <a:ext cx="31700" cy="285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42FF9"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c:wpc>
                  </a:graphicData>
                </a:graphic>
              </wp:inline>
            </w:drawing>
          </mc:Choice>
          <mc:Fallback>
            <w:pict>
              <v:group w14:anchorId="72F29A1A" id="Полотно 515" o:spid="_x0000_s1423" editas="canvas" style="width:365.9pt;height:59.8pt;mso-position-horizontal-relative:char;mso-position-vertical-relative:line" coordsize="46469,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">
                <v:shape id="_x0000_s1424" type="#_x0000_t75" style="position:absolute;width:46469;height:7594;visibility:visible;mso-wrap-style:square">
                  <v:fill o:detectmouseclick="t"/>
                  <v:path o:connecttype="none"/>
                </v:shape>
                <v:rect id="Rectangle 418" o:spid="_x0000_s1425" style="position:absolute;left:482;top:234;width:3461;height:3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" filled="f" stroked="f">
                  <v:textbox style="mso-fit-shape-to-text:t" inset="0,0,0,0">
                    <w:txbxContent>
                      <w:p w14:paraId="265EE401" w14:textId="77777777" w:rsidR="00B152BD" w:rsidRDefault="00B152BD"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1426" style="position:absolute;left:4223;top:412;width:3206;height:3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" filled="f" stroked="f">
                  <v:textbox style="mso-fit-shape-to-text:t" inset="0,0,0,0">
                    <w:txbxContent>
                      <w:p w14:paraId="2416496E" w14:textId="77777777" w:rsidR="00B152BD" w:rsidRDefault="00B152BD" w:rsidP="008828D3">
                        <w:r>
                          <w:rPr>
                            <w:rFonts w:ascii="Courier New" w:hAnsi="Courier New" w:cs="Courier New"/>
                            <w:color w:val="000000"/>
                            <w:sz w:val="28"/>
                            <w:szCs w:val="28"/>
                            <w:lang w:val="en-US"/>
                          </w:rPr>
                          <w:t>250</w:t>
                        </w:r>
                      </w:p>
                    </w:txbxContent>
                  </v:textbox>
                </v:rect>
                <v:rect id="Rectangle 420" o:spid="_x0000_s1427" style="position:absolute;left:7417;top:234;width:539;height:3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" filled="f" stroked="f">
                  <v:textbox style="mso-fit-shape-to-text:t" inset="0,0,0,0">
                    <w:txbxContent>
                      <w:p w14:paraId="0F74008B" w14:textId="77777777" w:rsidR="00B152BD" w:rsidRDefault="00B152BD" w:rsidP="008828D3">
                        <w:r>
                          <w:rPr>
                            <w:color w:val="000000"/>
                            <w:sz w:val="28"/>
                            <w:szCs w:val="28"/>
                            <w:lang w:val="en-US"/>
                          </w:rPr>
                          <w:t>)</w:t>
                        </w:r>
                      </w:p>
                    </w:txbxContent>
                  </v:textbox>
                </v:rect>
                <v:rect id="Rectangle 421" o:spid="_x0000_s1428" style="position:absolute;left:8001;top:990;width:1162;height:2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" filled="f" stroked="f">
                  <v:textbox style="mso-fit-shape-to-text:t" inset="0,0,0,0">
                    <w:txbxContent>
                      <w:p w14:paraId="3A2D02B6" w14:textId="77777777" w:rsidR="00B152BD" w:rsidRDefault="00B152BD" w:rsidP="008828D3">
                        <w:r>
                          <w:rPr>
                            <w:color w:val="000000"/>
                            <w:sz w:val="18"/>
                            <w:szCs w:val="18"/>
                            <w:lang w:val="en-US"/>
                          </w:rPr>
                          <w:t>10</w:t>
                        </w:r>
                      </w:p>
                    </w:txbxContent>
                  </v:textbox>
                </v:rect>
                <v:rect id="Rectangle 422" o:spid="_x0000_s1429" style="position:absolute;left:9207;top:234;width:2229;height:3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" filled="f" stroked="f">
                  <v:textbox style="mso-fit-shape-to-text:t" inset="0,0,0,0">
                    <w:txbxContent>
                      <w:p w14:paraId="51CAEDB6" w14:textId="77777777" w:rsidR="00B152BD" w:rsidRDefault="00B152BD" w:rsidP="008828D3">
                        <w:r>
                          <w:rPr>
                            <w:color w:val="000000"/>
                            <w:sz w:val="28"/>
                            <w:szCs w:val="28"/>
                            <w:lang w:val="en-US"/>
                          </w:rPr>
                          <w:t xml:space="preserve"> = (</w:t>
                        </w:r>
                      </w:p>
                    </w:txbxContent>
                  </v:textbox>
                </v:rect>
                <v:rect id="Rectangle 423" o:spid="_x0000_s1430" style="position:absolute;left:11671;top:412;width:2140;height:3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" filled="f" stroked="f">
                  <v:textbox style="mso-fit-shape-to-text:t" inset="0,0,0,0">
                    <w:txbxContent>
                      <w:p w14:paraId="4B77CBFC" w14:textId="77777777" w:rsidR="00B152BD" w:rsidRDefault="00B152BD" w:rsidP="008828D3">
                        <w:r>
                          <w:rPr>
                            <w:rFonts w:ascii="Courier New" w:hAnsi="Courier New" w:cs="Courier New"/>
                            <w:color w:val="000000"/>
                            <w:sz w:val="28"/>
                            <w:szCs w:val="28"/>
                            <w:lang w:val="en-US"/>
                          </w:rPr>
                          <w:t>FA</w:t>
                        </w:r>
                      </w:p>
                    </w:txbxContent>
                  </v:textbox>
                </v:rect>
                <v:rect id="Rectangle 424" o:spid="_x0000_s1431" style="position:absolute;left:13798;top:234;width:540;height:3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" filled="f" stroked="f">
                  <v:textbox style="mso-fit-shape-to-text:t" inset="0,0,0,0">
                    <w:txbxContent>
                      <w:p w14:paraId="259AA092" w14:textId="77777777" w:rsidR="00B152BD" w:rsidRDefault="00B152BD" w:rsidP="008828D3">
                        <w:r>
                          <w:rPr>
                            <w:color w:val="000000"/>
                            <w:sz w:val="28"/>
                            <w:szCs w:val="28"/>
                            <w:lang w:val="en-US"/>
                          </w:rPr>
                          <w:t>)</w:t>
                        </w:r>
                      </w:p>
                    </w:txbxContent>
                  </v:textbox>
                </v:rect>
                <v:rect id="Rectangle 425" o:spid="_x0000_s1432" style="position:absolute;left:14383;top:990;width:1162;height:2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" filled="f" stroked="f">
                  <v:textbox style="mso-fit-shape-to-text:t" inset="0,0,0,0">
                    <w:txbxContent>
                      <w:p w14:paraId="2B630D42" w14:textId="77777777" w:rsidR="00B152BD" w:rsidRDefault="00B152BD" w:rsidP="008828D3">
                        <w:r>
                          <w:rPr>
                            <w:color w:val="000000"/>
                            <w:sz w:val="18"/>
                            <w:szCs w:val="18"/>
                            <w:lang w:val="en-US"/>
                          </w:rPr>
                          <w:t>16</w:t>
                        </w:r>
                      </w:p>
                    </w:txbxContent>
                  </v:textbox>
                </v:rect>
                <v:rect id="Rectangle 426" o:spid="_x0000_s1433" style="position:absolute;left:15589;top:234;width:2229;height:3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" filled="f" stroked="f">
                  <v:textbox style="mso-fit-shape-to-text:t" inset="0,0,0,0">
                    <w:txbxContent>
                      <w:p w14:paraId="35C70E04" w14:textId="77777777" w:rsidR="00B152BD" w:rsidRDefault="00B152BD" w:rsidP="008828D3">
                        <w:r>
                          <w:rPr>
                            <w:color w:val="000000"/>
                            <w:sz w:val="28"/>
                            <w:szCs w:val="28"/>
                            <w:lang w:val="en-US"/>
                          </w:rPr>
                          <w:t xml:space="preserve"> = (</w:t>
                        </w:r>
                      </w:p>
                    </w:txbxContent>
                  </v:textbox>
                </v:rect>
                <v:rect id="Rectangle 427" o:spid="_x0000_s1434" style="position:absolute;left:18059;top:412;width:8541;height:3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" filled="f" stroked="f">
                  <v:textbox style="mso-fit-shape-to-text:t" inset="0,0,0,0">
                    <w:txbxContent>
                      <w:p w14:paraId="0AA7C238" w14:textId="77777777" w:rsidR="00B152BD" w:rsidRDefault="00B152BD" w:rsidP="008828D3">
                        <w:r>
                          <w:rPr>
                            <w:rFonts w:ascii="Courier New" w:hAnsi="Courier New" w:cs="Courier New"/>
                            <w:color w:val="000000"/>
                            <w:sz w:val="28"/>
                            <w:szCs w:val="28"/>
                            <w:lang w:val="en-US"/>
                          </w:rPr>
                          <w:t>11111010</w:t>
                        </w:r>
                      </w:p>
                    </w:txbxContent>
                  </v:textbox>
                </v:rect>
                <v:rect id="Rectangle 428" o:spid="_x0000_s1435" style="position:absolute;left:26568;top:234;width:540;height:3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" filled="f" stroked="f">
                  <v:textbox style="mso-fit-shape-to-text:t" inset="0,0,0,0">
                    <w:txbxContent>
                      <w:p w14:paraId="0BC0597A" w14:textId="77777777" w:rsidR="00B152BD" w:rsidRDefault="00B152BD" w:rsidP="008828D3">
                        <w:r>
                          <w:rPr>
                            <w:color w:val="000000"/>
                            <w:sz w:val="28"/>
                            <w:szCs w:val="28"/>
                            <w:lang w:val="en-US"/>
                          </w:rPr>
                          <w:t>)</w:t>
                        </w:r>
                      </w:p>
                    </w:txbxContent>
                  </v:textbox>
                </v:rect>
                <v:rect id="Rectangle 429" o:spid="_x0000_s1436" style="position:absolute;left:27152;top:990;width:585;height:2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" filled="f" stroked="f">
                  <v:textbox style="mso-fit-shape-to-text:t" inset="0,0,0,0">
                    <w:txbxContent>
                      <w:p w14:paraId="344392EF" w14:textId="77777777" w:rsidR="00B152BD" w:rsidRDefault="00B152BD" w:rsidP="008828D3">
                        <w:r>
                          <w:rPr>
                            <w:color w:val="000000"/>
                            <w:sz w:val="18"/>
                            <w:szCs w:val="18"/>
                            <w:lang w:val="en-US"/>
                          </w:rPr>
                          <w:t>2</w:t>
                        </w:r>
                      </w:p>
                    </w:txbxContent>
                  </v:textbox>
                </v:rect>
                <v:rect id="Rectangle 430" o:spid="_x0000_s1437" style="position:absolute;left:27756;top:234;width:2228;height:3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" filled="f" stroked="f">
                  <v:textbox style="mso-fit-shape-to-text:t" inset="0,0,0,0">
                    <w:txbxContent>
                      <w:p w14:paraId="0D32C317" w14:textId="77777777" w:rsidR="00B152BD" w:rsidRDefault="00B152BD" w:rsidP="008828D3">
                        <w:r>
                          <w:rPr>
                            <w:color w:val="000000"/>
                            <w:sz w:val="28"/>
                            <w:szCs w:val="28"/>
                            <w:lang w:val="en-US"/>
                          </w:rPr>
                          <w:t xml:space="preserve"> = (</w:t>
                        </w:r>
                      </w:p>
                    </w:txbxContent>
                  </v:textbox>
                </v:rect>
                <v:rect id="Rectangle 431" o:spid="_x0000_s1438" style="position:absolute;left:30226;top:412;width:8541;height:3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" filled="f" stroked="f">
                  <v:textbox style="mso-fit-shape-to-text:t" inset="0,0,0,0">
                    <w:txbxContent>
                      <w:p w14:paraId="2B2BF41A" w14:textId="77777777" w:rsidR="00B152BD" w:rsidRDefault="00B152BD" w:rsidP="008828D3">
                        <w:r>
                          <w:rPr>
                            <w:rFonts w:ascii="Courier New" w:hAnsi="Courier New" w:cs="Courier New"/>
                            <w:color w:val="000000"/>
                            <w:sz w:val="28"/>
                            <w:szCs w:val="28"/>
                            <w:lang w:val="en-US"/>
                          </w:rPr>
                          <w:t>1,111101</w:t>
                        </w:r>
                      </w:p>
                    </w:txbxContent>
                  </v:textbox>
                </v:rect>
                <v:rect id="Rectangle 432" o:spid="_x0000_s1439" style="position:absolute;left:38754;top:234;width:540;height:3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" filled="f" stroked="f">
                  <v:textbox style="mso-fit-shape-to-text:t" inset="0,0,0,0">
                    <w:txbxContent>
                      <w:p w14:paraId="4ECC549C" w14:textId="77777777" w:rsidR="00B152BD" w:rsidRDefault="00B152BD" w:rsidP="008828D3">
                        <w:r>
                          <w:rPr>
                            <w:color w:val="000000"/>
                            <w:sz w:val="28"/>
                            <w:szCs w:val="28"/>
                            <w:lang w:val="en-US"/>
                          </w:rPr>
                          <w:t>)</w:t>
                        </w:r>
                      </w:p>
                    </w:txbxContent>
                  </v:textbox>
                </v:rect>
                <v:rect id="Rectangle 433" o:spid="_x0000_s1440" style="position:absolute;left:39338;top:990;width:584;height:2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" filled="f" stroked="f">
                  <v:textbox style="mso-fit-shape-to-text:t" inset="0,0,0,0">
                    <w:txbxContent>
                      <w:p w14:paraId="3AF8C90A" w14:textId="77777777" w:rsidR="00B152BD" w:rsidRDefault="00B152BD" w:rsidP="008828D3">
                        <w:r>
                          <w:rPr>
                            <w:color w:val="000000"/>
                            <w:sz w:val="18"/>
                            <w:szCs w:val="18"/>
                            <w:lang w:val="en-US"/>
                          </w:rPr>
                          <w:t>2</w:t>
                        </w:r>
                      </w:p>
                    </w:txbxContent>
                  </v:textbox>
                </v:rect>
                <v:rect id="Rectangle 434" o:spid="_x0000_s1441" style="position:absolute;left:39941;top:234;width:407;height:2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" filled="f" stroked="f">
                  <v:textbox style="mso-fit-shape-to-text:t" inset="0,0,0,0">
                    <w:txbxContent>
                      <w:p w14:paraId="01D0136D" w14:textId="77777777" w:rsidR="00B152BD" w:rsidRDefault="00B152BD" w:rsidP="008828D3">
                        <w:r>
                          <w:rPr>
                            <w:color w:val="000000"/>
                            <w:sz w:val="28"/>
                            <w:szCs w:val="28"/>
                            <w:lang w:val="en-US"/>
                          </w:rPr>
                          <w:t xml:space="preserve"> </w:t>
                        </w:r>
                      </w:p>
                    </w:txbxContent>
                  </v:textbox>
                </v:rect>
                <v:rect id="Rectangle 435" o:spid="_x0000_s1442" style="position:absolute;left:40386;top:57;width:978;height:33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" filled="f" stroked="f">
                  <v:textbox style="mso-fit-shape-to-text:t" inset="0,0,0,0">
                    <w:txbxContent>
                      <w:p w14:paraId="7A666570" w14:textId="77777777" w:rsidR="00B152BD" w:rsidRDefault="00B152BD" w:rsidP="008828D3">
                        <w:r>
                          <w:rPr>
                            <w:rFonts w:ascii="Symbol" w:hAnsi="Symbol" w:cs="Symbol"/>
                            <w:color w:val="000000"/>
                            <w:sz w:val="28"/>
                            <w:szCs w:val="28"/>
                            <w:lang w:val="en-US"/>
                          </w:rPr>
                          <w:t></w:t>
                        </w:r>
                      </w:p>
                    </w:txbxContent>
                  </v:textbox>
                </v:rect>
                <v:rect id="Rectangle 436" o:spid="_x0000_s1443" style="position:absolute;left:41364;top:234;width:406;height:2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" filled="f" stroked="f">
                  <v:textbox style="mso-fit-shape-to-text:t" inset="0,0,0,0">
                    <w:txbxContent>
                      <w:p w14:paraId="6C6AEB3C" w14:textId="77777777" w:rsidR="00B152BD" w:rsidRDefault="00B152BD" w:rsidP="008828D3">
                        <w:r>
                          <w:rPr>
                            <w:color w:val="000000"/>
                            <w:sz w:val="28"/>
                            <w:szCs w:val="28"/>
                            <w:lang w:val="en-US"/>
                          </w:rPr>
                          <w:t xml:space="preserve"> </w:t>
                        </w:r>
                      </w:p>
                    </w:txbxContent>
                  </v:textbox>
                </v:rect>
                <v:rect id="Rectangle 437" o:spid="_x0000_s1444" style="position:absolute;left:41802;top:412;width:1073;height:3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" filled="f" stroked="f">
                  <v:textbox style="mso-fit-shape-to-text:t" inset="0,0,0,0">
                    <w:txbxContent>
                      <w:p w14:paraId="168964DB" w14:textId="77777777" w:rsidR="00B152BD" w:rsidRDefault="00B152BD" w:rsidP="008828D3">
                        <w:r>
                          <w:rPr>
                            <w:rFonts w:ascii="Courier New" w:hAnsi="Courier New" w:cs="Courier New"/>
                            <w:color w:val="000000"/>
                            <w:sz w:val="28"/>
                            <w:szCs w:val="28"/>
                            <w:lang w:val="en-US"/>
                          </w:rPr>
                          <w:t>2</w:t>
                        </w:r>
                      </w:p>
                    </w:txbxContent>
                  </v:textbox>
                </v:rect>
                <v:rect id="Rectangle 438" o:spid="_x0000_s1445" style="position:absolute;left:42869;top:139;width:692;height:24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" filled="f" stroked="f">
                  <v:textbox style="mso-fit-shape-to-text:t" inset="0,0,0,0">
                    <w:txbxContent>
                      <w:p w14:paraId="7A8D0E7B" w14:textId="77777777" w:rsidR="00B152BD" w:rsidRDefault="00B152BD" w:rsidP="008828D3">
                        <w:r>
                          <w:rPr>
                            <w:rFonts w:ascii="Courier New" w:hAnsi="Courier New" w:cs="Courier New"/>
                            <w:color w:val="000000"/>
                            <w:sz w:val="18"/>
                            <w:szCs w:val="18"/>
                            <w:lang w:val="en-US"/>
                          </w:rPr>
                          <w:t>7</w:t>
                        </w:r>
                      </w:p>
                    </w:txbxContent>
                  </v:textbox>
                </v:rect>
                <v:rect id="Rectangle 439" o:spid="_x0000_s1446" style="position:absolute;left:43580;top:234;width:451;height:33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" filled="f" stroked="f">
                  <v:textbox style="mso-fit-shape-to-text:t" inset="0,0,0,0">
                    <w:txbxContent>
                      <w:p w14:paraId="6B0FCC26" w14:textId="77777777" w:rsidR="00B152BD" w:rsidRDefault="00B152BD" w:rsidP="008828D3">
                        <w:r>
                          <w:rPr>
                            <w:color w:val="000000"/>
                            <w:sz w:val="28"/>
                            <w:szCs w:val="28"/>
                            <w:lang w:val="en-US"/>
                          </w:rPr>
                          <w:t>.</w:t>
                        </w:r>
                      </w:p>
                    </w:txbxContent>
                  </v:textbox>
                </v:rect>
                <v:rect id="Rectangle 440" o:spid="_x0000_s1447" style="position:absolute;left:44024;top:234;width:407;height:2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" filled="f" stroked="f">
                  <v:textbox style="mso-fit-shape-to-text:t" inset="0,0,0,0">
                    <w:txbxContent>
                      <w:p w14:paraId="1FE8C6DC" w14:textId="77777777" w:rsidR="00B152BD" w:rsidRDefault="00B152BD" w:rsidP="008828D3">
                        <w:r>
                          <w:rPr>
                            <w:color w:val="000000"/>
                            <w:sz w:val="28"/>
                            <w:szCs w:val="28"/>
                            <w:lang w:val="en-US"/>
                          </w:rPr>
                          <w:t xml:space="preserve"> </w:t>
                        </w:r>
                      </w:p>
                    </w:txbxContent>
                  </v:textbox>
                </v:rect>
                <v:rect id="Rectangle 441" o:spid="_x0000_s1448" style="position:absolute;left:482;top:2326;width:407;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" filled="f" stroked="f">
                  <v:textbox style="mso-fit-shape-to-text:t" inset="0,0,0,0">
                    <w:txbxContent>
                      <w:p w14:paraId="64D2C68B" w14:textId="77777777" w:rsidR="00B152BD" w:rsidRDefault="00B152BD" w:rsidP="008828D3">
                        <w:r>
                          <w:rPr>
                            <w:color w:val="000000"/>
                            <w:sz w:val="28"/>
                            <w:szCs w:val="28"/>
                            <w:lang w:val="en-US"/>
                          </w:rPr>
                          <w:t xml:space="preserve"> </w:t>
                        </w:r>
                      </w:p>
                    </w:txbxContent>
                  </v:textbox>
                </v:rect>
                <v:shape id="Freeform 442" o:spid="_x0000_s1449" style="position:absolute;left:29724;top:2662;width:9316;height:1328;visibility:visible;mso-wrap-style:square;v-text-anchor:top" coordsize="146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"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3228231;2419508,12509394;5645520,18965855;11291039,25825845;18146313,31475249;26211341,37124652;35082872,39545825;43954403,41563469;246789859,41563469;255661390,42774056;266145927,45195229;273807703,48423459;281872732,54072863;287518251,60932853;291954017,67389314;295180028,75459891;295180028,84337525;296389782,75459891;299615793,67389314;304454810,60932853;309697078,54072863;317762107,48423459;325827135,45195229;334698666,42774056;344779951,41563469;547615407,41563469;556486938,39545825;565761720,37124652;573423497,31475249;580278771,25825845;585924290,18965855;589150302,12509394;591569810,3228231" o:connectangles="0,0,0,0,0,0,0,0,0,0,0,0,0,0,0,0,0,0,0,0,0,0,0,0,0,0,0,0,0,0,0,0,0"/>
                </v:shape>
                <v:shape id="Freeform 443" o:spid="_x0000_s1450" style="position:absolute;left:42780;top:1455;width:889;height:2713;visibility:visible;mso-wrap-style:square;v-text-anchor:top" coordsize="1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" path="m62,419r,-302l62,114r2,-2l67,109r3,l73,109r2,3l78,114r,3l78,419r,3l75,424r-2,3l70,427r-3,l64,424r-2,-2l62,419xm,140l70,r70,140l,140xe" fillcolor="black" strokeweight=".15pt">
                  <v:path arrowok="t" o:connecttype="custom" o:connectlocs="25000231,169070288;25000231,47210558;25000231,46000031;25806690,45193012;27016379,43982485;28226068,43982485;29435756,43982485;30242215,45193012;31451904,46000031;31451904,47210558;31451904,169070288;31451904,170280815;30242215,171087833;29435756,172298360;28226068,172298360;27016379,172298360;25806690,171087833;25000231,170280815;25000231,169070288;25000231,169070288;0,56491266;28226068,0;56452135,56491266;0,56491266" o:connectangles="0,0,0,0,0,0,0,0,0,0,0,0,0,0,0,0,0,0,0,0,0,0,0,0"/>
                  <o:lock v:ext="edit" verticies="t"/>
                </v:shape>
                <v:rect id="Rectangle 444" o:spid="_x0000_s1451" style="position:absolute;left:40741;top:4365;width:4877;height:17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" filled="f" stroked="f">
                  <v:textbox inset="0,0,0,0">
                    <w:txbxContent>
                      <w:p w14:paraId="77E928FC"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445" o:spid="_x0000_s1452" style="position:absolute;left:45885;top:4365;width:317;height:2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" filled="f" stroked="f">
                  <v:textbox style="mso-fit-shape-to-text:t" inset="0,0,0,0">
                    <w:txbxContent>
                      <w:p w14:paraId="26CE6EF1" w14:textId="77777777" w:rsidR="00B152BD" w:rsidRDefault="00B152BD" w:rsidP="008828D3">
                        <w:r>
                          <w:rPr>
                            <w:color w:val="000000"/>
                            <w:lang w:val="en-US"/>
                          </w:rPr>
                          <w:t xml:space="preserve"> </w:t>
                        </w:r>
                      </w:p>
                    </w:txbxContent>
                  </v:textbox>
                </v:rect>
                <v:rect id="Rectangle 446" o:spid="_x0000_s1453" style="position:absolute;left:31521;top:4365;width:5474;height:19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" filled="f" stroked="f">
                  <v:textbox inset="0,0,0,0">
                    <w:txbxContent>
                      <w:p w14:paraId="31EE0619"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447" o:spid="_x0000_s1454" style="position:absolute;left:37281;top:4365;width:317;height:2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" filled="f" stroked="f">
                  <v:textbox style="mso-fit-shape-to-text:t" inset="0,0,0,0">
                    <w:txbxContent>
                      <w:p w14:paraId="4AB42FF9" w14:textId="77777777" w:rsidR="00B152BD" w:rsidRDefault="00B152BD" w:rsidP="008828D3">
                        <w:r>
                          <w:rPr>
                            <w:color w:val="000000"/>
                            <w:lang w:val="en-US"/>
                          </w:rPr>
                          <w:t xml:space="preserve"> </w:t>
                        </w:r>
                      </w:p>
                    </w:txbxContent>
                  </v:textbox>
                </v:rect>
                <w10:anchorlock/>
              </v:group>
            </w:pict>
          </mc:Fallback>
        </mc:AlternateContent>
      </w:r>
    </w:p>
    <w:p w14:paraId="440EDD5C" w14:textId="77777777"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14:paraId="094EFC00" w14:textId="77777777"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14:paraId="36263CDB" w14:textId="77777777"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14:paraId="73F96184" w14:textId="77777777"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14:anchorId="33C47504" wp14:editId="12C9F0A0">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14:paraId="411EFB7D" w14:textId="77777777"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14:paraId="5CA2D209"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14:paraId="6D608520"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14:paraId="2ADFFF02"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14:paraId="6E46B63B" w14:textId="77777777"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14:paraId="29C9F2B7" w14:textId="6359E197" w:rsidR="008828D3" w:rsidRPr="00C9576A" w:rsidRDefault="00A0500F" w:rsidP="008828D3">
      <w:pPr>
        <w:ind w:left="540" w:right="22" w:firstLine="540"/>
        <w:jc w:val="both"/>
        <w:rPr>
          <w:sz w:val="28"/>
          <w:szCs w:val="28"/>
          <w:lang w:val="en-US"/>
        </w:rPr>
      </w:pPr>
      <w:r>
        <w:rPr>
          <w:noProof/>
          <w:sz w:val="28"/>
          <w:szCs w:val="28"/>
          <w:lang w:eastAsia="ru-RU"/>
        </w:rPr>
        <w:lastRenderedPageBreak/>
        <mc:AlternateContent>
          <mc:Choice Requires="wpc">
            <w:drawing>
              <wp:inline distT="0" distB="0" distL="0" distR="0" wp14:anchorId="6820D941" wp14:editId="17D862FA">
                <wp:extent cx="4912995" cy="1511935"/>
                <wp:effectExtent l="0" t="0" r="1905" b="2540"/>
                <wp:docPr id="430" name="Полотно 4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91928341" name="Rectangle 355"/>
                        <wps:cNvSpPr>
                          <a:spLocks noChangeArrowheads="1"/>
                        </wps:cNvSpPr>
                        <wps:spPr bwMode="auto">
                          <a:xfrm>
                            <a:off x="0" y="300226"/>
                            <a:ext cx="182804"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AFEEE" w14:textId="77777777" w:rsidR="00B152BD" w:rsidRDefault="00B152BD" w:rsidP="008828D3">
                              <w:r>
                                <w:rPr>
                                  <w:color w:val="000000"/>
                                  <w:sz w:val="28"/>
                                  <w:szCs w:val="28"/>
                                  <w:lang w:val="en-US"/>
                                </w:rPr>
                                <w:t>= (</w:t>
                              </w:r>
                            </w:p>
                          </w:txbxContent>
                        </wps:txbx>
                        <wps:bodyPr rot="0" vert="horz" wrap="none" lIns="0" tIns="0" rIns="0" bIns="0" anchor="t" anchorCtr="0" upright="1">
                          <a:spAutoFit/>
                        </wps:bodyPr>
                      </wps:wsp>
                      <wps:wsp>
                        <wps:cNvPr id="1578300977" name="Rectangle 356"/>
                        <wps:cNvSpPr>
                          <a:spLocks noChangeArrowheads="1"/>
                        </wps:cNvSpPr>
                        <wps:spPr bwMode="auto">
                          <a:xfrm>
                            <a:off x="201904" y="318034"/>
                            <a:ext cx="4375185"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01CF1" w14:textId="77777777" w:rsidR="00B152BD" w:rsidRDefault="00B152BD" w:rsidP="008828D3">
                              <w:pPr>
                                <w:ind w:right="-855"/>
                              </w:pPr>
                              <w:r>
                                <w:rPr>
                                  <w:rFonts w:ascii="Courier New" w:hAnsi="Courier New" w:cs="Courier New"/>
                                  <w:color w:val="000000"/>
                                  <w:sz w:val="28"/>
                                  <w:szCs w:val="28"/>
                                  <w:lang w:val="en-US"/>
                                </w:rPr>
                                <w:t>0,0000 0000 1010 0011 1101 0111 0000 1010</w:t>
                              </w:r>
                            </w:p>
                          </w:txbxContent>
                        </wps:txbx>
                        <wps:bodyPr rot="0" vert="horz" wrap="none" lIns="0" tIns="0" rIns="0" bIns="0" anchor="t" anchorCtr="0" upright="1">
                          <a:spAutoFit/>
                        </wps:bodyPr>
                      </wps:wsp>
                      <wps:wsp>
                        <wps:cNvPr id="1273381502" name="Rectangle 357"/>
                        <wps:cNvSpPr>
                          <a:spLocks noChangeArrowheads="1"/>
                        </wps:cNvSpPr>
                        <wps:spPr bwMode="auto">
                          <a:xfrm>
                            <a:off x="4561888" y="300226"/>
                            <a:ext cx="54001"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A8609"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396972370" name="Rectangle 358"/>
                        <wps:cNvSpPr>
                          <a:spLocks noChangeArrowheads="1"/>
                        </wps:cNvSpPr>
                        <wps:spPr bwMode="auto">
                          <a:xfrm>
                            <a:off x="4620289" y="375858"/>
                            <a:ext cx="58401" cy="25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C8AEF"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322274240" name="Rectangle 359"/>
                        <wps:cNvSpPr>
                          <a:spLocks noChangeArrowheads="1"/>
                        </wps:cNvSpPr>
                        <wps:spPr bwMode="auto">
                          <a:xfrm>
                            <a:off x="4680591" y="300226"/>
                            <a:ext cx="128902"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71154"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1454545705" name="Rectangle 360"/>
                        <wps:cNvSpPr>
                          <a:spLocks noChangeArrowheads="1"/>
                        </wps:cNvSpPr>
                        <wps:spPr bwMode="auto">
                          <a:xfrm>
                            <a:off x="4867994" y="300226"/>
                            <a:ext cx="406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094B0"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621989497" name="Freeform 361"/>
                        <wps:cNvSpPr>
                          <a:spLocks/>
                        </wps:cNvSpPr>
                        <wps:spPr bwMode="auto">
                          <a:xfrm>
                            <a:off x="379007" y="492707"/>
                            <a:ext cx="531510" cy="132156"/>
                          </a:xfrm>
                          <a:custGeom>
                            <a:avLst/>
                            <a:gdLst>
                              <a:gd name="T0" fmla="*/ 0 w 837"/>
                              <a:gd name="T1" fmla="*/ 0 h 208"/>
                              <a:gd name="T2" fmla="*/ 0 w 837"/>
                              <a:gd name="T3" fmla="*/ 5080 h 208"/>
                              <a:gd name="T4" fmla="*/ 0 w 837"/>
                              <a:gd name="T5" fmla="*/ 12065 h 208"/>
                              <a:gd name="T6" fmla="*/ 3810 w 837"/>
                              <a:gd name="T7" fmla="*/ 24765 h 208"/>
                              <a:gd name="T8" fmla="*/ 6985 w 837"/>
                              <a:gd name="T9" fmla="*/ 36830 h 208"/>
                              <a:gd name="T10" fmla="*/ 12700 w 837"/>
                              <a:gd name="T11" fmla="*/ 45720 h 208"/>
                              <a:gd name="T12" fmla="*/ 15875 w 837"/>
                              <a:gd name="T13" fmla="*/ 51435 h 208"/>
                              <a:gd name="T14" fmla="*/ 19685 w 837"/>
                              <a:gd name="T15" fmla="*/ 54610 h 208"/>
                              <a:gd name="T16" fmla="*/ 22860 w 837"/>
                              <a:gd name="T17" fmla="*/ 58420 h 208"/>
                              <a:gd name="T18" fmla="*/ 26670 w 837"/>
                              <a:gd name="T19" fmla="*/ 59690 h 208"/>
                              <a:gd name="T20" fmla="*/ 29845 w 837"/>
                              <a:gd name="T21" fmla="*/ 61595 h 208"/>
                              <a:gd name="T22" fmla="*/ 35560 w 837"/>
                              <a:gd name="T23" fmla="*/ 63500 h 208"/>
                              <a:gd name="T24" fmla="*/ 38735 w 837"/>
                              <a:gd name="T25" fmla="*/ 65405 h 208"/>
                              <a:gd name="T26" fmla="*/ 44450 w 837"/>
                              <a:gd name="T27" fmla="*/ 65405 h 208"/>
                              <a:gd name="T28" fmla="*/ 221615 w 837"/>
                              <a:gd name="T29" fmla="*/ 65405 h 208"/>
                              <a:gd name="T30" fmla="*/ 224790 w 837"/>
                              <a:gd name="T31" fmla="*/ 65405 h 208"/>
                              <a:gd name="T32" fmla="*/ 230505 w 837"/>
                              <a:gd name="T33" fmla="*/ 66675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4455 h 208"/>
                              <a:gd name="T46" fmla="*/ 257175 w 837"/>
                              <a:gd name="T47" fmla="*/ 95250 h 208"/>
                              <a:gd name="T48" fmla="*/ 262255 w 837"/>
                              <a:gd name="T49" fmla="*/ 106045 h 208"/>
                              <a:gd name="T50" fmla="*/ 264160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3050 w 837"/>
                              <a:gd name="T63" fmla="*/ 95250 h 208"/>
                              <a:gd name="T64" fmla="*/ 278130 w 837"/>
                              <a:gd name="T65" fmla="*/ 84455 h 208"/>
                              <a:gd name="T66" fmla="*/ 281940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6675 h 208"/>
                              <a:gd name="T78" fmla="*/ 304800 w 837"/>
                              <a:gd name="T79" fmla="*/ 65405 h 208"/>
                              <a:gd name="T80" fmla="*/ 309880 w 837"/>
                              <a:gd name="T81" fmla="*/ 65405 h 208"/>
                              <a:gd name="T82" fmla="*/ 487045 w 837"/>
                              <a:gd name="T83" fmla="*/ 65405 h 208"/>
                              <a:gd name="T84" fmla="*/ 490855 w 837"/>
                              <a:gd name="T85" fmla="*/ 65405 h 208"/>
                              <a:gd name="T86" fmla="*/ 495935 w 837"/>
                              <a:gd name="T87" fmla="*/ 63500 h 208"/>
                              <a:gd name="T88" fmla="*/ 499745 w 837"/>
                              <a:gd name="T89" fmla="*/ 61595 h 208"/>
                              <a:gd name="T90" fmla="*/ 502920 w 837"/>
                              <a:gd name="T91" fmla="*/ 59690 h 208"/>
                              <a:gd name="T92" fmla="*/ 508635 w 837"/>
                              <a:gd name="T93" fmla="*/ 58420 h 208"/>
                              <a:gd name="T94" fmla="*/ 511810 w 837"/>
                              <a:gd name="T95" fmla="*/ 54610 h 208"/>
                              <a:gd name="T96" fmla="*/ 515620 w 837"/>
                              <a:gd name="T97" fmla="*/ 51435 h 208"/>
                              <a:gd name="T98" fmla="*/ 517525 w 837"/>
                              <a:gd name="T99" fmla="*/ 45720 h 208"/>
                              <a:gd name="T100" fmla="*/ 522605 w 837"/>
                              <a:gd name="T101" fmla="*/ 36830 h 208"/>
                              <a:gd name="T102" fmla="*/ 527685 w 837"/>
                              <a:gd name="T103" fmla="*/ 24765 h 208"/>
                              <a:gd name="T104" fmla="*/ 529590 w 837"/>
                              <a:gd name="T105" fmla="*/ 12065 h 208"/>
                              <a:gd name="T106" fmla="*/ 531495 w 837"/>
                              <a:gd name="T107" fmla="*/ 5080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8"/>
                                </a:lnTo>
                                <a:lnTo>
                                  <a:pt x="0" y="19"/>
                                </a:lnTo>
                                <a:lnTo>
                                  <a:pt x="6" y="39"/>
                                </a:lnTo>
                                <a:lnTo>
                                  <a:pt x="11" y="58"/>
                                </a:lnTo>
                                <a:lnTo>
                                  <a:pt x="20" y="72"/>
                                </a:lnTo>
                                <a:lnTo>
                                  <a:pt x="25" y="81"/>
                                </a:lnTo>
                                <a:lnTo>
                                  <a:pt x="31" y="86"/>
                                </a:lnTo>
                                <a:lnTo>
                                  <a:pt x="36" y="92"/>
                                </a:lnTo>
                                <a:lnTo>
                                  <a:pt x="42" y="94"/>
                                </a:lnTo>
                                <a:lnTo>
                                  <a:pt x="47" y="97"/>
                                </a:lnTo>
                                <a:lnTo>
                                  <a:pt x="56" y="100"/>
                                </a:lnTo>
                                <a:lnTo>
                                  <a:pt x="61" y="103"/>
                                </a:lnTo>
                                <a:lnTo>
                                  <a:pt x="70" y="103"/>
                                </a:lnTo>
                                <a:lnTo>
                                  <a:pt x="349" y="103"/>
                                </a:lnTo>
                                <a:lnTo>
                                  <a:pt x="354" y="103"/>
                                </a:lnTo>
                                <a:lnTo>
                                  <a:pt x="363" y="105"/>
                                </a:lnTo>
                                <a:lnTo>
                                  <a:pt x="368" y="108"/>
                                </a:lnTo>
                                <a:lnTo>
                                  <a:pt x="374" y="111"/>
                                </a:lnTo>
                                <a:lnTo>
                                  <a:pt x="382" y="117"/>
                                </a:lnTo>
                                <a:lnTo>
                                  <a:pt x="388" y="122"/>
                                </a:lnTo>
                                <a:lnTo>
                                  <a:pt x="393" y="128"/>
                                </a:lnTo>
                                <a:lnTo>
                                  <a:pt x="396" y="133"/>
                                </a:lnTo>
                                <a:lnTo>
                                  <a:pt x="405" y="150"/>
                                </a:lnTo>
                                <a:lnTo>
                                  <a:pt x="413" y="167"/>
                                </a:lnTo>
                                <a:lnTo>
                                  <a:pt x="416" y="186"/>
                                </a:lnTo>
                                <a:lnTo>
                                  <a:pt x="418" y="197"/>
                                </a:lnTo>
                                <a:lnTo>
                                  <a:pt x="418" y="208"/>
                                </a:lnTo>
                                <a:lnTo>
                                  <a:pt x="418" y="197"/>
                                </a:lnTo>
                                <a:lnTo>
                                  <a:pt x="418" y="186"/>
                                </a:lnTo>
                                <a:lnTo>
                                  <a:pt x="424" y="167"/>
                                </a:lnTo>
                                <a:lnTo>
                                  <a:pt x="430" y="150"/>
                                </a:lnTo>
                                <a:lnTo>
                                  <a:pt x="438" y="133"/>
                                </a:lnTo>
                                <a:lnTo>
                                  <a:pt x="444" y="128"/>
                                </a:lnTo>
                                <a:lnTo>
                                  <a:pt x="449" y="122"/>
                                </a:lnTo>
                                <a:lnTo>
                                  <a:pt x="455" y="117"/>
                                </a:lnTo>
                                <a:lnTo>
                                  <a:pt x="460" y="111"/>
                                </a:lnTo>
                                <a:lnTo>
                                  <a:pt x="466" y="108"/>
                                </a:lnTo>
                                <a:lnTo>
                                  <a:pt x="474" y="105"/>
                                </a:lnTo>
                                <a:lnTo>
                                  <a:pt x="480" y="103"/>
                                </a:lnTo>
                                <a:lnTo>
                                  <a:pt x="488" y="103"/>
                                </a:lnTo>
                                <a:lnTo>
                                  <a:pt x="767" y="103"/>
                                </a:lnTo>
                                <a:lnTo>
                                  <a:pt x="773" y="103"/>
                                </a:lnTo>
                                <a:lnTo>
                                  <a:pt x="781" y="100"/>
                                </a:lnTo>
                                <a:lnTo>
                                  <a:pt x="787" y="97"/>
                                </a:lnTo>
                                <a:lnTo>
                                  <a:pt x="792" y="94"/>
                                </a:lnTo>
                                <a:lnTo>
                                  <a:pt x="801" y="92"/>
                                </a:lnTo>
                                <a:lnTo>
                                  <a:pt x="806" y="86"/>
                                </a:lnTo>
                                <a:lnTo>
                                  <a:pt x="812" y="81"/>
                                </a:lnTo>
                                <a:lnTo>
                                  <a:pt x="815" y="72"/>
                                </a:lnTo>
                                <a:lnTo>
                                  <a:pt x="823" y="58"/>
                                </a:lnTo>
                                <a:lnTo>
                                  <a:pt x="831" y="39"/>
                                </a:lnTo>
                                <a:lnTo>
                                  <a:pt x="834" y="19"/>
                                </a:lnTo>
                                <a:lnTo>
                                  <a:pt x="837" y="8"/>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0753237" name="Freeform 362"/>
                        <wps:cNvSpPr>
                          <a:spLocks/>
                        </wps:cNvSpPr>
                        <wps:spPr bwMode="auto">
                          <a:xfrm>
                            <a:off x="910518" y="492707"/>
                            <a:ext cx="531510" cy="132156"/>
                          </a:xfrm>
                          <a:custGeom>
                            <a:avLst/>
                            <a:gdLst>
                              <a:gd name="T0" fmla="*/ 0 w 837"/>
                              <a:gd name="T1" fmla="*/ 0 h 208"/>
                              <a:gd name="T2" fmla="*/ 0 w 837"/>
                              <a:gd name="T3" fmla="*/ 5080 h 208"/>
                              <a:gd name="T4" fmla="*/ 0 w 837"/>
                              <a:gd name="T5" fmla="*/ 12065 h 208"/>
                              <a:gd name="T6" fmla="*/ 3810 w 837"/>
                              <a:gd name="T7" fmla="*/ 24765 h 208"/>
                              <a:gd name="T8" fmla="*/ 6985 w 837"/>
                              <a:gd name="T9" fmla="*/ 36830 h 208"/>
                              <a:gd name="T10" fmla="*/ 12065 w 837"/>
                              <a:gd name="T11" fmla="*/ 45720 h 208"/>
                              <a:gd name="T12" fmla="*/ 15875 w 837"/>
                              <a:gd name="T13" fmla="*/ 51435 h 208"/>
                              <a:gd name="T14" fmla="*/ 19685 w 837"/>
                              <a:gd name="T15" fmla="*/ 54610 h 208"/>
                              <a:gd name="T16" fmla="*/ 22860 w 837"/>
                              <a:gd name="T17" fmla="*/ 58420 h 208"/>
                              <a:gd name="T18" fmla="*/ 26670 w 837"/>
                              <a:gd name="T19" fmla="*/ 59690 h 208"/>
                              <a:gd name="T20" fmla="*/ 29845 w 837"/>
                              <a:gd name="T21" fmla="*/ 61595 h 208"/>
                              <a:gd name="T22" fmla="*/ 35560 w 837"/>
                              <a:gd name="T23" fmla="*/ 63500 h 208"/>
                              <a:gd name="T24" fmla="*/ 38735 w 837"/>
                              <a:gd name="T25" fmla="*/ 65405 h 208"/>
                              <a:gd name="T26" fmla="*/ 44450 w 837"/>
                              <a:gd name="T27" fmla="*/ 65405 h 208"/>
                              <a:gd name="T28" fmla="*/ 221615 w 837"/>
                              <a:gd name="T29" fmla="*/ 65405 h 208"/>
                              <a:gd name="T30" fmla="*/ 224790 w 837"/>
                              <a:gd name="T31" fmla="*/ 65405 h 208"/>
                              <a:gd name="T32" fmla="*/ 230505 w 837"/>
                              <a:gd name="T33" fmla="*/ 66675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4455 h 208"/>
                              <a:gd name="T46" fmla="*/ 256540 w 837"/>
                              <a:gd name="T47" fmla="*/ 95250 h 208"/>
                              <a:gd name="T48" fmla="*/ 262255 w 837"/>
                              <a:gd name="T49" fmla="*/ 106045 h 208"/>
                              <a:gd name="T50" fmla="*/ 264160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3050 w 837"/>
                              <a:gd name="T63" fmla="*/ 95250 h 208"/>
                              <a:gd name="T64" fmla="*/ 278130 w 837"/>
                              <a:gd name="T65" fmla="*/ 84455 h 208"/>
                              <a:gd name="T66" fmla="*/ 281940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6675 h 208"/>
                              <a:gd name="T78" fmla="*/ 304800 w 837"/>
                              <a:gd name="T79" fmla="*/ 65405 h 208"/>
                              <a:gd name="T80" fmla="*/ 309880 w 837"/>
                              <a:gd name="T81" fmla="*/ 65405 h 208"/>
                              <a:gd name="T82" fmla="*/ 487045 w 837"/>
                              <a:gd name="T83" fmla="*/ 65405 h 208"/>
                              <a:gd name="T84" fmla="*/ 490855 w 837"/>
                              <a:gd name="T85" fmla="*/ 65405 h 208"/>
                              <a:gd name="T86" fmla="*/ 495935 w 837"/>
                              <a:gd name="T87" fmla="*/ 63500 h 208"/>
                              <a:gd name="T88" fmla="*/ 499745 w 837"/>
                              <a:gd name="T89" fmla="*/ 61595 h 208"/>
                              <a:gd name="T90" fmla="*/ 502920 w 837"/>
                              <a:gd name="T91" fmla="*/ 59690 h 208"/>
                              <a:gd name="T92" fmla="*/ 508635 w 837"/>
                              <a:gd name="T93" fmla="*/ 58420 h 208"/>
                              <a:gd name="T94" fmla="*/ 511810 w 837"/>
                              <a:gd name="T95" fmla="*/ 54610 h 208"/>
                              <a:gd name="T96" fmla="*/ 515620 w 837"/>
                              <a:gd name="T97" fmla="*/ 51435 h 208"/>
                              <a:gd name="T98" fmla="*/ 517525 w 837"/>
                              <a:gd name="T99" fmla="*/ 45720 h 208"/>
                              <a:gd name="T100" fmla="*/ 522605 w 837"/>
                              <a:gd name="T101" fmla="*/ 36830 h 208"/>
                              <a:gd name="T102" fmla="*/ 527685 w 837"/>
                              <a:gd name="T103" fmla="*/ 24765 h 208"/>
                              <a:gd name="T104" fmla="*/ 529590 w 837"/>
                              <a:gd name="T105" fmla="*/ 12065 h 208"/>
                              <a:gd name="T106" fmla="*/ 531495 w 837"/>
                              <a:gd name="T107" fmla="*/ 5080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8"/>
                                </a:lnTo>
                                <a:lnTo>
                                  <a:pt x="0" y="19"/>
                                </a:lnTo>
                                <a:lnTo>
                                  <a:pt x="6" y="39"/>
                                </a:lnTo>
                                <a:lnTo>
                                  <a:pt x="11" y="58"/>
                                </a:lnTo>
                                <a:lnTo>
                                  <a:pt x="19" y="72"/>
                                </a:lnTo>
                                <a:lnTo>
                                  <a:pt x="25" y="81"/>
                                </a:lnTo>
                                <a:lnTo>
                                  <a:pt x="31" y="86"/>
                                </a:lnTo>
                                <a:lnTo>
                                  <a:pt x="36" y="92"/>
                                </a:lnTo>
                                <a:lnTo>
                                  <a:pt x="42" y="94"/>
                                </a:lnTo>
                                <a:lnTo>
                                  <a:pt x="47" y="97"/>
                                </a:lnTo>
                                <a:lnTo>
                                  <a:pt x="56" y="100"/>
                                </a:lnTo>
                                <a:lnTo>
                                  <a:pt x="61" y="103"/>
                                </a:lnTo>
                                <a:lnTo>
                                  <a:pt x="70" y="103"/>
                                </a:lnTo>
                                <a:lnTo>
                                  <a:pt x="349" y="103"/>
                                </a:lnTo>
                                <a:lnTo>
                                  <a:pt x="354" y="103"/>
                                </a:lnTo>
                                <a:lnTo>
                                  <a:pt x="363" y="105"/>
                                </a:lnTo>
                                <a:lnTo>
                                  <a:pt x="368" y="108"/>
                                </a:lnTo>
                                <a:lnTo>
                                  <a:pt x="374" y="111"/>
                                </a:lnTo>
                                <a:lnTo>
                                  <a:pt x="382" y="117"/>
                                </a:lnTo>
                                <a:lnTo>
                                  <a:pt x="388" y="122"/>
                                </a:lnTo>
                                <a:lnTo>
                                  <a:pt x="393" y="128"/>
                                </a:lnTo>
                                <a:lnTo>
                                  <a:pt x="396" y="133"/>
                                </a:lnTo>
                                <a:lnTo>
                                  <a:pt x="404" y="150"/>
                                </a:lnTo>
                                <a:lnTo>
                                  <a:pt x="413" y="167"/>
                                </a:lnTo>
                                <a:lnTo>
                                  <a:pt x="416" y="186"/>
                                </a:lnTo>
                                <a:lnTo>
                                  <a:pt x="418" y="197"/>
                                </a:lnTo>
                                <a:lnTo>
                                  <a:pt x="418" y="208"/>
                                </a:lnTo>
                                <a:lnTo>
                                  <a:pt x="418" y="197"/>
                                </a:lnTo>
                                <a:lnTo>
                                  <a:pt x="418" y="186"/>
                                </a:lnTo>
                                <a:lnTo>
                                  <a:pt x="424" y="167"/>
                                </a:lnTo>
                                <a:lnTo>
                                  <a:pt x="430" y="150"/>
                                </a:lnTo>
                                <a:lnTo>
                                  <a:pt x="438" y="133"/>
                                </a:lnTo>
                                <a:lnTo>
                                  <a:pt x="444" y="128"/>
                                </a:lnTo>
                                <a:lnTo>
                                  <a:pt x="449" y="122"/>
                                </a:lnTo>
                                <a:lnTo>
                                  <a:pt x="455" y="117"/>
                                </a:lnTo>
                                <a:lnTo>
                                  <a:pt x="460" y="111"/>
                                </a:lnTo>
                                <a:lnTo>
                                  <a:pt x="466" y="108"/>
                                </a:lnTo>
                                <a:lnTo>
                                  <a:pt x="474" y="105"/>
                                </a:lnTo>
                                <a:lnTo>
                                  <a:pt x="480" y="103"/>
                                </a:lnTo>
                                <a:lnTo>
                                  <a:pt x="488" y="103"/>
                                </a:lnTo>
                                <a:lnTo>
                                  <a:pt x="767" y="103"/>
                                </a:lnTo>
                                <a:lnTo>
                                  <a:pt x="773" y="103"/>
                                </a:lnTo>
                                <a:lnTo>
                                  <a:pt x="781" y="100"/>
                                </a:lnTo>
                                <a:lnTo>
                                  <a:pt x="787" y="97"/>
                                </a:lnTo>
                                <a:lnTo>
                                  <a:pt x="792" y="94"/>
                                </a:lnTo>
                                <a:lnTo>
                                  <a:pt x="801" y="92"/>
                                </a:lnTo>
                                <a:lnTo>
                                  <a:pt x="806" y="86"/>
                                </a:lnTo>
                                <a:lnTo>
                                  <a:pt x="812" y="81"/>
                                </a:lnTo>
                                <a:lnTo>
                                  <a:pt x="815" y="72"/>
                                </a:lnTo>
                                <a:lnTo>
                                  <a:pt x="823" y="58"/>
                                </a:lnTo>
                                <a:lnTo>
                                  <a:pt x="831" y="39"/>
                                </a:lnTo>
                                <a:lnTo>
                                  <a:pt x="834" y="19"/>
                                </a:lnTo>
                                <a:lnTo>
                                  <a:pt x="837" y="8"/>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486404" name="Freeform 363"/>
                        <wps:cNvSpPr>
                          <a:spLocks/>
                        </wps:cNvSpPr>
                        <wps:spPr bwMode="auto">
                          <a:xfrm>
                            <a:off x="1442028" y="492707"/>
                            <a:ext cx="531510" cy="132156"/>
                          </a:xfrm>
                          <a:custGeom>
                            <a:avLst/>
                            <a:gdLst>
                              <a:gd name="T0" fmla="*/ 0 w 837"/>
                              <a:gd name="T1" fmla="*/ 0 h 208"/>
                              <a:gd name="T2" fmla="*/ 0 w 837"/>
                              <a:gd name="T3" fmla="*/ 5080 h 208"/>
                              <a:gd name="T4" fmla="*/ 0 w 837"/>
                              <a:gd name="T5" fmla="*/ 12065 h 208"/>
                              <a:gd name="T6" fmla="*/ 3175 w 837"/>
                              <a:gd name="T7" fmla="*/ 24765 h 208"/>
                              <a:gd name="T8" fmla="*/ 6985 w 837"/>
                              <a:gd name="T9" fmla="*/ 36830 h 208"/>
                              <a:gd name="T10" fmla="*/ 12065 w 837"/>
                              <a:gd name="T11" fmla="*/ 45720 h 208"/>
                              <a:gd name="T12" fmla="*/ 15875 w 837"/>
                              <a:gd name="T13" fmla="*/ 51435 h 208"/>
                              <a:gd name="T14" fmla="*/ 19685 w 837"/>
                              <a:gd name="T15" fmla="*/ 54610 h 208"/>
                              <a:gd name="T16" fmla="*/ 22860 w 837"/>
                              <a:gd name="T17" fmla="*/ 58420 h 208"/>
                              <a:gd name="T18" fmla="*/ 26670 w 837"/>
                              <a:gd name="T19" fmla="*/ 59690 h 208"/>
                              <a:gd name="T20" fmla="*/ 29845 w 837"/>
                              <a:gd name="T21" fmla="*/ 61595 h 208"/>
                              <a:gd name="T22" fmla="*/ 35560 w 837"/>
                              <a:gd name="T23" fmla="*/ 63500 h 208"/>
                              <a:gd name="T24" fmla="*/ 38735 w 837"/>
                              <a:gd name="T25" fmla="*/ 65405 h 208"/>
                              <a:gd name="T26" fmla="*/ 44450 w 837"/>
                              <a:gd name="T27" fmla="*/ 65405 h 208"/>
                              <a:gd name="T28" fmla="*/ 221615 w 837"/>
                              <a:gd name="T29" fmla="*/ 65405 h 208"/>
                              <a:gd name="T30" fmla="*/ 224790 w 837"/>
                              <a:gd name="T31" fmla="*/ 65405 h 208"/>
                              <a:gd name="T32" fmla="*/ 230505 w 837"/>
                              <a:gd name="T33" fmla="*/ 66675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4455 h 208"/>
                              <a:gd name="T46" fmla="*/ 256540 w 837"/>
                              <a:gd name="T47" fmla="*/ 95250 h 208"/>
                              <a:gd name="T48" fmla="*/ 262255 w 837"/>
                              <a:gd name="T49" fmla="*/ 106045 h 208"/>
                              <a:gd name="T50" fmla="*/ 264160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3050 w 837"/>
                              <a:gd name="T63" fmla="*/ 95250 h 208"/>
                              <a:gd name="T64" fmla="*/ 278130 w 837"/>
                              <a:gd name="T65" fmla="*/ 84455 h 208"/>
                              <a:gd name="T66" fmla="*/ 281305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6675 h 208"/>
                              <a:gd name="T78" fmla="*/ 304800 w 837"/>
                              <a:gd name="T79" fmla="*/ 65405 h 208"/>
                              <a:gd name="T80" fmla="*/ 309880 w 837"/>
                              <a:gd name="T81" fmla="*/ 65405 h 208"/>
                              <a:gd name="T82" fmla="*/ 487045 w 837"/>
                              <a:gd name="T83" fmla="*/ 65405 h 208"/>
                              <a:gd name="T84" fmla="*/ 490855 w 837"/>
                              <a:gd name="T85" fmla="*/ 65405 h 208"/>
                              <a:gd name="T86" fmla="*/ 495935 w 837"/>
                              <a:gd name="T87" fmla="*/ 63500 h 208"/>
                              <a:gd name="T88" fmla="*/ 499745 w 837"/>
                              <a:gd name="T89" fmla="*/ 61595 h 208"/>
                              <a:gd name="T90" fmla="*/ 502920 w 837"/>
                              <a:gd name="T91" fmla="*/ 59690 h 208"/>
                              <a:gd name="T92" fmla="*/ 508635 w 837"/>
                              <a:gd name="T93" fmla="*/ 58420 h 208"/>
                              <a:gd name="T94" fmla="*/ 511810 w 837"/>
                              <a:gd name="T95" fmla="*/ 54610 h 208"/>
                              <a:gd name="T96" fmla="*/ 515620 w 837"/>
                              <a:gd name="T97" fmla="*/ 51435 h 208"/>
                              <a:gd name="T98" fmla="*/ 517525 w 837"/>
                              <a:gd name="T99" fmla="*/ 45720 h 208"/>
                              <a:gd name="T100" fmla="*/ 522605 w 837"/>
                              <a:gd name="T101" fmla="*/ 36830 h 208"/>
                              <a:gd name="T102" fmla="*/ 527685 w 837"/>
                              <a:gd name="T103" fmla="*/ 24765 h 208"/>
                              <a:gd name="T104" fmla="*/ 529590 w 837"/>
                              <a:gd name="T105" fmla="*/ 12065 h 208"/>
                              <a:gd name="T106" fmla="*/ 531495 w 837"/>
                              <a:gd name="T107" fmla="*/ 5080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8"/>
                                </a:lnTo>
                                <a:lnTo>
                                  <a:pt x="0" y="19"/>
                                </a:lnTo>
                                <a:lnTo>
                                  <a:pt x="5" y="39"/>
                                </a:lnTo>
                                <a:lnTo>
                                  <a:pt x="11" y="58"/>
                                </a:lnTo>
                                <a:lnTo>
                                  <a:pt x="19" y="72"/>
                                </a:lnTo>
                                <a:lnTo>
                                  <a:pt x="25" y="81"/>
                                </a:lnTo>
                                <a:lnTo>
                                  <a:pt x="31" y="86"/>
                                </a:lnTo>
                                <a:lnTo>
                                  <a:pt x="36" y="92"/>
                                </a:lnTo>
                                <a:lnTo>
                                  <a:pt x="42" y="94"/>
                                </a:lnTo>
                                <a:lnTo>
                                  <a:pt x="47" y="97"/>
                                </a:lnTo>
                                <a:lnTo>
                                  <a:pt x="56" y="100"/>
                                </a:lnTo>
                                <a:lnTo>
                                  <a:pt x="61" y="103"/>
                                </a:lnTo>
                                <a:lnTo>
                                  <a:pt x="70" y="103"/>
                                </a:lnTo>
                                <a:lnTo>
                                  <a:pt x="349" y="103"/>
                                </a:lnTo>
                                <a:lnTo>
                                  <a:pt x="354" y="103"/>
                                </a:lnTo>
                                <a:lnTo>
                                  <a:pt x="363" y="105"/>
                                </a:lnTo>
                                <a:lnTo>
                                  <a:pt x="368" y="108"/>
                                </a:lnTo>
                                <a:lnTo>
                                  <a:pt x="374" y="111"/>
                                </a:lnTo>
                                <a:lnTo>
                                  <a:pt x="382" y="117"/>
                                </a:lnTo>
                                <a:lnTo>
                                  <a:pt x="388" y="122"/>
                                </a:lnTo>
                                <a:lnTo>
                                  <a:pt x="393" y="128"/>
                                </a:lnTo>
                                <a:lnTo>
                                  <a:pt x="396" y="133"/>
                                </a:lnTo>
                                <a:lnTo>
                                  <a:pt x="404" y="150"/>
                                </a:lnTo>
                                <a:lnTo>
                                  <a:pt x="413" y="167"/>
                                </a:lnTo>
                                <a:lnTo>
                                  <a:pt x="416" y="186"/>
                                </a:lnTo>
                                <a:lnTo>
                                  <a:pt x="418" y="197"/>
                                </a:lnTo>
                                <a:lnTo>
                                  <a:pt x="418" y="208"/>
                                </a:lnTo>
                                <a:lnTo>
                                  <a:pt x="418" y="197"/>
                                </a:lnTo>
                                <a:lnTo>
                                  <a:pt x="418" y="186"/>
                                </a:lnTo>
                                <a:lnTo>
                                  <a:pt x="424" y="167"/>
                                </a:lnTo>
                                <a:lnTo>
                                  <a:pt x="430" y="150"/>
                                </a:lnTo>
                                <a:lnTo>
                                  <a:pt x="438" y="133"/>
                                </a:lnTo>
                                <a:lnTo>
                                  <a:pt x="443" y="128"/>
                                </a:lnTo>
                                <a:lnTo>
                                  <a:pt x="449" y="122"/>
                                </a:lnTo>
                                <a:lnTo>
                                  <a:pt x="455" y="117"/>
                                </a:lnTo>
                                <a:lnTo>
                                  <a:pt x="460" y="111"/>
                                </a:lnTo>
                                <a:lnTo>
                                  <a:pt x="466" y="108"/>
                                </a:lnTo>
                                <a:lnTo>
                                  <a:pt x="474" y="105"/>
                                </a:lnTo>
                                <a:lnTo>
                                  <a:pt x="480" y="103"/>
                                </a:lnTo>
                                <a:lnTo>
                                  <a:pt x="488" y="103"/>
                                </a:lnTo>
                                <a:lnTo>
                                  <a:pt x="767" y="103"/>
                                </a:lnTo>
                                <a:lnTo>
                                  <a:pt x="773" y="103"/>
                                </a:lnTo>
                                <a:lnTo>
                                  <a:pt x="781" y="100"/>
                                </a:lnTo>
                                <a:lnTo>
                                  <a:pt x="787" y="97"/>
                                </a:lnTo>
                                <a:lnTo>
                                  <a:pt x="792" y="94"/>
                                </a:lnTo>
                                <a:lnTo>
                                  <a:pt x="801" y="92"/>
                                </a:lnTo>
                                <a:lnTo>
                                  <a:pt x="806" y="86"/>
                                </a:lnTo>
                                <a:lnTo>
                                  <a:pt x="812" y="81"/>
                                </a:lnTo>
                                <a:lnTo>
                                  <a:pt x="815" y="72"/>
                                </a:lnTo>
                                <a:lnTo>
                                  <a:pt x="823" y="58"/>
                                </a:lnTo>
                                <a:lnTo>
                                  <a:pt x="831" y="39"/>
                                </a:lnTo>
                                <a:lnTo>
                                  <a:pt x="834" y="19"/>
                                </a:lnTo>
                                <a:lnTo>
                                  <a:pt x="837" y="8"/>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344035" name="Freeform 364"/>
                        <wps:cNvSpPr>
                          <a:spLocks/>
                        </wps:cNvSpPr>
                        <wps:spPr bwMode="auto">
                          <a:xfrm>
                            <a:off x="1973538" y="492707"/>
                            <a:ext cx="531510" cy="132156"/>
                          </a:xfrm>
                          <a:custGeom>
                            <a:avLst/>
                            <a:gdLst>
                              <a:gd name="T0" fmla="*/ 0 w 837"/>
                              <a:gd name="T1" fmla="*/ 0 h 208"/>
                              <a:gd name="T2" fmla="*/ 0 w 837"/>
                              <a:gd name="T3" fmla="*/ 5080 h 208"/>
                              <a:gd name="T4" fmla="*/ 0 w 837"/>
                              <a:gd name="T5" fmla="*/ 12065 h 208"/>
                              <a:gd name="T6" fmla="*/ 3175 w 837"/>
                              <a:gd name="T7" fmla="*/ 24765 h 208"/>
                              <a:gd name="T8" fmla="*/ 6985 w 837"/>
                              <a:gd name="T9" fmla="*/ 36830 h 208"/>
                              <a:gd name="T10" fmla="*/ 12065 w 837"/>
                              <a:gd name="T11" fmla="*/ 45720 h 208"/>
                              <a:gd name="T12" fmla="*/ 15875 w 837"/>
                              <a:gd name="T13" fmla="*/ 51435 h 208"/>
                              <a:gd name="T14" fmla="*/ 19685 w 837"/>
                              <a:gd name="T15" fmla="*/ 54610 h 208"/>
                              <a:gd name="T16" fmla="*/ 22860 w 837"/>
                              <a:gd name="T17" fmla="*/ 58420 h 208"/>
                              <a:gd name="T18" fmla="*/ 26670 w 837"/>
                              <a:gd name="T19" fmla="*/ 59690 h 208"/>
                              <a:gd name="T20" fmla="*/ 29845 w 837"/>
                              <a:gd name="T21" fmla="*/ 61595 h 208"/>
                              <a:gd name="T22" fmla="*/ 35560 w 837"/>
                              <a:gd name="T23" fmla="*/ 63500 h 208"/>
                              <a:gd name="T24" fmla="*/ 38735 w 837"/>
                              <a:gd name="T25" fmla="*/ 65405 h 208"/>
                              <a:gd name="T26" fmla="*/ 44450 w 837"/>
                              <a:gd name="T27" fmla="*/ 65405 h 208"/>
                              <a:gd name="T28" fmla="*/ 221615 w 837"/>
                              <a:gd name="T29" fmla="*/ 65405 h 208"/>
                              <a:gd name="T30" fmla="*/ 224790 w 837"/>
                              <a:gd name="T31" fmla="*/ 65405 h 208"/>
                              <a:gd name="T32" fmla="*/ 230505 w 837"/>
                              <a:gd name="T33" fmla="*/ 66675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4455 h 208"/>
                              <a:gd name="T46" fmla="*/ 256540 w 837"/>
                              <a:gd name="T47" fmla="*/ 95250 h 208"/>
                              <a:gd name="T48" fmla="*/ 262255 w 837"/>
                              <a:gd name="T49" fmla="*/ 106045 h 208"/>
                              <a:gd name="T50" fmla="*/ 264160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4455 h 208"/>
                              <a:gd name="T66" fmla="*/ 281305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6675 h 208"/>
                              <a:gd name="T78" fmla="*/ 304800 w 837"/>
                              <a:gd name="T79" fmla="*/ 65405 h 208"/>
                              <a:gd name="T80" fmla="*/ 309880 w 837"/>
                              <a:gd name="T81" fmla="*/ 65405 h 208"/>
                              <a:gd name="T82" fmla="*/ 487045 w 837"/>
                              <a:gd name="T83" fmla="*/ 65405 h 208"/>
                              <a:gd name="T84" fmla="*/ 490855 w 837"/>
                              <a:gd name="T85" fmla="*/ 65405 h 208"/>
                              <a:gd name="T86" fmla="*/ 495935 w 837"/>
                              <a:gd name="T87" fmla="*/ 63500 h 208"/>
                              <a:gd name="T88" fmla="*/ 499745 w 837"/>
                              <a:gd name="T89" fmla="*/ 61595 h 208"/>
                              <a:gd name="T90" fmla="*/ 502920 w 837"/>
                              <a:gd name="T91" fmla="*/ 59690 h 208"/>
                              <a:gd name="T92" fmla="*/ 508635 w 837"/>
                              <a:gd name="T93" fmla="*/ 58420 h 208"/>
                              <a:gd name="T94" fmla="*/ 511810 w 837"/>
                              <a:gd name="T95" fmla="*/ 54610 h 208"/>
                              <a:gd name="T96" fmla="*/ 515620 w 837"/>
                              <a:gd name="T97" fmla="*/ 51435 h 208"/>
                              <a:gd name="T98" fmla="*/ 516890 w 837"/>
                              <a:gd name="T99" fmla="*/ 45720 h 208"/>
                              <a:gd name="T100" fmla="*/ 522605 w 837"/>
                              <a:gd name="T101" fmla="*/ 36830 h 208"/>
                              <a:gd name="T102" fmla="*/ 527685 w 837"/>
                              <a:gd name="T103" fmla="*/ 24765 h 208"/>
                              <a:gd name="T104" fmla="*/ 529590 w 837"/>
                              <a:gd name="T105" fmla="*/ 12065 h 208"/>
                              <a:gd name="T106" fmla="*/ 531495 w 837"/>
                              <a:gd name="T107" fmla="*/ 5080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8"/>
                                </a:lnTo>
                                <a:lnTo>
                                  <a:pt x="0" y="19"/>
                                </a:lnTo>
                                <a:lnTo>
                                  <a:pt x="5" y="39"/>
                                </a:lnTo>
                                <a:lnTo>
                                  <a:pt x="11" y="58"/>
                                </a:lnTo>
                                <a:lnTo>
                                  <a:pt x="19" y="72"/>
                                </a:lnTo>
                                <a:lnTo>
                                  <a:pt x="25" y="81"/>
                                </a:lnTo>
                                <a:lnTo>
                                  <a:pt x="31" y="86"/>
                                </a:lnTo>
                                <a:lnTo>
                                  <a:pt x="36" y="92"/>
                                </a:lnTo>
                                <a:lnTo>
                                  <a:pt x="42" y="94"/>
                                </a:lnTo>
                                <a:lnTo>
                                  <a:pt x="47" y="97"/>
                                </a:lnTo>
                                <a:lnTo>
                                  <a:pt x="56" y="100"/>
                                </a:lnTo>
                                <a:lnTo>
                                  <a:pt x="61" y="103"/>
                                </a:lnTo>
                                <a:lnTo>
                                  <a:pt x="70" y="103"/>
                                </a:lnTo>
                                <a:lnTo>
                                  <a:pt x="349" y="103"/>
                                </a:lnTo>
                                <a:lnTo>
                                  <a:pt x="354" y="103"/>
                                </a:lnTo>
                                <a:lnTo>
                                  <a:pt x="363" y="105"/>
                                </a:lnTo>
                                <a:lnTo>
                                  <a:pt x="368" y="108"/>
                                </a:lnTo>
                                <a:lnTo>
                                  <a:pt x="374" y="111"/>
                                </a:lnTo>
                                <a:lnTo>
                                  <a:pt x="382" y="117"/>
                                </a:lnTo>
                                <a:lnTo>
                                  <a:pt x="388" y="122"/>
                                </a:lnTo>
                                <a:lnTo>
                                  <a:pt x="393" y="128"/>
                                </a:lnTo>
                                <a:lnTo>
                                  <a:pt x="396" y="133"/>
                                </a:lnTo>
                                <a:lnTo>
                                  <a:pt x="404" y="150"/>
                                </a:lnTo>
                                <a:lnTo>
                                  <a:pt x="413" y="167"/>
                                </a:lnTo>
                                <a:lnTo>
                                  <a:pt x="416" y="186"/>
                                </a:lnTo>
                                <a:lnTo>
                                  <a:pt x="418" y="197"/>
                                </a:lnTo>
                                <a:lnTo>
                                  <a:pt x="418" y="208"/>
                                </a:lnTo>
                                <a:lnTo>
                                  <a:pt x="418" y="197"/>
                                </a:lnTo>
                                <a:lnTo>
                                  <a:pt x="418" y="186"/>
                                </a:lnTo>
                                <a:lnTo>
                                  <a:pt x="424" y="167"/>
                                </a:lnTo>
                                <a:lnTo>
                                  <a:pt x="429" y="150"/>
                                </a:lnTo>
                                <a:lnTo>
                                  <a:pt x="438" y="133"/>
                                </a:lnTo>
                                <a:lnTo>
                                  <a:pt x="443" y="128"/>
                                </a:lnTo>
                                <a:lnTo>
                                  <a:pt x="449" y="122"/>
                                </a:lnTo>
                                <a:lnTo>
                                  <a:pt x="455" y="117"/>
                                </a:lnTo>
                                <a:lnTo>
                                  <a:pt x="460" y="111"/>
                                </a:lnTo>
                                <a:lnTo>
                                  <a:pt x="466" y="108"/>
                                </a:lnTo>
                                <a:lnTo>
                                  <a:pt x="474" y="105"/>
                                </a:lnTo>
                                <a:lnTo>
                                  <a:pt x="480" y="103"/>
                                </a:lnTo>
                                <a:lnTo>
                                  <a:pt x="488" y="103"/>
                                </a:lnTo>
                                <a:lnTo>
                                  <a:pt x="767" y="103"/>
                                </a:lnTo>
                                <a:lnTo>
                                  <a:pt x="773" y="103"/>
                                </a:lnTo>
                                <a:lnTo>
                                  <a:pt x="781" y="100"/>
                                </a:lnTo>
                                <a:lnTo>
                                  <a:pt x="787" y="97"/>
                                </a:lnTo>
                                <a:lnTo>
                                  <a:pt x="792" y="94"/>
                                </a:lnTo>
                                <a:lnTo>
                                  <a:pt x="801" y="92"/>
                                </a:lnTo>
                                <a:lnTo>
                                  <a:pt x="806" y="86"/>
                                </a:lnTo>
                                <a:lnTo>
                                  <a:pt x="812" y="81"/>
                                </a:lnTo>
                                <a:lnTo>
                                  <a:pt x="814" y="72"/>
                                </a:lnTo>
                                <a:lnTo>
                                  <a:pt x="823" y="58"/>
                                </a:lnTo>
                                <a:lnTo>
                                  <a:pt x="831" y="39"/>
                                </a:lnTo>
                                <a:lnTo>
                                  <a:pt x="834" y="19"/>
                                </a:lnTo>
                                <a:lnTo>
                                  <a:pt x="837" y="8"/>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151920" name="Freeform 365"/>
                        <wps:cNvSpPr>
                          <a:spLocks/>
                        </wps:cNvSpPr>
                        <wps:spPr bwMode="auto">
                          <a:xfrm>
                            <a:off x="2505048" y="492707"/>
                            <a:ext cx="531510" cy="132156"/>
                          </a:xfrm>
                          <a:custGeom>
                            <a:avLst/>
                            <a:gdLst>
                              <a:gd name="T0" fmla="*/ 0 w 837"/>
                              <a:gd name="T1" fmla="*/ 0 h 208"/>
                              <a:gd name="T2" fmla="*/ 0 w 837"/>
                              <a:gd name="T3" fmla="*/ 5080 h 208"/>
                              <a:gd name="T4" fmla="*/ 0 w 837"/>
                              <a:gd name="T5" fmla="*/ 12065 h 208"/>
                              <a:gd name="T6" fmla="*/ 3175 w 837"/>
                              <a:gd name="T7" fmla="*/ 24765 h 208"/>
                              <a:gd name="T8" fmla="*/ 6985 w 837"/>
                              <a:gd name="T9" fmla="*/ 36830 h 208"/>
                              <a:gd name="T10" fmla="*/ 12065 w 837"/>
                              <a:gd name="T11" fmla="*/ 45720 h 208"/>
                              <a:gd name="T12" fmla="*/ 15875 w 837"/>
                              <a:gd name="T13" fmla="*/ 51435 h 208"/>
                              <a:gd name="T14" fmla="*/ 19050 w 837"/>
                              <a:gd name="T15" fmla="*/ 54610 h 208"/>
                              <a:gd name="T16" fmla="*/ 22860 w 837"/>
                              <a:gd name="T17" fmla="*/ 58420 h 208"/>
                              <a:gd name="T18" fmla="*/ 26670 w 837"/>
                              <a:gd name="T19" fmla="*/ 59690 h 208"/>
                              <a:gd name="T20" fmla="*/ 29845 w 837"/>
                              <a:gd name="T21" fmla="*/ 61595 h 208"/>
                              <a:gd name="T22" fmla="*/ 35560 w 837"/>
                              <a:gd name="T23" fmla="*/ 63500 h 208"/>
                              <a:gd name="T24" fmla="*/ 38735 w 837"/>
                              <a:gd name="T25" fmla="*/ 65405 h 208"/>
                              <a:gd name="T26" fmla="*/ 44450 w 837"/>
                              <a:gd name="T27" fmla="*/ 65405 h 208"/>
                              <a:gd name="T28" fmla="*/ 221615 w 837"/>
                              <a:gd name="T29" fmla="*/ 65405 h 208"/>
                              <a:gd name="T30" fmla="*/ 224790 w 837"/>
                              <a:gd name="T31" fmla="*/ 65405 h 208"/>
                              <a:gd name="T32" fmla="*/ 229870 w 837"/>
                              <a:gd name="T33" fmla="*/ 66675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4455 h 208"/>
                              <a:gd name="T46" fmla="*/ 256540 w 837"/>
                              <a:gd name="T47" fmla="*/ 95250 h 208"/>
                              <a:gd name="T48" fmla="*/ 262255 w 837"/>
                              <a:gd name="T49" fmla="*/ 106045 h 208"/>
                              <a:gd name="T50" fmla="*/ 263525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4455 h 208"/>
                              <a:gd name="T66" fmla="*/ 281305 w 837"/>
                              <a:gd name="T67" fmla="*/ 81280 h 208"/>
                              <a:gd name="T68" fmla="*/ 285115 w 837"/>
                              <a:gd name="T69" fmla="*/ 77470 h 208"/>
                              <a:gd name="T70" fmla="*/ 288925 w 837"/>
                              <a:gd name="T71" fmla="*/ 74295 h 208"/>
                              <a:gd name="T72" fmla="*/ 292100 w 837"/>
                              <a:gd name="T73" fmla="*/ 70485 h 208"/>
                              <a:gd name="T74" fmla="*/ 295910 w 837"/>
                              <a:gd name="T75" fmla="*/ 68580 h 208"/>
                              <a:gd name="T76" fmla="*/ 300990 w 837"/>
                              <a:gd name="T77" fmla="*/ 66675 h 208"/>
                              <a:gd name="T78" fmla="*/ 304800 w 837"/>
                              <a:gd name="T79" fmla="*/ 65405 h 208"/>
                              <a:gd name="T80" fmla="*/ 309880 w 837"/>
                              <a:gd name="T81" fmla="*/ 65405 h 208"/>
                              <a:gd name="T82" fmla="*/ 487045 w 837"/>
                              <a:gd name="T83" fmla="*/ 65405 h 208"/>
                              <a:gd name="T84" fmla="*/ 490855 w 837"/>
                              <a:gd name="T85" fmla="*/ 65405 h 208"/>
                              <a:gd name="T86" fmla="*/ 495935 w 837"/>
                              <a:gd name="T87" fmla="*/ 63500 h 208"/>
                              <a:gd name="T88" fmla="*/ 499745 w 837"/>
                              <a:gd name="T89" fmla="*/ 61595 h 208"/>
                              <a:gd name="T90" fmla="*/ 502920 w 837"/>
                              <a:gd name="T91" fmla="*/ 59690 h 208"/>
                              <a:gd name="T92" fmla="*/ 508000 w 837"/>
                              <a:gd name="T93" fmla="*/ 58420 h 208"/>
                              <a:gd name="T94" fmla="*/ 511810 w 837"/>
                              <a:gd name="T95" fmla="*/ 54610 h 208"/>
                              <a:gd name="T96" fmla="*/ 515620 w 837"/>
                              <a:gd name="T97" fmla="*/ 51435 h 208"/>
                              <a:gd name="T98" fmla="*/ 516890 w 837"/>
                              <a:gd name="T99" fmla="*/ 45720 h 208"/>
                              <a:gd name="T100" fmla="*/ 522605 w 837"/>
                              <a:gd name="T101" fmla="*/ 36830 h 208"/>
                              <a:gd name="T102" fmla="*/ 527685 w 837"/>
                              <a:gd name="T103" fmla="*/ 24765 h 208"/>
                              <a:gd name="T104" fmla="*/ 529590 w 837"/>
                              <a:gd name="T105" fmla="*/ 12065 h 208"/>
                              <a:gd name="T106" fmla="*/ 531495 w 837"/>
                              <a:gd name="T107" fmla="*/ 5080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8"/>
                                </a:lnTo>
                                <a:lnTo>
                                  <a:pt x="0" y="19"/>
                                </a:lnTo>
                                <a:lnTo>
                                  <a:pt x="5" y="39"/>
                                </a:lnTo>
                                <a:lnTo>
                                  <a:pt x="11" y="58"/>
                                </a:lnTo>
                                <a:lnTo>
                                  <a:pt x="19" y="72"/>
                                </a:lnTo>
                                <a:lnTo>
                                  <a:pt x="25" y="81"/>
                                </a:lnTo>
                                <a:lnTo>
                                  <a:pt x="30" y="86"/>
                                </a:lnTo>
                                <a:lnTo>
                                  <a:pt x="36" y="92"/>
                                </a:lnTo>
                                <a:lnTo>
                                  <a:pt x="42" y="94"/>
                                </a:lnTo>
                                <a:lnTo>
                                  <a:pt x="47" y="97"/>
                                </a:lnTo>
                                <a:lnTo>
                                  <a:pt x="56" y="100"/>
                                </a:lnTo>
                                <a:lnTo>
                                  <a:pt x="61" y="103"/>
                                </a:lnTo>
                                <a:lnTo>
                                  <a:pt x="70" y="103"/>
                                </a:lnTo>
                                <a:lnTo>
                                  <a:pt x="349" y="103"/>
                                </a:lnTo>
                                <a:lnTo>
                                  <a:pt x="354" y="103"/>
                                </a:lnTo>
                                <a:lnTo>
                                  <a:pt x="362" y="105"/>
                                </a:lnTo>
                                <a:lnTo>
                                  <a:pt x="368" y="108"/>
                                </a:lnTo>
                                <a:lnTo>
                                  <a:pt x="374" y="111"/>
                                </a:lnTo>
                                <a:lnTo>
                                  <a:pt x="382" y="117"/>
                                </a:lnTo>
                                <a:lnTo>
                                  <a:pt x="388" y="122"/>
                                </a:lnTo>
                                <a:lnTo>
                                  <a:pt x="393" y="128"/>
                                </a:lnTo>
                                <a:lnTo>
                                  <a:pt x="396" y="133"/>
                                </a:lnTo>
                                <a:lnTo>
                                  <a:pt x="404" y="150"/>
                                </a:lnTo>
                                <a:lnTo>
                                  <a:pt x="413" y="167"/>
                                </a:lnTo>
                                <a:lnTo>
                                  <a:pt x="415" y="186"/>
                                </a:lnTo>
                                <a:lnTo>
                                  <a:pt x="418" y="197"/>
                                </a:lnTo>
                                <a:lnTo>
                                  <a:pt x="418" y="208"/>
                                </a:lnTo>
                                <a:lnTo>
                                  <a:pt x="418" y="197"/>
                                </a:lnTo>
                                <a:lnTo>
                                  <a:pt x="418" y="186"/>
                                </a:lnTo>
                                <a:lnTo>
                                  <a:pt x="424" y="167"/>
                                </a:lnTo>
                                <a:lnTo>
                                  <a:pt x="429" y="150"/>
                                </a:lnTo>
                                <a:lnTo>
                                  <a:pt x="438" y="133"/>
                                </a:lnTo>
                                <a:lnTo>
                                  <a:pt x="443" y="128"/>
                                </a:lnTo>
                                <a:lnTo>
                                  <a:pt x="449" y="122"/>
                                </a:lnTo>
                                <a:lnTo>
                                  <a:pt x="455" y="117"/>
                                </a:lnTo>
                                <a:lnTo>
                                  <a:pt x="460" y="111"/>
                                </a:lnTo>
                                <a:lnTo>
                                  <a:pt x="466" y="108"/>
                                </a:lnTo>
                                <a:lnTo>
                                  <a:pt x="474" y="105"/>
                                </a:lnTo>
                                <a:lnTo>
                                  <a:pt x="480" y="103"/>
                                </a:lnTo>
                                <a:lnTo>
                                  <a:pt x="488" y="103"/>
                                </a:lnTo>
                                <a:lnTo>
                                  <a:pt x="767" y="103"/>
                                </a:lnTo>
                                <a:lnTo>
                                  <a:pt x="773" y="103"/>
                                </a:lnTo>
                                <a:lnTo>
                                  <a:pt x="781" y="100"/>
                                </a:lnTo>
                                <a:lnTo>
                                  <a:pt x="787" y="97"/>
                                </a:lnTo>
                                <a:lnTo>
                                  <a:pt x="792" y="94"/>
                                </a:lnTo>
                                <a:lnTo>
                                  <a:pt x="800" y="92"/>
                                </a:lnTo>
                                <a:lnTo>
                                  <a:pt x="806" y="86"/>
                                </a:lnTo>
                                <a:lnTo>
                                  <a:pt x="812" y="81"/>
                                </a:lnTo>
                                <a:lnTo>
                                  <a:pt x="814" y="72"/>
                                </a:lnTo>
                                <a:lnTo>
                                  <a:pt x="823" y="58"/>
                                </a:lnTo>
                                <a:lnTo>
                                  <a:pt x="831" y="39"/>
                                </a:lnTo>
                                <a:lnTo>
                                  <a:pt x="834" y="19"/>
                                </a:lnTo>
                                <a:lnTo>
                                  <a:pt x="837" y="8"/>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351042" name="Freeform 366"/>
                        <wps:cNvSpPr>
                          <a:spLocks/>
                        </wps:cNvSpPr>
                        <wps:spPr bwMode="auto">
                          <a:xfrm>
                            <a:off x="3036559" y="492707"/>
                            <a:ext cx="531510" cy="132156"/>
                          </a:xfrm>
                          <a:custGeom>
                            <a:avLst/>
                            <a:gdLst>
                              <a:gd name="T0" fmla="*/ 0 w 837"/>
                              <a:gd name="T1" fmla="*/ 0 h 208"/>
                              <a:gd name="T2" fmla="*/ 0 w 837"/>
                              <a:gd name="T3" fmla="*/ 5080 h 208"/>
                              <a:gd name="T4" fmla="*/ 0 w 837"/>
                              <a:gd name="T5" fmla="*/ 12065 h 208"/>
                              <a:gd name="T6" fmla="*/ 3175 w 837"/>
                              <a:gd name="T7" fmla="*/ 24765 h 208"/>
                              <a:gd name="T8" fmla="*/ 6985 w 837"/>
                              <a:gd name="T9" fmla="*/ 36830 h 208"/>
                              <a:gd name="T10" fmla="*/ 12065 w 837"/>
                              <a:gd name="T11" fmla="*/ 45720 h 208"/>
                              <a:gd name="T12" fmla="*/ 15875 w 837"/>
                              <a:gd name="T13" fmla="*/ 51435 h 208"/>
                              <a:gd name="T14" fmla="*/ 19050 w 837"/>
                              <a:gd name="T15" fmla="*/ 54610 h 208"/>
                              <a:gd name="T16" fmla="*/ 22860 w 837"/>
                              <a:gd name="T17" fmla="*/ 58420 h 208"/>
                              <a:gd name="T18" fmla="*/ 26670 w 837"/>
                              <a:gd name="T19" fmla="*/ 59690 h 208"/>
                              <a:gd name="T20" fmla="*/ 29845 w 837"/>
                              <a:gd name="T21" fmla="*/ 61595 h 208"/>
                              <a:gd name="T22" fmla="*/ 35560 w 837"/>
                              <a:gd name="T23" fmla="*/ 63500 h 208"/>
                              <a:gd name="T24" fmla="*/ 38735 w 837"/>
                              <a:gd name="T25" fmla="*/ 65405 h 208"/>
                              <a:gd name="T26" fmla="*/ 43815 w 837"/>
                              <a:gd name="T27" fmla="*/ 65405 h 208"/>
                              <a:gd name="T28" fmla="*/ 220980 w 837"/>
                              <a:gd name="T29" fmla="*/ 65405 h 208"/>
                              <a:gd name="T30" fmla="*/ 224790 w 837"/>
                              <a:gd name="T31" fmla="*/ 65405 h 208"/>
                              <a:gd name="T32" fmla="*/ 229870 w 837"/>
                              <a:gd name="T33" fmla="*/ 66675 h 208"/>
                              <a:gd name="T34" fmla="*/ 233680 w 837"/>
                              <a:gd name="T35" fmla="*/ 68580 h 208"/>
                              <a:gd name="T36" fmla="*/ 237490 w 837"/>
                              <a:gd name="T37" fmla="*/ 70485 h 208"/>
                              <a:gd name="T38" fmla="*/ 242570 w 837"/>
                              <a:gd name="T39" fmla="*/ 74295 h 208"/>
                              <a:gd name="T40" fmla="*/ 246380 w 837"/>
                              <a:gd name="T41" fmla="*/ 77470 h 208"/>
                              <a:gd name="T42" fmla="*/ 249555 w 837"/>
                              <a:gd name="T43" fmla="*/ 81280 h 208"/>
                              <a:gd name="T44" fmla="*/ 251460 w 837"/>
                              <a:gd name="T45" fmla="*/ 84455 h 208"/>
                              <a:gd name="T46" fmla="*/ 256540 w 837"/>
                              <a:gd name="T47" fmla="*/ 95250 h 208"/>
                              <a:gd name="T48" fmla="*/ 262255 w 837"/>
                              <a:gd name="T49" fmla="*/ 106045 h 208"/>
                              <a:gd name="T50" fmla="*/ 263525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4455 h 208"/>
                              <a:gd name="T66" fmla="*/ 281305 w 837"/>
                              <a:gd name="T67" fmla="*/ 81280 h 208"/>
                              <a:gd name="T68" fmla="*/ 285115 w 837"/>
                              <a:gd name="T69" fmla="*/ 77470 h 208"/>
                              <a:gd name="T70" fmla="*/ 288290 w 837"/>
                              <a:gd name="T71" fmla="*/ 74295 h 208"/>
                              <a:gd name="T72" fmla="*/ 292100 w 837"/>
                              <a:gd name="T73" fmla="*/ 70485 h 208"/>
                              <a:gd name="T74" fmla="*/ 295910 w 837"/>
                              <a:gd name="T75" fmla="*/ 68580 h 208"/>
                              <a:gd name="T76" fmla="*/ 300990 w 837"/>
                              <a:gd name="T77" fmla="*/ 66675 h 208"/>
                              <a:gd name="T78" fmla="*/ 304800 w 837"/>
                              <a:gd name="T79" fmla="*/ 65405 h 208"/>
                              <a:gd name="T80" fmla="*/ 309880 w 837"/>
                              <a:gd name="T81" fmla="*/ 65405 h 208"/>
                              <a:gd name="T82" fmla="*/ 487045 w 837"/>
                              <a:gd name="T83" fmla="*/ 65405 h 208"/>
                              <a:gd name="T84" fmla="*/ 490855 w 837"/>
                              <a:gd name="T85" fmla="*/ 65405 h 208"/>
                              <a:gd name="T86" fmla="*/ 495935 w 837"/>
                              <a:gd name="T87" fmla="*/ 63500 h 208"/>
                              <a:gd name="T88" fmla="*/ 499110 w 837"/>
                              <a:gd name="T89" fmla="*/ 61595 h 208"/>
                              <a:gd name="T90" fmla="*/ 502920 w 837"/>
                              <a:gd name="T91" fmla="*/ 59690 h 208"/>
                              <a:gd name="T92" fmla="*/ 508000 w 837"/>
                              <a:gd name="T93" fmla="*/ 58420 h 208"/>
                              <a:gd name="T94" fmla="*/ 511810 w 837"/>
                              <a:gd name="T95" fmla="*/ 54610 h 208"/>
                              <a:gd name="T96" fmla="*/ 515620 w 837"/>
                              <a:gd name="T97" fmla="*/ 51435 h 208"/>
                              <a:gd name="T98" fmla="*/ 516890 w 837"/>
                              <a:gd name="T99" fmla="*/ 45720 h 208"/>
                              <a:gd name="T100" fmla="*/ 522605 w 837"/>
                              <a:gd name="T101" fmla="*/ 36830 h 208"/>
                              <a:gd name="T102" fmla="*/ 527685 w 837"/>
                              <a:gd name="T103" fmla="*/ 24765 h 208"/>
                              <a:gd name="T104" fmla="*/ 529590 w 837"/>
                              <a:gd name="T105" fmla="*/ 12065 h 208"/>
                              <a:gd name="T106" fmla="*/ 531495 w 837"/>
                              <a:gd name="T107" fmla="*/ 5080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8"/>
                                </a:lnTo>
                                <a:lnTo>
                                  <a:pt x="0" y="19"/>
                                </a:lnTo>
                                <a:lnTo>
                                  <a:pt x="5" y="39"/>
                                </a:lnTo>
                                <a:lnTo>
                                  <a:pt x="11" y="58"/>
                                </a:lnTo>
                                <a:lnTo>
                                  <a:pt x="19" y="72"/>
                                </a:lnTo>
                                <a:lnTo>
                                  <a:pt x="25" y="81"/>
                                </a:lnTo>
                                <a:lnTo>
                                  <a:pt x="30" y="86"/>
                                </a:lnTo>
                                <a:lnTo>
                                  <a:pt x="36" y="92"/>
                                </a:lnTo>
                                <a:lnTo>
                                  <a:pt x="42" y="94"/>
                                </a:lnTo>
                                <a:lnTo>
                                  <a:pt x="47" y="97"/>
                                </a:lnTo>
                                <a:lnTo>
                                  <a:pt x="56" y="100"/>
                                </a:lnTo>
                                <a:lnTo>
                                  <a:pt x="61" y="103"/>
                                </a:lnTo>
                                <a:lnTo>
                                  <a:pt x="69" y="103"/>
                                </a:lnTo>
                                <a:lnTo>
                                  <a:pt x="348" y="103"/>
                                </a:lnTo>
                                <a:lnTo>
                                  <a:pt x="354" y="103"/>
                                </a:lnTo>
                                <a:lnTo>
                                  <a:pt x="362" y="105"/>
                                </a:lnTo>
                                <a:lnTo>
                                  <a:pt x="368" y="108"/>
                                </a:lnTo>
                                <a:lnTo>
                                  <a:pt x="374" y="111"/>
                                </a:lnTo>
                                <a:lnTo>
                                  <a:pt x="382" y="117"/>
                                </a:lnTo>
                                <a:lnTo>
                                  <a:pt x="388" y="122"/>
                                </a:lnTo>
                                <a:lnTo>
                                  <a:pt x="393" y="128"/>
                                </a:lnTo>
                                <a:lnTo>
                                  <a:pt x="396" y="133"/>
                                </a:lnTo>
                                <a:lnTo>
                                  <a:pt x="404" y="150"/>
                                </a:lnTo>
                                <a:lnTo>
                                  <a:pt x="413" y="167"/>
                                </a:lnTo>
                                <a:lnTo>
                                  <a:pt x="415" y="186"/>
                                </a:lnTo>
                                <a:lnTo>
                                  <a:pt x="418" y="197"/>
                                </a:lnTo>
                                <a:lnTo>
                                  <a:pt x="418" y="208"/>
                                </a:lnTo>
                                <a:lnTo>
                                  <a:pt x="418" y="197"/>
                                </a:lnTo>
                                <a:lnTo>
                                  <a:pt x="418" y="186"/>
                                </a:lnTo>
                                <a:lnTo>
                                  <a:pt x="424" y="167"/>
                                </a:lnTo>
                                <a:lnTo>
                                  <a:pt x="429" y="150"/>
                                </a:lnTo>
                                <a:lnTo>
                                  <a:pt x="438" y="133"/>
                                </a:lnTo>
                                <a:lnTo>
                                  <a:pt x="443" y="128"/>
                                </a:lnTo>
                                <a:lnTo>
                                  <a:pt x="449" y="122"/>
                                </a:lnTo>
                                <a:lnTo>
                                  <a:pt x="454" y="117"/>
                                </a:lnTo>
                                <a:lnTo>
                                  <a:pt x="460" y="111"/>
                                </a:lnTo>
                                <a:lnTo>
                                  <a:pt x="466" y="108"/>
                                </a:lnTo>
                                <a:lnTo>
                                  <a:pt x="474" y="105"/>
                                </a:lnTo>
                                <a:lnTo>
                                  <a:pt x="480" y="103"/>
                                </a:lnTo>
                                <a:lnTo>
                                  <a:pt x="488" y="103"/>
                                </a:lnTo>
                                <a:lnTo>
                                  <a:pt x="767" y="103"/>
                                </a:lnTo>
                                <a:lnTo>
                                  <a:pt x="773" y="103"/>
                                </a:lnTo>
                                <a:lnTo>
                                  <a:pt x="781" y="100"/>
                                </a:lnTo>
                                <a:lnTo>
                                  <a:pt x="786" y="97"/>
                                </a:lnTo>
                                <a:lnTo>
                                  <a:pt x="792" y="94"/>
                                </a:lnTo>
                                <a:lnTo>
                                  <a:pt x="800" y="92"/>
                                </a:lnTo>
                                <a:lnTo>
                                  <a:pt x="806" y="86"/>
                                </a:lnTo>
                                <a:lnTo>
                                  <a:pt x="812" y="81"/>
                                </a:lnTo>
                                <a:lnTo>
                                  <a:pt x="814" y="72"/>
                                </a:lnTo>
                                <a:lnTo>
                                  <a:pt x="823" y="58"/>
                                </a:lnTo>
                                <a:lnTo>
                                  <a:pt x="831" y="39"/>
                                </a:lnTo>
                                <a:lnTo>
                                  <a:pt x="834" y="19"/>
                                </a:lnTo>
                                <a:lnTo>
                                  <a:pt x="837" y="8"/>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162501" name="Freeform 367"/>
                        <wps:cNvSpPr>
                          <a:spLocks/>
                        </wps:cNvSpPr>
                        <wps:spPr bwMode="auto">
                          <a:xfrm>
                            <a:off x="3568069" y="492707"/>
                            <a:ext cx="531510" cy="132156"/>
                          </a:xfrm>
                          <a:custGeom>
                            <a:avLst/>
                            <a:gdLst>
                              <a:gd name="T0" fmla="*/ 0 w 837"/>
                              <a:gd name="T1" fmla="*/ 0 h 208"/>
                              <a:gd name="T2" fmla="*/ 0 w 837"/>
                              <a:gd name="T3" fmla="*/ 5080 h 208"/>
                              <a:gd name="T4" fmla="*/ 0 w 837"/>
                              <a:gd name="T5" fmla="*/ 12065 h 208"/>
                              <a:gd name="T6" fmla="*/ 3175 w 837"/>
                              <a:gd name="T7" fmla="*/ 24765 h 208"/>
                              <a:gd name="T8" fmla="*/ 6985 w 837"/>
                              <a:gd name="T9" fmla="*/ 36830 h 208"/>
                              <a:gd name="T10" fmla="*/ 12065 w 837"/>
                              <a:gd name="T11" fmla="*/ 45720 h 208"/>
                              <a:gd name="T12" fmla="*/ 15875 w 837"/>
                              <a:gd name="T13" fmla="*/ 51435 h 208"/>
                              <a:gd name="T14" fmla="*/ 19050 w 837"/>
                              <a:gd name="T15" fmla="*/ 54610 h 208"/>
                              <a:gd name="T16" fmla="*/ 22860 w 837"/>
                              <a:gd name="T17" fmla="*/ 58420 h 208"/>
                              <a:gd name="T18" fmla="*/ 26670 w 837"/>
                              <a:gd name="T19" fmla="*/ 59690 h 208"/>
                              <a:gd name="T20" fmla="*/ 29845 w 837"/>
                              <a:gd name="T21" fmla="*/ 61595 h 208"/>
                              <a:gd name="T22" fmla="*/ 34925 w 837"/>
                              <a:gd name="T23" fmla="*/ 63500 h 208"/>
                              <a:gd name="T24" fmla="*/ 38735 w 837"/>
                              <a:gd name="T25" fmla="*/ 65405 h 208"/>
                              <a:gd name="T26" fmla="*/ 43815 w 837"/>
                              <a:gd name="T27" fmla="*/ 65405 h 208"/>
                              <a:gd name="T28" fmla="*/ 220980 w 837"/>
                              <a:gd name="T29" fmla="*/ 65405 h 208"/>
                              <a:gd name="T30" fmla="*/ 224790 w 837"/>
                              <a:gd name="T31" fmla="*/ 65405 h 208"/>
                              <a:gd name="T32" fmla="*/ 229870 w 837"/>
                              <a:gd name="T33" fmla="*/ 66675 h 208"/>
                              <a:gd name="T34" fmla="*/ 233680 w 837"/>
                              <a:gd name="T35" fmla="*/ 68580 h 208"/>
                              <a:gd name="T36" fmla="*/ 237490 w 837"/>
                              <a:gd name="T37" fmla="*/ 70485 h 208"/>
                              <a:gd name="T38" fmla="*/ 242570 w 837"/>
                              <a:gd name="T39" fmla="*/ 74295 h 208"/>
                              <a:gd name="T40" fmla="*/ 245745 w 837"/>
                              <a:gd name="T41" fmla="*/ 77470 h 208"/>
                              <a:gd name="T42" fmla="*/ 249555 w 837"/>
                              <a:gd name="T43" fmla="*/ 81280 h 208"/>
                              <a:gd name="T44" fmla="*/ 251460 w 837"/>
                              <a:gd name="T45" fmla="*/ 84455 h 208"/>
                              <a:gd name="T46" fmla="*/ 256540 w 837"/>
                              <a:gd name="T47" fmla="*/ 95250 h 208"/>
                              <a:gd name="T48" fmla="*/ 262255 w 837"/>
                              <a:gd name="T49" fmla="*/ 106045 h 208"/>
                              <a:gd name="T50" fmla="*/ 263525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4455 h 208"/>
                              <a:gd name="T66" fmla="*/ 281305 w 837"/>
                              <a:gd name="T67" fmla="*/ 81280 h 208"/>
                              <a:gd name="T68" fmla="*/ 285115 w 837"/>
                              <a:gd name="T69" fmla="*/ 77470 h 208"/>
                              <a:gd name="T70" fmla="*/ 288290 w 837"/>
                              <a:gd name="T71" fmla="*/ 74295 h 208"/>
                              <a:gd name="T72" fmla="*/ 292100 w 837"/>
                              <a:gd name="T73" fmla="*/ 70485 h 208"/>
                              <a:gd name="T74" fmla="*/ 295910 w 837"/>
                              <a:gd name="T75" fmla="*/ 68580 h 208"/>
                              <a:gd name="T76" fmla="*/ 300990 w 837"/>
                              <a:gd name="T77" fmla="*/ 66675 h 208"/>
                              <a:gd name="T78" fmla="*/ 304800 w 837"/>
                              <a:gd name="T79" fmla="*/ 65405 h 208"/>
                              <a:gd name="T80" fmla="*/ 309880 w 837"/>
                              <a:gd name="T81" fmla="*/ 65405 h 208"/>
                              <a:gd name="T82" fmla="*/ 487045 w 837"/>
                              <a:gd name="T83" fmla="*/ 65405 h 208"/>
                              <a:gd name="T84" fmla="*/ 490220 w 837"/>
                              <a:gd name="T85" fmla="*/ 65405 h 208"/>
                              <a:gd name="T86" fmla="*/ 495935 w 837"/>
                              <a:gd name="T87" fmla="*/ 63500 h 208"/>
                              <a:gd name="T88" fmla="*/ 499110 w 837"/>
                              <a:gd name="T89" fmla="*/ 61595 h 208"/>
                              <a:gd name="T90" fmla="*/ 502920 w 837"/>
                              <a:gd name="T91" fmla="*/ 59690 h 208"/>
                              <a:gd name="T92" fmla="*/ 508000 w 837"/>
                              <a:gd name="T93" fmla="*/ 58420 h 208"/>
                              <a:gd name="T94" fmla="*/ 511810 w 837"/>
                              <a:gd name="T95" fmla="*/ 54610 h 208"/>
                              <a:gd name="T96" fmla="*/ 515620 w 837"/>
                              <a:gd name="T97" fmla="*/ 51435 h 208"/>
                              <a:gd name="T98" fmla="*/ 516890 w 837"/>
                              <a:gd name="T99" fmla="*/ 45720 h 208"/>
                              <a:gd name="T100" fmla="*/ 522605 w 837"/>
                              <a:gd name="T101" fmla="*/ 36830 h 208"/>
                              <a:gd name="T102" fmla="*/ 527685 w 837"/>
                              <a:gd name="T103" fmla="*/ 24765 h 208"/>
                              <a:gd name="T104" fmla="*/ 529590 w 837"/>
                              <a:gd name="T105" fmla="*/ 12065 h 208"/>
                              <a:gd name="T106" fmla="*/ 531495 w 837"/>
                              <a:gd name="T107" fmla="*/ 5080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8"/>
                                </a:lnTo>
                                <a:lnTo>
                                  <a:pt x="0" y="19"/>
                                </a:lnTo>
                                <a:lnTo>
                                  <a:pt x="5" y="39"/>
                                </a:lnTo>
                                <a:lnTo>
                                  <a:pt x="11" y="58"/>
                                </a:lnTo>
                                <a:lnTo>
                                  <a:pt x="19" y="72"/>
                                </a:lnTo>
                                <a:lnTo>
                                  <a:pt x="25" y="81"/>
                                </a:lnTo>
                                <a:lnTo>
                                  <a:pt x="30" y="86"/>
                                </a:lnTo>
                                <a:lnTo>
                                  <a:pt x="36" y="92"/>
                                </a:lnTo>
                                <a:lnTo>
                                  <a:pt x="42" y="94"/>
                                </a:lnTo>
                                <a:lnTo>
                                  <a:pt x="47" y="97"/>
                                </a:lnTo>
                                <a:lnTo>
                                  <a:pt x="55" y="100"/>
                                </a:lnTo>
                                <a:lnTo>
                                  <a:pt x="61" y="103"/>
                                </a:lnTo>
                                <a:lnTo>
                                  <a:pt x="69" y="103"/>
                                </a:lnTo>
                                <a:lnTo>
                                  <a:pt x="348" y="103"/>
                                </a:lnTo>
                                <a:lnTo>
                                  <a:pt x="354" y="103"/>
                                </a:lnTo>
                                <a:lnTo>
                                  <a:pt x="362" y="105"/>
                                </a:lnTo>
                                <a:lnTo>
                                  <a:pt x="368" y="108"/>
                                </a:lnTo>
                                <a:lnTo>
                                  <a:pt x="374" y="111"/>
                                </a:lnTo>
                                <a:lnTo>
                                  <a:pt x="382" y="117"/>
                                </a:lnTo>
                                <a:lnTo>
                                  <a:pt x="387" y="122"/>
                                </a:lnTo>
                                <a:lnTo>
                                  <a:pt x="393" y="128"/>
                                </a:lnTo>
                                <a:lnTo>
                                  <a:pt x="396" y="133"/>
                                </a:lnTo>
                                <a:lnTo>
                                  <a:pt x="404" y="150"/>
                                </a:lnTo>
                                <a:lnTo>
                                  <a:pt x="413" y="167"/>
                                </a:lnTo>
                                <a:lnTo>
                                  <a:pt x="415" y="186"/>
                                </a:lnTo>
                                <a:lnTo>
                                  <a:pt x="418" y="197"/>
                                </a:lnTo>
                                <a:lnTo>
                                  <a:pt x="418" y="208"/>
                                </a:lnTo>
                                <a:lnTo>
                                  <a:pt x="418" y="197"/>
                                </a:lnTo>
                                <a:lnTo>
                                  <a:pt x="418" y="186"/>
                                </a:lnTo>
                                <a:lnTo>
                                  <a:pt x="424" y="167"/>
                                </a:lnTo>
                                <a:lnTo>
                                  <a:pt x="429" y="150"/>
                                </a:lnTo>
                                <a:lnTo>
                                  <a:pt x="438" y="133"/>
                                </a:lnTo>
                                <a:lnTo>
                                  <a:pt x="443" y="128"/>
                                </a:lnTo>
                                <a:lnTo>
                                  <a:pt x="449" y="122"/>
                                </a:lnTo>
                                <a:lnTo>
                                  <a:pt x="454" y="117"/>
                                </a:lnTo>
                                <a:lnTo>
                                  <a:pt x="460" y="111"/>
                                </a:lnTo>
                                <a:lnTo>
                                  <a:pt x="466" y="108"/>
                                </a:lnTo>
                                <a:lnTo>
                                  <a:pt x="474" y="105"/>
                                </a:lnTo>
                                <a:lnTo>
                                  <a:pt x="480" y="103"/>
                                </a:lnTo>
                                <a:lnTo>
                                  <a:pt x="488" y="103"/>
                                </a:lnTo>
                                <a:lnTo>
                                  <a:pt x="767" y="103"/>
                                </a:lnTo>
                                <a:lnTo>
                                  <a:pt x="772" y="103"/>
                                </a:lnTo>
                                <a:lnTo>
                                  <a:pt x="781" y="100"/>
                                </a:lnTo>
                                <a:lnTo>
                                  <a:pt x="786" y="97"/>
                                </a:lnTo>
                                <a:lnTo>
                                  <a:pt x="792" y="94"/>
                                </a:lnTo>
                                <a:lnTo>
                                  <a:pt x="800" y="92"/>
                                </a:lnTo>
                                <a:lnTo>
                                  <a:pt x="806" y="86"/>
                                </a:lnTo>
                                <a:lnTo>
                                  <a:pt x="812" y="81"/>
                                </a:lnTo>
                                <a:lnTo>
                                  <a:pt x="814" y="72"/>
                                </a:lnTo>
                                <a:lnTo>
                                  <a:pt x="823" y="58"/>
                                </a:lnTo>
                                <a:lnTo>
                                  <a:pt x="831" y="39"/>
                                </a:lnTo>
                                <a:lnTo>
                                  <a:pt x="834" y="19"/>
                                </a:lnTo>
                                <a:lnTo>
                                  <a:pt x="837" y="8"/>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5826286" name="Freeform 368"/>
                        <wps:cNvSpPr>
                          <a:spLocks/>
                        </wps:cNvSpPr>
                        <wps:spPr bwMode="auto">
                          <a:xfrm>
                            <a:off x="4099579" y="492707"/>
                            <a:ext cx="531510" cy="132156"/>
                          </a:xfrm>
                          <a:custGeom>
                            <a:avLst/>
                            <a:gdLst>
                              <a:gd name="T0" fmla="*/ 0 w 837"/>
                              <a:gd name="T1" fmla="*/ 0 h 208"/>
                              <a:gd name="T2" fmla="*/ 0 w 837"/>
                              <a:gd name="T3" fmla="*/ 5080 h 208"/>
                              <a:gd name="T4" fmla="*/ 0 w 837"/>
                              <a:gd name="T5" fmla="*/ 12065 h 208"/>
                              <a:gd name="T6" fmla="*/ 3175 w 837"/>
                              <a:gd name="T7" fmla="*/ 24765 h 208"/>
                              <a:gd name="T8" fmla="*/ 6985 w 837"/>
                              <a:gd name="T9" fmla="*/ 36830 h 208"/>
                              <a:gd name="T10" fmla="*/ 12065 w 837"/>
                              <a:gd name="T11" fmla="*/ 45720 h 208"/>
                              <a:gd name="T12" fmla="*/ 15875 w 837"/>
                              <a:gd name="T13" fmla="*/ 51435 h 208"/>
                              <a:gd name="T14" fmla="*/ 19050 w 837"/>
                              <a:gd name="T15" fmla="*/ 54610 h 208"/>
                              <a:gd name="T16" fmla="*/ 22860 w 837"/>
                              <a:gd name="T17" fmla="*/ 58420 h 208"/>
                              <a:gd name="T18" fmla="*/ 26035 w 837"/>
                              <a:gd name="T19" fmla="*/ 59690 h 208"/>
                              <a:gd name="T20" fmla="*/ 29845 w 837"/>
                              <a:gd name="T21" fmla="*/ 61595 h 208"/>
                              <a:gd name="T22" fmla="*/ 34925 w 837"/>
                              <a:gd name="T23" fmla="*/ 63500 h 208"/>
                              <a:gd name="T24" fmla="*/ 38735 w 837"/>
                              <a:gd name="T25" fmla="*/ 65405 h 208"/>
                              <a:gd name="T26" fmla="*/ 43815 w 837"/>
                              <a:gd name="T27" fmla="*/ 65405 h 208"/>
                              <a:gd name="T28" fmla="*/ 220980 w 837"/>
                              <a:gd name="T29" fmla="*/ 65405 h 208"/>
                              <a:gd name="T30" fmla="*/ 224790 w 837"/>
                              <a:gd name="T31" fmla="*/ 65405 h 208"/>
                              <a:gd name="T32" fmla="*/ 229870 w 837"/>
                              <a:gd name="T33" fmla="*/ 66675 h 208"/>
                              <a:gd name="T34" fmla="*/ 233680 w 837"/>
                              <a:gd name="T35" fmla="*/ 68580 h 208"/>
                              <a:gd name="T36" fmla="*/ 236855 w 837"/>
                              <a:gd name="T37" fmla="*/ 70485 h 208"/>
                              <a:gd name="T38" fmla="*/ 242570 w 837"/>
                              <a:gd name="T39" fmla="*/ 74295 h 208"/>
                              <a:gd name="T40" fmla="*/ 245745 w 837"/>
                              <a:gd name="T41" fmla="*/ 77470 h 208"/>
                              <a:gd name="T42" fmla="*/ 249555 w 837"/>
                              <a:gd name="T43" fmla="*/ 81280 h 208"/>
                              <a:gd name="T44" fmla="*/ 251460 w 837"/>
                              <a:gd name="T45" fmla="*/ 84455 h 208"/>
                              <a:gd name="T46" fmla="*/ 256540 w 837"/>
                              <a:gd name="T47" fmla="*/ 95250 h 208"/>
                              <a:gd name="T48" fmla="*/ 262255 w 837"/>
                              <a:gd name="T49" fmla="*/ 106045 h 208"/>
                              <a:gd name="T50" fmla="*/ 263525 w 837"/>
                              <a:gd name="T51" fmla="*/ 118110 h 208"/>
                              <a:gd name="T52" fmla="*/ 265430 w 837"/>
                              <a:gd name="T53" fmla="*/ 125095 h 208"/>
                              <a:gd name="T54" fmla="*/ 265430 w 837"/>
                              <a:gd name="T55" fmla="*/ 132080 h 208"/>
                              <a:gd name="T56" fmla="*/ 265430 w 837"/>
                              <a:gd name="T57" fmla="*/ 125095 h 208"/>
                              <a:gd name="T58" fmla="*/ 265430 w 837"/>
                              <a:gd name="T59" fmla="*/ 118110 h 208"/>
                              <a:gd name="T60" fmla="*/ 269240 w 837"/>
                              <a:gd name="T61" fmla="*/ 106045 h 208"/>
                              <a:gd name="T62" fmla="*/ 272415 w 837"/>
                              <a:gd name="T63" fmla="*/ 95250 h 208"/>
                              <a:gd name="T64" fmla="*/ 278130 w 837"/>
                              <a:gd name="T65" fmla="*/ 84455 h 208"/>
                              <a:gd name="T66" fmla="*/ 281305 w 837"/>
                              <a:gd name="T67" fmla="*/ 81280 h 208"/>
                              <a:gd name="T68" fmla="*/ 285115 w 837"/>
                              <a:gd name="T69" fmla="*/ 77470 h 208"/>
                              <a:gd name="T70" fmla="*/ 288290 w 837"/>
                              <a:gd name="T71" fmla="*/ 74295 h 208"/>
                              <a:gd name="T72" fmla="*/ 292100 w 837"/>
                              <a:gd name="T73" fmla="*/ 70485 h 208"/>
                              <a:gd name="T74" fmla="*/ 295910 w 837"/>
                              <a:gd name="T75" fmla="*/ 68580 h 208"/>
                              <a:gd name="T76" fmla="*/ 300990 w 837"/>
                              <a:gd name="T77" fmla="*/ 66675 h 208"/>
                              <a:gd name="T78" fmla="*/ 304165 w 837"/>
                              <a:gd name="T79" fmla="*/ 65405 h 208"/>
                              <a:gd name="T80" fmla="*/ 309880 w 837"/>
                              <a:gd name="T81" fmla="*/ 65405 h 208"/>
                              <a:gd name="T82" fmla="*/ 487045 w 837"/>
                              <a:gd name="T83" fmla="*/ 65405 h 208"/>
                              <a:gd name="T84" fmla="*/ 490220 w 837"/>
                              <a:gd name="T85" fmla="*/ 65405 h 208"/>
                              <a:gd name="T86" fmla="*/ 495935 w 837"/>
                              <a:gd name="T87" fmla="*/ 63500 h 208"/>
                              <a:gd name="T88" fmla="*/ 499110 w 837"/>
                              <a:gd name="T89" fmla="*/ 61595 h 208"/>
                              <a:gd name="T90" fmla="*/ 502920 w 837"/>
                              <a:gd name="T91" fmla="*/ 59690 h 208"/>
                              <a:gd name="T92" fmla="*/ 508000 w 837"/>
                              <a:gd name="T93" fmla="*/ 58420 h 208"/>
                              <a:gd name="T94" fmla="*/ 511810 w 837"/>
                              <a:gd name="T95" fmla="*/ 54610 h 208"/>
                              <a:gd name="T96" fmla="*/ 514985 w 837"/>
                              <a:gd name="T97" fmla="*/ 51435 h 208"/>
                              <a:gd name="T98" fmla="*/ 516890 w 837"/>
                              <a:gd name="T99" fmla="*/ 45720 h 208"/>
                              <a:gd name="T100" fmla="*/ 522605 w 837"/>
                              <a:gd name="T101" fmla="*/ 36830 h 208"/>
                              <a:gd name="T102" fmla="*/ 527685 w 837"/>
                              <a:gd name="T103" fmla="*/ 24765 h 208"/>
                              <a:gd name="T104" fmla="*/ 529590 w 837"/>
                              <a:gd name="T105" fmla="*/ 12065 h 208"/>
                              <a:gd name="T106" fmla="*/ 531495 w 837"/>
                              <a:gd name="T107" fmla="*/ 5080 h 208"/>
                              <a:gd name="T108" fmla="*/ 531495 w 837"/>
                              <a:gd name="T109" fmla="*/ 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7" h="208">
                                <a:moveTo>
                                  <a:pt x="0" y="0"/>
                                </a:moveTo>
                                <a:lnTo>
                                  <a:pt x="0" y="8"/>
                                </a:lnTo>
                                <a:lnTo>
                                  <a:pt x="0" y="19"/>
                                </a:lnTo>
                                <a:lnTo>
                                  <a:pt x="5" y="39"/>
                                </a:lnTo>
                                <a:lnTo>
                                  <a:pt x="11" y="58"/>
                                </a:lnTo>
                                <a:lnTo>
                                  <a:pt x="19" y="72"/>
                                </a:lnTo>
                                <a:lnTo>
                                  <a:pt x="25" y="81"/>
                                </a:lnTo>
                                <a:lnTo>
                                  <a:pt x="30" y="86"/>
                                </a:lnTo>
                                <a:lnTo>
                                  <a:pt x="36" y="92"/>
                                </a:lnTo>
                                <a:lnTo>
                                  <a:pt x="41" y="94"/>
                                </a:lnTo>
                                <a:lnTo>
                                  <a:pt x="47" y="97"/>
                                </a:lnTo>
                                <a:lnTo>
                                  <a:pt x="55" y="100"/>
                                </a:lnTo>
                                <a:lnTo>
                                  <a:pt x="61" y="103"/>
                                </a:lnTo>
                                <a:lnTo>
                                  <a:pt x="69" y="103"/>
                                </a:lnTo>
                                <a:lnTo>
                                  <a:pt x="348" y="103"/>
                                </a:lnTo>
                                <a:lnTo>
                                  <a:pt x="354" y="103"/>
                                </a:lnTo>
                                <a:lnTo>
                                  <a:pt x="362" y="105"/>
                                </a:lnTo>
                                <a:lnTo>
                                  <a:pt x="368" y="108"/>
                                </a:lnTo>
                                <a:lnTo>
                                  <a:pt x="373" y="111"/>
                                </a:lnTo>
                                <a:lnTo>
                                  <a:pt x="382" y="117"/>
                                </a:lnTo>
                                <a:lnTo>
                                  <a:pt x="387" y="122"/>
                                </a:lnTo>
                                <a:lnTo>
                                  <a:pt x="393" y="128"/>
                                </a:lnTo>
                                <a:lnTo>
                                  <a:pt x="396" y="133"/>
                                </a:lnTo>
                                <a:lnTo>
                                  <a:pt x="404" y="150"/>
                                </a:lnTo>
                                <a:lnTo>
                                  <a:pt x="413" y="167"/>
                                </a:lnTo>
                                <a:lnTo>
                                  <a:pt x="415" y="186"/>
                                </a:lnTo>
                                <a:lnTo>
                                  <a:pt x="418" y="197"/>
                                </a:lnTo>
                                <a:lnTo>
                                  <a:pt x="418" y="208"/>
                                </a:lnTo>
                                <a:lnTo>
                                  <a:pt x="418" y="197"/>
                                </a:lnTo>
                                <a:lnTo>
                                  <a:pt x="418" y="186"/>
                                </a:lnTo>
                                <a:lnTo>
                                  <a:pt x="424" y="167"/>
                                </a:lnTo>
                                <a:lnTo>
                                  <a:pt x="429" y="150"/>
                                </a:lnTo>
                                <a:lnTo>
                                  <a:pt x="438" y="133"/>
                                </a:lnTo>
                                <a:lnTo>
                                  <a:pt x="443" y="128"/>
                                </a:lnTo>
                                <a:lnTo>
                                  <a:pt x="449" y="122"/>
                                </a:lnTo>
                                <a:lnTo>
                                  <a:pt x="454" y="117"/>
                                </a:lnTo>
                                <a:lnTo>
                                  <a:pt x="460" y="111"/>
                                </a:lnTo>
                                <a:lnTo>
                                  <a:pt x="466" y="108"/>
                                </a:lnTo>
                                <a:lnTo>
                                  <a:pt x="474" y="105"/>
                                </a:lnTo>
                                <a:lnTo>
                                  <a:pt x="479" y="103"/>
                                </a:lnTo>
                                <a:lnTo>
                                  <a:pt x="488" y="103"/>
                                </a:lnTo>
                                <a:lnTo>
                                  <a:pt x="767" y="103"/>
                                </a:lnTo>
                                <a:lnTo>
                                  <a:pt x="772" y="103"/>
                                </a:lnTo>
                                <a:lnTo>
                                  <a:pt x="781" y="100"/>
                                </a:lnTo>
                                <a:lnTo>
                                  <a:pt x="786" y="97"/>
                                </a:lnTo>
                                <a:lnTo>
                                  <a:pt x="792" y="94"/>
                                </a:lnTo>
                                <a:lnTo>
                                  <a:pt x="800" y="92"/>
                                </a:lnTo>
                                <a:lnTo>
                                  <a:pt x="806" y="86"/>
                                </a:lnTo>
                                <a:lnTo>
                                  <a:pt x="811" y="81"/>
                                </a:lnTo>
                                <a:lnTo>
                                  <a:pt x="814" y="72"/>
                                </a:lnTo>
                                <a:lnTo>
                                  <a:pt x="823" y="58"/>
                                </a:lnTo>
                                <a:lnTo>
                                  <a:pt x="831" y="39"/>
                                </a:lnTo>
                                <a:lnTo>
                                  <a:pt x="834" y="19"/>
                                </a:lnTo>
                                <a:lnTo>
                                  <a:pt x="837" y="8"/>
                                </a:lnTo>
                                <a:lnTo>
                                  <a:pt x="837"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5513967" name="Rectangle 369"/>
                        <wps:cNvSpPr>
                          <a:spLocks noChangeArrowheads="1"/>
                        </wps:cNvSpPr>
                        <wps:spPr bwMode="auto">
                          <a:xfrm>
                            <a:off x="591811"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FC1D7"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386278582" name="Rectangle 370"/>
                        <wps:cNvSpPr>
                          <a:spLocks noChangeArrowheads="1"/>
                        </wps:cNvSpPr>
                        <wps:spPr bwMode="auto">
                          <a:xfrm>
                            <a:off x="697813"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199EC"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003743281" name="Rectangle 371"/>
                        <wps:cNvSpPr>
                          <a:spLocks noChangeArrowheads="1"/>
                        </wps:cNvSpPr>
                        <wps:spPr bwMode="auto">
                          <a:xfrm>
                            <a:off x="1123322"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B4402"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787603356" name="Rectangle 372"/>
                        <wps:cNvSpPr>
                          <a:spLocks noChangeArrowheads="1"/>
                        </wps:cNvSpPr>
                        <wps:spPr bwMode="auto">
                          <a:xfrm>
                            <a:off x="1229324"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C896B"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766084067" name="Rectangle 373"/>
                        <wps:cNvSpPr>
                          <a:spLocks noChangeArrowheads="1"/>
                        </wps:cNvSpPr>
                        <wps:spPr bwMode="auto">
                          <a:xfrm>
                            <a:off x="3780173"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D74EA" w14:textId="77777777" w:rsidR="00B152BD" w:rsidRDefault="00B152BD" w:rsidP="008828D3">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481017672" name="Rectangle 374"/>
                        <wps:cNvSpPr>
                          <a:spLocks noChangeArrowheads="1"/>
                        </wps:cNvSpPr>
                        <wps:spPr bwMode="auto">
                          <a:xfrm>
                            <a:off x="3886875"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58D9D"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774793378" name="Rectangle 375"/>
                        <wps:cNvSpPr>
                          <a:spLocks noChangeArrowheads="1"/>
                        </wps:cNvSpPr>
                        <wps:spPr bwMode="auto">
                          <a:xfrm>
                            <a:off x="2186342"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8D9EE" w14:textId="77777777" w:rsidR="00B152BD" w:rsidRDefault="00B152BD" w:rsidP="008828D3">
                              <w:r>
                                <w:rPr>
                                  <w:rFonts w:ascii="Courier New" w:hAnsi="Courier New" w:cs="Courier New"/>
                                  <w:color w:val="000000"/>
                                  <w:sz w:val="28"/>
                                  <w:szCs w:val="28"/>
                                  <w:lang w:val="en-US"/>
                                </w:rPr>
                                <w:t>3</w:t>
                              </w:r>
                            </w:p>
                          </w:txbxContent>
                        </wps:txbx>
                        <wps:bodyPr rot="0" vert="horz" wrap="none" lIns="0" tIns="0" rIns="0" bIns="0" anchor="t" anchorCtr="0" upright="1">
                          <a:spAutoFit/>
                        </wps:bodyPr>
                      </wps:wsp>
                      <wps:wsp>
                        <wps:cNvPr id="652992081" name="Rectangle 376"/>
                        <wps:cNvSpPr>
                          <a:spLocks noChangeArrowheads="1"/>
                        </wps:cNvSpPr>
                        <wps:spPr bwMode="auto">
                          <a:xfrm>
                            <a:off x="2292344"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B27DA"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577306369" name="Rectangle 377"/>
                        <wps:cNvSpPr>
                          <a:spLocks noChangeArrowheads="1"/>
                        </wps:cNvSpPr>
                        <wps:spPr bwMode="auto">
                          <a:xfrm>
                            <a:off x="1654832"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086E5" w14:textId="77777777" w:rsidR="00B152BD" w:rsidRDefault="00B152BD" w:rsidP="008828D3">
                              <w:r>
                                <w:rPr>
                                  <w:rFonts w:ascii="Courier New" w:hAnsi="Courier New" w:cs="Courier New"/>
                                  <w:color w:val="000000"/>
                                  <w:sz w:val="28"/>
                                  <w:szCs w:val="28"/>
                                  <w:lang w:val="en-US"/>
                                </w:rPr>
                                <w:t>A</w:t>
                              </w:r>
                            </w:p>
                          </w:txbxContent>
                        </wps:txbx>
                        <wps:bodyPr rot="0" vert="horz" wrap="none" lIns="0" tIns="0" rIns="0" bIns="0" anchor="t" anchorCtr="0" upright="1">
                          <a:spAutoFit/>
                        </wps:bodyPr>
                      </wps:wsp>
                      <wps:wsp>
                        <wps:cNvPr id="1150167174" name="Rectangle 378"/>
                        <wps:cNvSpPr>
                          <a:spLocks noChangeArrowheads="1"/>
                        </wps:cNvSpPr>
                        <wps:spPr bwMode="auto">
                          <a:xfrm>
                            <a:off x="1760834"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CEF5D"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127831519" name="Rectangle 379"/>
                        <wps:cNvSpPr>
                          <a:spLocks noChangeArrowheads="1"/>
                        </wps:cNvSpPr>
                        <wps:spPr bwMode="auto">
                          <a:xfrm>
                            <a:off x="2717853"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378C7" w14:textId="77777777" w:rsidR="00B152BD" w:rsidRDefault="00B152BD" w:rsidP="008828D3">
                              <w:r>
                                <w:rPr>
                                  <w:rFonts w:ascii="Courier New" w:hAnsi="Courier New" w:cs="Courier New"/>
                                  <w:color w:val="000000"/>
                                  <w:sz w:val="28"/>
                                  <w:szCs w:val="28"/>
                                  <w:lang w:val="en-US"/>
                                </w:rPr>
                                <w:t>D</w:t>
                              </w:r>
                            </w:p>
                          </w:txbxContent>
                        </wps:txbx>
                        <wps:bodyPr rot="0" vert="horz" wrap="none" lIns="0" tIns="0" rIns="0" bIns="0" anchor="t" anchorCtr="0" upright="1">
                          <a:spAutoFit/>
                        </wps:bodyPr>
                      </wps:wsp>
                      <wps:wsp>
                        <wps:cNvPr id="1678445550" name="Rectangle 380"/>
                        <wps:cNvSpPr>
                          <a:spLocks noChangeArrowheads="1"/>
                        </wps:cNvSpPr>
                        <wps:spPr bwMode="auto">
                          <a:xfrm>
                            <a:off x="2823855"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C6706"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822690878" name="Rectangle 381"/>
                        <wps:cNvSpPr>
                          <a:spLocks noChangeArrowheads="1"/>
                        </wps:cNvSpPr>
                        <wps:spPr bwMode="auto">
                          <a:xfrm>
                            <a:off x="3249263" y="624862"/>
                            <a:ext cx="1074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3AFDB" w14:textId="77777777" w:rsidR="00B152BD" w:rsidRDefault="00B152BD" w:rsidP="008828D3">
                              <w:r>
                                <w:rPr>
                                  <w:rFonts w:ascii="Courier New" w:hAnsi="Courier New" w:cs="Courier New"/>
                                  <w:color w:val="000000"/>
                                  <w:sz w:val="28"/>
                                  <w:szCs w:val="28"/>
                                  <w:lang w:val="en-US"/>
                                </w:rPr>
                                <w:t>7</w:t>
                              </w:r>
                            </w:p>
                          </w:txbxContent>
                        </wps:txbx>
                        <wps:bodyPr rot="0" vert="horz" wrap="none" lIns="0" tIns="0" rIns="0" bIns="0" anchor="t" anchorCtr="0" upright="1">
                          <a:spAutoFit/>
                        </wps:bodyPr>
                      </wps:wsp>
                      <wps:wsp>
                        <wps:cNvPr id="2111369184" name="Rectangle 382"/>
                        <wps:cNvSpPr>
                          <a:spLocks noChangeArrowheads="1"/>
                        </wps:cNvSpPr>
                        <wps:spPr bwMode="auto">
                          <a:xfrm>
                            <a:off x="3355365"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47757"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910706707" name="Rectangle 383"/>
                        <wps:cNvSpPr>
                          <a:spLocks noChangeArrowheads="1"/>
                        </wps:cNvSpPr>
                        <wps:spPr bwMode="auto">
                          <a:xfrm>
                            <a:off x="4311683" y="624862"/>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0244C" w14:textId="77777777" w:rsidR="00B152BD" w:rsidRDefault="00B152BD" w:rsidP="008828D3">
                              <w:r>
                                <w:rPr>
                                  <w:rFonts w:ascii="Courier New" w:hAnsi="Courier New" w:cs="Courier New"/>
                                  <w:color w:val="000000"/>
                                  <w:sz w:val="28"/>
                                  <w:szCs w:val="28"/>
                                  <w:lang w:val="en-US"/>
                                </w:rPr>
                                <w:t>A</w:t>
                              </w:r>
                            </w:p>
                          </w:txbxContent>
                        </wps:txbx>
                        <wps:bodyPr rot="0" vert="horz" wrap="none" lIns="0" tIns="0" rIns="0" bIns="0" anchor="t" anchorCtr="0" upright="1">
                          <a:spAutoFit/>
                        </wps:bodyPr>
                      </wps:wsp>
                      <wps:wsp>
                        <wps:cNvPr id="1431423574" name="Rectangle 384"/>
                        <wps:cNvSpPr>
                          <a:spLocks noChangeArrowheads="1"/>
                        </wps:cNvSpPr>
                        <wps:spPr bwMode="auto">
                          <a:xfrm>
                            <a:off x="4418385" y="624862"/>
                            <a:ext cx="107302" cy="2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54DCA" w14:textId="77777777" w:rsidR="00B152BD" w:rsidRDefault="00B152BD" w:rsidP="008828D3">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000119672" name="Rectangle 385"/>
                        <wps:cNvSpPr>
                          <a:spLocks noChangeArrowheads="1"/>
                        </wps:cNvSpPr>
                        <wps:spPr bwMode="auto">
                          <a:xfrm>
                            <a:off x="0" y="839553"/>
                            <a:ext cx="182804"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24A5A" w14:textId="77777777" w:rsidR="00B152BD" w:rsidRDefault="00B152BD" w:rsidP="008828D3">
                              <w:r>
                                <w:rPr>
                                  <w:color w:val="000000"/>
                                  <w:sz w:val="28"/>
                                  <w:szCs w:val="28"/>
                                  <w:lang w:val="en-US"/>
                                </w:rPr>
                                <w:t>= (</w:t>
                              </w:r>
                            </w:p>
                          </w:txbxContent>
                        </wps:txbx>
                        <wps:bodyPr rot="0" vert="horz" wrap="none" lIns="0" tIns="0" rIns="0" bIns="0" anchor="t" anchorCtr="0" upright="1">
                          <a:spAutoFit/>
                        </wps:bodyPr>
                      </wps:wsp>
                      <wps:wsp>
                        <wps:cNvPr id="1275888569" name="Rectangle 386"/>
                        <wps:cNvSpPr>
                          <a:spLocks noChangeArrowheads="1"/>
                        </wps:cNvSpPr>
                        <wps:spPr bwMode="auto">
                          <a:xfrm>
                            <a:off x="201904" y="857360"/>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50E9D" w14:textId="77777777" w:rsidR="00B152BD" w:rsidRDefault="00B152BD" w:rsidP="008828D3">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1147902555" name="Rectangle 387"/>
                        <wps:cNvSpPr>
                          <a:spLocks noChangeArrowheads="1"/>
                        </wps:cNvSpPr>
                        <wps:spPr bwMode="auto">
                          <a:xfrm>
                            <a:off x="307906" y="857360"/>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B2E5F" w14:textId="77777777" w:rsidR="00B152BD" w:rsidRDefault="00B152BD" w:rsidP="008828D3">
                              <w:r>
                                <w:rPr>
                                  <w:rFonts w:ascii="Courier New" w:hAnsi="Courier New" w:cs="Courier New"/>
                                  <w:color w:val="000000"/>
                                  <w:sz w:val="28"/>
                                  <w:szCs w:val="28"/>
                                  <w:lang w:val="en-US"/>
                                </w:rPr>
                                <w:t>,</w:t>
                              </w:r>
                            </w:p>
                          </w:txbxContent>
                        </wps:txbx>
                        <wps:bodyPr rot="0" vert="horz" wrap="none" lIns="0" tIns="0" rIns="0" bIns="0" anchor="t" anchorCtr="0" upright="1">
                          <a:spAutoFit/>
                        </wps:bodyPr>
                      </wps:wsp>
                      <wps:wsp>
                        <wps:cNvPr id="1839683556" name="Rectangle 388"/>
                        <wps:cNvSpPr>
                          <a:spLocks noChangeArrowheads="1"/>
                        </wps:cNvSpPr>
                        <wps:spPr bwMode="auto">
                          <a:xfrm>
                            <a:off x="414608" y="857360"/>
                            <a:ext cx="2347645"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04918" w14:textId="77777777" w:rsidR="00B152BD" w:rsidRDefault="00B152BD" w:rsidP="008828D3">
                              <w:r>
                                <w:rPr>
                                  <w:rFonts w:ascii="Courier New" w:hAnsi="Courier New" w:cs="Courier New"/>
                                  <w:color w:val="000000"/>
                                  <w:sz w:val="28"/>
                                  <w:szCs w:val="28"/>
                                  <w:lang w:val="en-US"/>
                                </w:rPr>
                                <w:t>0100011110101110000101</w:t>
                              </w:r>
                            </w:p>
                          </w:txbxContent>
                        </wps:txbx>
                        <wps:bodyPr rot="0" vert="horz" wrap="none" lIns="0" tIns="0" rIns="0" bIns="0" anchor="t" anchorCtr="0" upright="1">
                          <a:spAutoFit/>
                        </wps:bodyPr>
                      </wps:wsp>
                      <wps:wsp>
                        <wps:cNvPr id="1842086932" name="Rectangle 389"/>
                        <wps:cNvSpPr>
                          <a:spLocks noChangeArrowheads="1"/>
                        </wps:cNvSpPr>
                        <wps:spPr bwMode="auto">
                          <a:xfrm>
                            <a:off x="2754653" y="839553"/>
                            <a:ext cx="54001"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A0F50"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192600559" name="Rectangle 390"/>
                        <wps:cNvSpPr>
                          <a:spLocks noChangeArrowheads="1"/>
                        </wps:cNvSpPr>
                        <wps:spPr bwMode="auto">
                          <a:xfrm>
                            <a:off x="2813054" y="915785"/>
                            <a:ext cx="58401" cy="25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4A8F3" w14:textId="77777777" w:rsidR="00B152BD" w:rsidRDefault="00B152BD" w:rsidP="008828D3">
                              <w:r>
                                <w:rPr>
                                  <w:color w:val="000000"/>
                                  <w:sz w:val="18"/>
                                  <w:szCs w:val="18"/>
                                  <w:lang w:val="en-US"/>
                                </w:rPr>
                                <w:t>2</w:t>
                              </w:r>
                            </w:p>
                          </w:txbxContent>
                        </wps:txbx>
                        <wps:bodyPr rot="0" vert="horz" wrap="none" lIns="0" tIns="0" rIns="0" bIns="0" anchor="t" anchorCtr="0" upright="1">
                          <a:spAutoFit/>
                        </wps:bodyPr>
                      </wps:wsp>
                      <wps:wsp>
                        <wps:cNvPr id="1556799335" name="Rectangle 391"/>
                        <wps:cNvSpPr>
                          <a:spLocks noChangeArrowheads="1"/>
                        </wps:cNvSpPr>
                        <wps:spPr bwMode="auto">
                          <a:xfrm>
                            <a:off x="2873356" y="839553"/>
                            <a:ext cx="407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6575D"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1412508828" name="Rectangle 392"/>
                        <wps:cNvSpPr>
                          <a:spLocks noChangeArrowheads="1"/>
                        </wps:cNvSpPr>
                        <wps:spPr bwMode="auto">
                          <a:xfrm>
                            <a:off x="2917856" y="821745"/>
                            <a:ext cx="97802" cy="336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D8970" w14:textId="77777777" w:rsidR="00B152BD" w:rsidRDefault="00B152BD" w:rsidP="008828D3">
                              <w:r>
                                <w:rPr>
                                  <w:rFonts w:ascii="Symbol" w:hAnsi="Symbol" w:cs="Symbol"/>
                                  <w:color w:val="000000"/>
                                  <w:sz w:val="28"/>
                                  <w:szCs w:val="28"/>
                                  <w:lang w:val="en-US"/>
                                </w:rPr>
                                <w:t></w:t>
                              </w:r>
                            </w:p>
                          </w:txbxContent>
                        </wps:txbx>
                        <wps:bodyPr rot="0" vert="horz" wrap="none" lIns="0" tIns="0" rIns="0" bIns="0" anchor="t" anchorCtr="0" upright="1">
                          <a:spAutoFit/>
                        </wps:bodyPr>
                      </wps:wsp>
                      <wps:wsp>
                        <wps:cNvPr id="287445803" name="Rectangle 393"/>
                        <wps:cNvSpPr>
                          <a:spLocks noChangeArrowheads="1"/>
                        </wps:cNvSpPr>
                        <wps:spPr bwMode="auto">
                          <a:xfrm>
                            <a:off x="3014958" y="839553"/>
                            <a:ext cx="407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9516F"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346864698" name="Rectangle 394"/>
                        <wps:cNvSpPr>
                          <a:spLocks noChangeArrowheads="1"/>
                        </wps:cNvSpPr>
                        <wps:spPr bwMode="auto">
                          <a:xfrm>
                            <a:off x="3059459" y="857360"/>
                            <a:ext cx="10730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87542" w14:textId="77777777" w:rsidR="00B152BD" w:rsidRDefault="00B152BD" w:rsidP="008828D3">
                              <w:r>
                                <w:rPr>
                                  <w:rFonts w:ascii="Courier New" w:hAnsi="Courier New" w:cs="Courier New"/>
                                  <w:color w:val="000000"/>
                                  <w:sz w:val="28"/>
                                  <w:szCs w:val="28"/>
                                  <w:lang w:val="en-US"/>
                                </w:rPr>
                                <w:t>2</w:t>
                              </w:r>
                            </w:p>
                          </w:txbxContent>
                        </wps:txbx>
                        <wps:bodyPr rot="0" vert="horz" wrap="none" lIns="0" tIns="0" rIns="0" bIns="0" anchor="t" anchorCtr="0" upright="1">
                          <a:spAutoFit/>
                        </wps:bodyPr>
                      </wps:wsp>
                      <wps:wsp>
                        <wps:cNvPr id="1484333999" name="Rectangle 395"/>
                        <wps:cNvSpPr>
                          <a:spLocks noChangeArrowheads="1"/>
                        </wps:cNvSpPr>
                        <wps:spPr bwMode="auto">
                          <a:xfrm>
                            <a:off x="3165461" y="831349"/>
                            <a:ext cx="69201" cy="24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84D4A" w14:textId="77777777" w:rsidR="00B152BD" w:rsidRDefault="00B152BD" w:rsidP="008828D3">
                              <w:r>
                                <w:rPr>
                                  <w:rFonts w:ascii="Courier New" w:hAnsi="Courier New" w:cs="Courier New"/>
                                  <w:color w:val="000000"/>
                                  <w:sz w:val="18"/>
                                  <w:szCs w:val="18"/>
                                  <w:lang w:val="en-US"/>
                                </w:rPr>
                                <w:t>–</w:t>
                              </w:r>
                            </w:p>
                          </w:txbxContent>
                        </wps:txbx>
                        <wps:bodyPr rot="0" vert="horz" wrap="none" lIns="0" tIns="0" rIns="0" bIns="0" anchor="t" anchorCtr="0" upright="1">
                          <a:spAutoFit/>
                        </wps:bodyPr>
                      </wps:wsp>
                      <wps:wsp>
                        <wps:cNvPr id="1743207644" name="Rectangle 396"/>
                        <wps:cNvSpPr>
                          <a:spLocks noChangeArrowheads="1"/>
                        </wps:cNvSpPr>
                        <wps:spPr bwMode="auto">
                          <a:xfrm>
                            <a:off x="3236563" y="831349"/>
                            <a:ext cx="69301" cy="24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145CC" w14:textId="77777777" w:rsidR="00B152BD" w:rsidRDefault="00B152BD" w:rsidP="008828D3">
                              <w:r>
                                <w:rPr>
                                  <w:rFonts w:ascii="Courier New" w:hAnsi="Courier New" w:cs="Courier New"/>
                                  <w:color w:val="000000"/>
                                  <w:sz w:val="18"/>
                                  <w:szCs w:val="18"/>
                                  <w:lang w:val="en-US"/>
                                </w:rPr>
                                <w:t>9</w:t>
                              </w:r>
                            </w:p>
                          </w:txbxContent>
                        </wps:txbx>
                        <wps:bodyPr rot="0" vert="horz" wrap="none" lIns="0" tIns="0" rIns="0" bIns="0" anchor="t" anchorCtr="0" upright="1">
                          <a:spAutoFit/>
                        </wps:bodyPr>
                      </wps:wsp>
                      <wps:wsp>
                        <wps:cNvPr id="2014360879" name="Rectangle 397"/>
                        <wps:cNvSpPr>
                          <a:spLocks noChangeArrowheads="1"/>
                        </wps:cNvSpPr>
                        <wps:spPr bwMode="auto">
                          <a:xfrm>
                            <a:off x="3307764" y="839553"/>
                            <a:ext cx="45101" cy="33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6EBB6"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374475717" name="Rectangle 398"/>
                        <wps:cNvSpPr>
                          <a:spLocks noChangeArrowheads="1"/>
                        </wps:cNvSpPr>
                        <wps:spPr bwMode="auto">
                          <a:xfrm>
                            <a:off x="3395966" y="839553"/>
                            <a:ext cx="407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DBA5B"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s:wsp>
                        <wps:cNvPr id="2053947437" name="Freeform 399"/>
                        <wps:cNvSpPr>
                          <a:spLocks/>
                        </wps:cNvSpPr>
                        <wps:spPr bwMode="auto">
                          <a:xfrm>
                            <a:off x="132703" y="1056844"/>
                            <a:ext cx="2657451" cy="132156"/>
                          </a:xfrm>
                          <a:custGeom>
                            <a:avLst/>
                            <a:gdLst>
                              <a:gd name="T0" fmla="*/ 0 w 4185"/>
                              <a:gd name="T1" fmla="*/ 3810 h 208"/>
                              <a:gd name="T2" fmla="*/ 1905 w 4185"/>
                              <a:gd name="T3" fmla="*/ 8890 h 208"/>
                              <a:gd name="T4" fmla="*/ 6985 w 4185"/>
                              <a:gd name="T5" fmla="*/ 15875 h 208"/>
                              <a:gd name="T6" fmla="*/ 12700 w 4185"/>
                              <a:gd name="T7" fmla="*/ 22860 h 208"/>
                              <a:gd name="T8" fmla="*/ 21590 w 4185"/>
                              <a:gd name="T9" fmla="*/ 27940 h 208"/>
                              <a:gd name="T10" fmla="*/ 37465 w 4185"/>
                              <a:gd name="T11" fmla="*/ 36830 h 208"/>
                              <a:gd name="T12" fmla="*/ 65405 w 4185"/>
                              <a:gd name="T13" fmla="*/ 45720 h 208"/>
                              <a:gd name="T14" fmla="*/ 97790 w 4185"/>
                              <a:gd name="T15" fmla="*/ 54610 h 208"/>
                              <a:gd name="T16" fmla="*/ 134620 w 4185"/>
                              <a:gd name="T17" fmla="*/ 59690 h 208"/>
                              <a:gd name="T18" fmla="*/ 177165 w 4185"/>
                              <a:gd name="T19" fmla="*/ 63500 h 208"/>
                              <a:gd name="T20" fmla="*/ 221615 w 4185"/>
                              <a:gd name="T21" fmla="*/ 65405 h 208"/>
                              <a:gd name="T22" fmla="*/ 1130300 w 4185"/>
                              <a:gd name="T23" fmla="*/ 65405 h 208"/>
                              <a:gd name="T24" fmla="*/ 1172845 w 4185"/>
                              <a:gd name="T25" fmla="*/ 68580 h 208"/>
                              <a:gd name="T26" fmla="*/ 1211580 w 4185"/>
                              <a:gd name="T27" fmla="*/ 74295 h 208"/>
                              <a:gd name="T28" fmla="*/ 1247140 w 4185"/>
                              <a:gd name="T29" fmla="*/ 81280 h 208"/>
                              <a:gd name="T30" fmla="*/ 1277620 w 4185"/>
                              <a:gd name="T31" fmla="*/ 90170 h 208"/>
                              <a:gd name="T32" fmla="*/ 1302385 w 4185"/>
                              <a:gd name="T33" fmla="*/ 100330 h 208"/>
                              <a:gd name="T34" fmla="*/ 1311275 w 4185"/>
                              <a:gd name="T35" fmla="*/ 106045 h 208"/>
                              <a:gd name="T36" fmla="*/ 1318260 w 4185"/>
                              <a:gd name="T37" fmla="*/ 111125 h 208"/>
                              <a:gd name="T38" fmla="*/ 1323340 w 4185"/>
                              <a:gd name="T39" fmla="*/ 118110 h 208"/>
                              <a:gd name="T40" fmla="*/ 1327150 w 4185"/>
                              <a:gd name="T41" fmla="*/ 125095 h 208"/>
                              <a:gd name="T42" fmla="*/ 1329055 w 4185"/>
                              <a:gd name="T43" fmla="*/ 132080 h 208"/>
                              <a:gd name="T44" fmla="*/ 1330325 w 4185"/>
                              <a:gd name="T45" fmla="*/ 125095 h 208"/>
                              <a:gd name="T46" fmla="*/ 1332230 w 4185"/>
                              <a:gd name="T47" fmla="*/ 118110 h 208"/>
                              <a:gd name="T48" fmla="*/ 1339215 w 4185"/>
                              <a:gd name="T49" fmla="*/ 111125 h 208"/>
                              <a:gd name="T50" fmla="*/ 1346200 w 4185"/>
                              <a:gd name="T51" fmla="*/ 106045 h 208"/>
                              <a:gd name="T52" fmla="*/ 1355090 w 4185"/>
                              <a:gd name="T53" fmla="*/ 100330 h 208"/>
                              <a:gd name="T54" fmla="*/ 1378585 w 4185"/>
                              <a:gd name="T55" fmla="*/ 90170 h 208"/>
                              <a:gd name="T56" fmla="*/ 1408430 w 4185"/>
                              <a:gd name="T57" fmla="*/ 81280 h 208"/>
                              <a:gd name="T58" fmla="*/ 1443990 w 4185"/>
                              <a:gd name="T59" fmla="*/ 74295 h 208"/>
                              <a:gd name="T60" fmla="*/ 1484630 w 4185"/>
                              <a:gd name="T61" fmla="*/ 68580 h 208"/>
                              <a:gd name="T62" fmla="*/ 1527175 w 4185"/>
                              <a:gd name="T63" fmla="*/ 65405 h 208"/>
                              <a:gd name="T64" fmla="*/ 2435860 w 4185"/>
                              <a:gd name="T65" fmla="*/ 65405 h 208"/>
                              <a:gd name="T66" fmla="*/ 2480310 w 4185"/>
                              <a:gd name="T67" fmla="*/ 63500 h 208"/>
                              <a:gd name="T68" fmla="*/ 2522855 w 4185"/>
                              <a:gd name="T69" fmla="*/ 59690 h 208"/>
                              <a:gd name="T70" fmla="*/ 2560320 w 4185"/>
                              <a:gd name="T71" fmla="*/ 54610 h 208"/>
                              <a:gd name="T72" fmla="*/ 2592070 w 4185"/>
                              <a:gd name="T73" fmla="*/ 45720 h 208"/>
                              <a:gd name="T74" fmla="*/ 2620010 w 4185"/>
                              <a:gd name="T75" fmla="*/ 36830 h 208"/>
                              <a:gd name="T76" fmla="*/ 2635885 w 4185"/>
                              <a:gd name="T77" fmla="*/ 27940 h 208"/>
                              <a:gd name="T78" fmla="*/ 2643505 w 4185"/>
                              <a:gd name="T79" fmla="*/ 22860 h 208"/>
                              <a:gd name="T80" fmla="*/ 2650490 w 4185"/>
                              <a:gd name="T81" fmla="*/ 15875 h 208"/>
                              <a:gd name="T82" fmla="*/ 2653665 w 4185"/>
                              <a:gd name="T83" fmla="*/ 8890 h 208"/>
                              <a:gd name="T84" fmla="*/ 2657475 w 4185"/>
                              <a:gd name="T85" fmla="*/ 3810 h 20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4185" h="208">
                                <a:moveTo>
                                  <a:pt x="0" y="0"/>
                                </a:moveTo>
                                <a:lnTo>
                                  <a:pt x="0" y="6"/>
                                </a:lnTo>
                                <a:lnTo>
                                  <a:pt x="3" y="8"/>
                                </a:lnTo>
                                <a:lnTo>
                                  <a:pt x="3" y="14"/>
                                </a:lnTo>
                                <a:lnTo>
                                  <a:pt x="6" y="19"/>
                                </a:lnTo>
                                <a:lnTo>
                                  <a:pt x="11" y="25"/>
                                </a:lnTo>
                                <a:lnTo>
                                  <a:pt x="17" y="31"/>
                                </a:lnTo>
                                <a:lnTo>
                                  <a:pt x="20" y="36"/>
                                </a:lnTo>
                                <a:lnTo>
                                  <a:pt x="28" y="39"/>
                                </a:lnTo>
                                <a:lnTo>
                                  <a:pt x="34" y="44"/>
                                </a:lnTo>
                                <a:lnTo>
                                  <a:pt x="42" y="50"/>
                                </a:lnTo>
                                <a:lnTo>
                                  <a:pt x="59" y="58"/>
                                </a:lnTo>
                                <a:lnTo>
                                  <a:pt x="78" y="64"/>
                                </a:lnTo>
                                <a:lnTo>
                                  <a:pt x="103" y="72"/>
                                </a:lnTo>
                                <a:lnTo>
                                  <a:pt x="126" y="81"/>
                                </a:lnTo>
                                <a:lnTo>
                                  <a:pt x="154" y="86"/>
                                </a:lnTo>
                                <a:lnTo>
                                  <a:pt x="182" y="92"/>
                                </a:lnTo>
                                <a:lnTo>
                                  <a:pt x="212" y="94"/>
                                </a:lnTo>
                                <a:lnTo>
                                  <a:pt x="246" y="97"/>
                                </a:lnTo>
                                <a:lnTo>
                                  <a:pt x="279" y="100"/>
                                </a:lnTo>
                                <a:lnTo>
                                  <a:pt x="313" y="103"/>
                                </a:lnTo>
                                <a:lnTo>
                                  <a:pt x="349" y="103"/>
                                </a:lnTo>
                                <a:lnTo>
                                  <a:pt x="1744" y="103"/>
                                </a:lnTo>
                                <a:lnTo>
                                  <a:pt x="1780" y="103"/>
                                </a:lnTo>
                                <a:lnTo>
                                  <a:pt x="1814" y="106"/>
                                </a:lnTo>
                                <a:lnTo>
                                  <a:pt x="1847" y="108"/>
                                </a:lnTo>
                                <a:lnTo>
                                  <a:pt x="1881" y="111"/>
                                </a:lnTo>
                                <a:lnTo>
                                  <a:pt x="1908" y="117"/>
                                </a:lnTo>
                                <a:lnTo>
                                  <a:pt x="1939" y="122"/>
                                </a:lnTo>
                                <a:lnTo>
                                  <a:pt x="1964" y="128"/>
                                </a:lnTo>
                                <a:lnTo>
                                  <a:pt x="1989" y="133"/>
                                </a:lnTo>
                                <a:lnTo>
                                  <a:pt x="2012" y="142"/>
                                </a:lnTo>
                                <a:lnTo>
                                  <a:pt x="2034" y="150"/>
                                </a:lnTo>
                                <a:lnTo>
                                  <a:pt x="2051" y="158"/>
                                </a:lnTo>
                                <a:lnTo>
                                  <a:pt x="2059" y="161"/>
                                </a:lnTo>
                                <a:lnTo>
                                  <a:pt x="2065" y="167"/>
                                </a:lnTo>
                                <a:lnTo>
                                  <a:pt x="2070" y="172"/>
                                </a:lnTo>
                                <a:lnTo>
                                  <a:pt x="2076" y="175"/>
                                </a:lnTo>
                                <a:lnTo>
                                  <a:pt x="2081" y="180"/>
                                </a:lnTo>
                                <a:lnTo>
                                  <a:pt x="2084" y="186"/>
                                </a:lnTo>
                                <a:lnTo>
                                  <a:pt x="2087" y="192"/>
                                </a:lnTo>
                                <a:lnTo>
                                  <a:pt x="2090" y="197"/>
                                </a:lnTo>
                                <a:lnTo>
                                  <a:pt x="2093" y="203"/>
                                </a:lnTo>
                                <a:lnTo>
                                  <a:pt x="2093" y="208"/>
                                </a:lnTo>
                                <a:lnTo>
                                  <a:pt x="2093" y="203"/>
                                </a:lnTo>
                                <a:lnTo>
                                  <a:pt x="2095" y="197"/>
                                </a:lnTo>
                                <a:lnTo>
                                  <a:pt x="2095" y="192"/>
                                </a:lnTo>
                                <a:lnTo>
                                  <a:pt x="2098" y="186"/>
                                </a:lnTo>
                                <a:lnTo>
                                  <a:pt x="2104" y="180"/>
                                </a:lnTo>
                                <a:lnTo>
                                  <a:pt x="2109" y="175"/>
                                </a:lnTo>
                                <a:lnTo>
                                  <a:pt x="2112" y="172"/>
                                </a:lnTo>
                                <a:lnTo>
                                  <a:pt x="2120" y="167"/>
                                </a:lnTo>
                                <a:lnTo>
                                  <a:pt x="2126" y="161"/>
                                </a:lnTo>
                                <a:lnTo>
                                  <a:pt x="2134" y="158"/>
                                </a:lnTo>
                                <a:lnTo>
                                  <a:pt x="2151" y="150"/>
                                </a:lnTo>
                                <a:lnTo>
                                  <a:pt x="2171" y="142"/>
                                </a:lnTo>
                                <a:lnTo>
                                  <a:pt x="2196" y="133"/>
                                </a:lnTo>
                                <a:lnTo>
                                  <a:pt x="2218" y="128"/>
                                </a:lnTo>
                                <a:lnTo>
                                  <a:pt x="2246" y="122"/>
                                </a:lnTo>
                                <a:lnTo>
                                  <a:pt x="2274" y="117"/>
                                </a:lnTo>
                                <a:lnTo>
                                  <a:pt x="2305" y="111"/>
                                </a:lnTo>
                                <a:lnTo>
                                  <a:pt x="2338" y="108"/>
                                </a:lnTo>
                                <a:lnTo>
                                  <a:pt x="2372" y="106"/>
                                </a:lnTo>
                                <a:lnTo>
                                  <a:pt x="2405" y="103"/>
                                </a:lnTo>
                                <a:lnTo>
                                  <a:pt x="2441" y="103"/>
                                </a:lnTo>
                                <a:lnTo>
                                  <a:pt x="3836" y="103"/>
                                </a:lnTo>
                                <a:lnTo>
                                  <a:pt x="3873" y="103"/>
                                </a:lnTo>
                                <a:lnTo>
                                  <a:pt x="3906" y="100"/>
                                </a:lnTo>
                                <a:lnTo>
                                  <a:pt x="3939" y="97"/>
                                </a:lnTo>
                                <a:lnTo>
                                  <a:pt x="3973" y="94"/>
                                </a:lnTo>
                                <a:lnTo>
                                  <a:pt x="4001" y="92"/>
                                </a:lnTo>
                                <a:lnTo>
                                  <a:pt x="4032" y="86"/>
                                </a:lnTo>
                                <a:lnTo>
                                  <a:pt x="4057" y="81"/>
                                </a:lnTo>
                                <a:lnTo>
                                  <a:pt x="4082" y="72"/>
                                </a:lnTo>
                                <a:lnTo>
                                  <a:pt x="4104" y="64"/>
                                </a:lnTo>
                                <a:lnTo>
                                  <a:pt x="4126" y="58"/>
                                </a:lnTo>
                                <a:lnTo>
                                  <a:pt x="4143" y="50"/>
                                </a:lnTo>
                                <a:lnTo>
                                  <a:pt x="4151" y="44"/>
                                </a:lnTo>
                                <a:lnTo>
                                  <a:pt x="4157" y="39"/>
                                </a:lnTo>
                                <a:lnTo>
                                  <a:pt x="4163" y="36"/>
                                </a:lnTo>
                                <a:lnTo>
                                  <a:pt x="4168" y="31"/>
                                </a:lnTo>
                                <a:lnTo>
                                  <a:pt x="4174" y="25"/>
                                </a:lnTo>
                                <a:lnTo>
                                  <a:pt x="4177" y="19"/>
                                </a:lnTo>
                                <a:lnTo>
                                  <a:pt x="4179" y="14"/>
                                </a:lnTo>
                                <a:lnTo>
                                  <a:pt x="4182" y="8"/>
                                </a:lnTo>
                                <a:lnTo>
                                  <a:pt x="4185" y="6"/>
                                </a:lnTo>
                                <a:lnTo>
                                  <a:pt x="4185"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407143" name="Freeform 400"/>
                        <wps:cNvSpPr>
                          <a:spLocks noEditPoints="1"/>
                        </wps:cNvSpPr>
                        <wps:spPr bwMode="auto">
                          <a:xfrm>
                            <a:off x="3201062" y="943796"/>
                            <a:ext cx="88902" cy="269913"/>
                          </a:xfrm>
                          <a:custGeom>
                            <a:avLst/>
                            <a:gdLst>
                              <a:gd name="T0" fmla="*/ 39370 w 140"/>
                              <a:gd name="T1" fmla="*/ 264795 h 425"/>
                              <a:gd name="T2" fmla="*/ 39370 w 140"/>
                              <a:gd name="T3" fmla="*/ 74295 h 425"/>
                              <a:gd name="T4" fmla="*/ 40640 w 140"/>
                              <a:gd name="T5" fmla="*/ 70485 h 425"/>
                              <a:gd name="T6" fmla="*/ 40640 w 140"/>
                              <a:gd name="T7" fmla="*/ 69215 h 425"/>
                              <a:gd name="T8" fmla="*/ 42545 w 140"/>
                              <a:gd name="T9" fmla="*/ 69215 h 425"/>
                              <a:gd name="T10" fmla="*/ 44450 w 140"/>
                              <a:gd name="T11" fmla="*/ 67310 h 425"/>
                              <a:gd name="T12" fmla="*/ 48260 w 140"/>
                              <a:gd name="T13" fmla="*/ 69215 h 425"/>
                              <a:gd name="T14" fmla="*/ 49530 w 140"/>
                              <a:gd name="T15" fmla="*/ 69215 h 425"/>
                              <a:gd name="T16" fmla="*/ 49530 w 140"/>
                              <a:gd name="T17" fmla="*/ 70485 h 425"/>
                              <a:gd name="T18" fmla="*/ 51435 w 140"/>
                              <a:gd name="T19" fmla="*/ 74295 h 425"/>
                              <a:gd name="T20" fmla="*/ 51435 w 140"/>
                              <a:gd name="T21" fmla="*/ 264795 h 425"/>
                              <a:gd name="T22" fmla="*/ 49530 w 140"/>
                              <a:gd name="T23" fmla="*/ 266065 h 425"/>
                              <a:gd name="T24" fmla="*/ 49530 w 140"/>
                              <a:gd name="T25" fmla="*/ 267970 h 425"/>
                              <a:gd name="T26" fmla="*/ 48260 w 140"/>
                              <a:gd name="T27" fmla="*/ 269875 h 425"/>
                              <a:gd name="T28" fmla="*/ 44450 w 140"/>
                              <a:gd name="T29" fmla="*/ 269875 h 425"/>
                              <a:gd name="T30" fmla="*/ 42545 w 140"/>
                              <a:gd name="T31" fmla="*/ 269875 h 425"/>
                              <a:gd name="T32" fmla="*/ 40640 w 140"/>
                              <a:gd name="T33" fmla="*/ 267970 h 425"/>
                              <a:gd name="T34" fmla="*/ 40640 w 140"/>
                              <a:gd name="T35" fmla="*/ 266065 h 425"/>
                              <a:gd name="T36" fmla="*/ 39370 w 140"/>
                              <a:gd name="T37" fmla="*/ 264795 h 425"/>
                              <a:gd name="T38" fmla="*/ 39370 w 140"/>
                              <a:gd name="T39" fmla="*/ 264795 h 425"/>
                              <a:gd name="T40" fmla="*/ 0 w 140"/>
                              <a:gd name="T41" fmla="*/ 88265 h 425"/>
                              <a:gd name="T42" fmla="*/ 44450 w 140"/>
                              <a:gd name="T43" fmla="*/ 0 h 425"/>
                              <a:gd name="T44" fmla="*/ 88900 w 140"/>
                              <a:gd name="T45" fmla="*/ 88265 h 425"/>
                              <a:gd name="T46" fmla="*/ 0 w 140"/>
                              <a:gd name="T47" fmla="*/ 88265 h 425"/>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40" h="425">
                                <a:moveTo>
                                  <a:pt x="62" y="417"/>
                                </a:moveTo>
                                <a:lnTo>
                                  <a:pt x="62" y="117"/>
                                </a:lnTo>
                                <a:lnTo>
                                  <a:pt x="64" y="111"/>
                                </a:lnTo>
                                <a:lnTo>
                                  <a:pt x="64" y="109"/>
                                </a:lnTo>
                                <a:lnTo>
                                  <a:pt x="67" y="109"/>
                                </a:lnTo>
                                <a:lnTo>
                                  <a:pt x="70" y="106"/>
                                </a:lnTo>
                                <a:lnTo>
                                  <a:pt x="76" y="109"/>
                                </a:lnTo>
                                <a:lnTo>
                                  <a:pt x="78" y="109"/>
                                </a:lnTo>
                                <a:lnTo>
                                  <a:pt x="78" y="111"/>
                                </a:lnTo>
                                <a:lnTo>
                                  <a:pt x="81" y="117"/>
                                </a:lnTo>
                                <a:lnTo>
                                  <a:pt x="81" y="417"/>
                                </a:lnTo>
                                <a:lnTo>
                                  <a:pt x="78" y="419"/>
                                </a:lnTo>
                                <a:lnTo>
                                  <a:pt x="78" y="422"/>
                                </a:lnTo>
                                <a:lnTo>
                                  <a:pt x="76" y="425"/>
                                </a:lnTo>
                                <a:lnTo>
                                  <a:pt x="70" y="425"/>
                                </a:lnTo>
                                <a:lnTo>
                                  <a:pt x="67" y="425"/>
                                </a:lnTo>
                                <a:lnTo>
                                  <a:pt x="64" y="422"/>
                                </a:lnTo>
                                <a:lnTo>
                                  <a:pt x="64" y="419"/>
                                </a:lnTo>
                                <a:lnTo>
                                  <a:pt x="62" y="417"/>
                                </a:lnTo>
                                <a:close/>
                                <a:moveTo>
                                  <a:pt x="0" y="139"/>
                                </a:moveTo>
                                <a:lnTo>
                                  <a:pt x="70" y="0"/>
                                </a:lnTo>
                                <a:lnTo>
                                  <a:pt x="140" y="139"/>
                                </a:lnTo>
                                <a:lnTo>
                                  <a:pt x="0" y="139"/>
                                </a:lnTo>
                                <a:close/>
                              </a:path>
                            </a:pathLst>
                          </a:custGeom>
                          <a:solidFill>
                            <a:srgbClr val="000000"/>
                          </a:solidFill>
                          <a:ln w="1905">
                            <a:solidFill>
                              <a:srgbClr val="000000"/>
                            </a:solidFill>
                            <a:round/>
                            <a:headEnd/>
                            <a:tailEnd/>
                          </a:ln>
                        </wps:spPr>
                        <wps:bodyPr rot="0" vert="horz" wrap="square" lIns="91440" tIns="45720" rIns="91440" bIns="45720" anchor="t" anchorCtr="0" upright="1">
                          <a:noAutofit/>
                        </wps:bodyPr>
                      </wps:wsp>
                      <wps:wsp>
                        <wps:cNvPr id="169490909" name="Rectangle 401"/>
                        <wps:cNvSpPr>
                          <a:spLocks noChangeArrowheads="1"/>
                        </wps:cNvSpPr>
                        <wps:spPr bwMode="auto">
                          <a:xfrm>
                            <a:off x="1240124" y="1226415"/>
                            <a:ext cx="551211" cy="204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DF8BF" w14:textId="77777777" w:rsidR="00B152BD" w:rsidRPr="00D337B1" w:rsidRDefault="00B152BD" w:rsidP="008828D3">
                              <w:pPr>
                                <w:rPr>
                                  <w:rFonts w:ascii="Times New Roman" w:hAnsi="Times New Roman" w:cs="Times New Roman"/>
                                </w:rPr>
                              </w:pPr>
                              <w:r>
                                <w:rPr>
                                  <w:color w:val="000000"/>
                                  <w:lang w:val="en-US"/>
                                </w:rPr>
                                <w:t>мантисса</w:t>
                              </w:r>
                            </w:p>
                            <w:p w14:paraId="028C7BE0" w14:textId="77777777" w:rsidR="00B152BD" w:rsidRDefault="00B152BD"/>
                          </w:txbxContent>
                        </wps:txbx>
                        <wps:bodyPr rot="0" vert="horz" wrap="none" lIns="0" tIns="0" rIns="0" bIns="0" anchor="t" anchorCtr="0" upright="1">
                          <a:noAutofit/>
                        </wps:bodyPr>
                      </wps:wsp>
                      <wps:wsp>
                        <wps:cNvPr id="983319707" name="Rectangle 402"/>
                        <wps:cNvSpPr>
                          <a:spLocks noChangeArrowheads="1"/>
                        </wps:cNvSpPr>
                        <wps:spPr bwMode="auto">
                          <a:xfrm>
                            <a:off x="1816135" y="1226415"/>
                            <a:ext cx="317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C8293"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1952974454" name="Rectangle 403"/>
                        <wps:cNvSpPr>
                          <a:spLocks noChangeArrowheads="1"/>
                        </wps:cNvSpPr>
                        <wps:spPr bwMode="auto">
                          <a:xfrm>
                            <a:off x="3007958" y="1226415"/>
                            <a:ext cx="484609" cy="17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7E92F" w14:textId="77777777" w:rsidR="00B152BD" w:rsidRDefault="00B152BD" w:rsidP="008828D3">
                              <w:r w:rsidRPr="00D337B1">
                                <w:rPr>
                                  <w:rFonts w:ascii="Times New Roman" w:hAnsi="Times New Roman" w:cs="Times New Roman"/>
                                  <w:color w:val="000000"/>
                                  <w:lang w:val="en-US"/>
                                </w:rPr>
                                <w:t>порядо</w:t>
                              </w:r>
                              <w:r>
                                <w:rPr>
                                  <w:color w:val="000000"/>
                                  <w:lang w:val="en-US"/>
                                </w:rPr>
                                <w:t>к</w:t>
                              </w:r>
                            </w:p>
                          </w:txbxContent>
                        </wps:txbx>
                        <wps:bodyPr rot="0" vert="horz" wrap="none" lIns="0" tIns="0" rIns="0" bIns="0" anchor="t" anchorCtr="0" upright="1">
                          <a:noAutofit/>
                        </wps:bodyPr>
                      </wps:wsp>
                      <wps:wsp>
                        <wps:cNvPr id="317347775" name="Rectangle 404"/>
                        <wps:cNvSpPr>
                          <a:spLocks noChangeArrowheads="1"/>
                        </wps:cNvSpPr>
                        <wps:spPr bwMode="auto">
                          <a:xfrm>
                            <a:off x="3510968" y="1226415"/>
                            <a:ext cx="317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B7903" w14:textId="77777777" w:rsidR="00B152BD" w:rsidRDefault="00B152BD" w:rsidP="008828D3">
                              <w:r>
                                <w:rPr>
                                  <w:color w:val="000000"/>
                                  <w:lang w:val="en-US"/>
                                </w:rPr>
                                <w:t xml:space="preserve"> </w:t>
                              </w:r>
                            </w:p>
                          </w:txbxContent>
                        </wps:txbx>
                        <wps:bodyPr rot="0" vert="horz" wrap="none" lIns="0" tIns="0" rIns="0" bIns="0" anchor="t" anchorCtr="0" upright="1">
                          <a:spAutoFit/>
                        </wps:bodyPr>
                      </wps:wsp>
                      <wps:wsp>
                        <wps:cNvPr id="1578977904" name="Rectangle 405"/>
                        <wps:cNvSpPr>
                          <a:spLocks noChangeArrowheads="1"/>
                        </wps:cNvSpPr>
                        <wps:spPr bwMode="auto">
                          <a:xfrm>
                            <a:off x="0" y="35915"/>
                            <a:ext cx="341607"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7C200" w14:textId="77777777" w:rsidR="00B152BD" w:rsidRDefault="00B152BD"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wps:txbx>
                        <wps:bodyPr rot="0" vert="horz" wrap="none" lIns="0" tIns="0" rIns="0" bIns="0" anchor="t" anchorCtr="0" upright="1">
                          <a:spAutoFit/>
                        </wps:bodyPr>
                      </wps:wsp>
                      <wps:wsp>
                        <wps:cNvPr id="1271129078" name="Rectangle 406"/>
                        <wps:cNvSpPr>
                          <a:spLocks noChangeArrowheads="1"/>
                        </wps:cNvSpPr>
                        <wps:spPr bwMode="auto">
                          <a:xfrm>
                            <a:off x="363207" y="53723"/>
                            <a:ext cx="64071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D752D" w14:textId="77777777" w:rsidR="00B152BD" w:rsidRDefault="00B152BD" w:rsidP="008828D3">
                              <w:r>
                                <w:rPr>
                                  <w:rFonts w:ascii="Courier New" w:hAnsi="Courier New" w:cs="Courier New"/>
                                  <w:color w:val="000000"/>
                                  <w:sz w:val="28"/>
                                  <w:szCs w:val="28"/>
                                  <w:lang w:val="en-US"/>
                                </w:rPr>
                                <w:t>0,0025</w:t>
                              </w:r>
                            </w:p>
                          </w:txbxContent>
                        </wps:txbx>
                        <wps:bodyPr rot="0" vert="horz" wrap="none" lIns="0" tIns="0" rIns="0" bIns="0" anchor="t" anchorCtr="0" upright="1">
                          <a:spAutoFit/>
                        </wps:bodyPr>
                      </wps:wsp>
                      <wps:wsp>
                        <wps:cNvPr id="1614323735" name="Rectangle 407"/>
                        <wps:cNvSpPr>
                          <a:spLocks noChangeArrowheads="1"/>
                        </wps:cNvSpPr>
                        <wps:spPr bwMode="auto">
                          <a:xfrm>
                            <a:off x="1002619" y="35915"/>
                            <a:ext cx="54001"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32FE7"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162908442" name="Rectangle 408"/>
                        <wps:cNvSpPr>
                          <a:spLocks noChangeArrowheads="1"/>
                        </wps:cNvSpPr>
                        <wps:spPr bwMode="auto">
                          <a:xfrm>
                            <a:off x="1061021" y="111547"/>
                            <a:ext cx="116202" cy="25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A944F" w14:textId="77777777" w:rsidR="00B152BD" w:rsidRDefault="00B152BD" w:rsidP="008828D3">
                              <w:r>
                                <w:rPr>
                                  <w:color w:val="000000"/>
                                  <w:sz w:val="18"/>
                                  <w:szCs w:val="18"/>
                                  <w:lang w:val="en-US"/>
                                </w:rPr>
                                <w:t>10</w:t>
                              </w:r>
                            </w:p>
                          </w:txbxContent>
                        </wps:txbx>
                        <wps:bodyPr rot="0" vert="horz" wrap="none" lIns="0" tIns="0" rIns="0" bIns="0" anchor="t" anchorCtr="0" upright="1">
                          <a:spAutoFit/>
                        </wps:bodyPr>
                      </wps:wsp>
                      <wps:wsp>
                        <wps:cNvPr id="1168926588" name="Rectangle 409"/>
                        <wps:cNvSpPr>
                          <a:spLocks noChangeArrowheads="1"/>
                        </wps:cNvSpPr>
                        <wps:spPr bwMode="auto">
                          <a:xfrm>
                            <a:off x="1181723" y="35915"/>
                            <a:ext cx="222904"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9D98D"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2003011122" name="Rectangle 410"/>
                        <wps:cNvSpPr>
                          <a:spLocks noChangeArrowheads="1"/>
                        </wps:cNvSpPr>
                        <wps:spPr bwMode="auto">
                          <a:xfrm>
                            <a:off x="1428128" y="53723"/>
                            <a:ext cx="640712"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D9BDC" w14:textId="77777777" w:rsidR="00B152BD" w:rsidRDefault="00B152BD" w:rsidP="008828D3">
                              <w:r>
                                <w:rPr>
                                  <w:rFonts w:ascii="Courier New" w:hAnsi="Courier New" w:cs="Courier New"/>
                                  <w:color w:val="000000"/>
                                  <w:sz w:val="28"/>
                                  <w:szCs w:val="28"/>
                                  <w:lang w:val="en-US"/>
                                </w:rPr>
                                <w:t>0,00A3</w:t>
                              </w:r>
                            </w:p>
                          </w:txbxContent>
                        </wps:txbx>
                        <wps:bodyPr rot="0" vert="horz" wrap="none" lIns="0" tIns="0" rIns="0" bIns="0" anchor="t" anchorCtr="0" upright="1">
                          <a:spAutoFit/>
                        </wps:bodyPr>
                      </wps:wsp>
                      <wps:wsp>
                        <wps:cNvPr id="945505171" name="Rectangle 411"/>
                        <wps:cNvSpPr>
                          <a:spLocks noChangeArrowheads="1"/>
                        </wps:cNvSpPr>
                        <wps:spPr bwMode="auto">
                          <a:xfrm>
                            <a:off x="2065640" y="53723"/>
                            <a:ext cx="427408" cy="318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9E9CB" w14:textId="77777777" w:rsidR="00B152BD" w:rsidRDefault="00B152BD" w:rsidP="008828D3">
                              <w:r>
                                <w:rPr>
                                  <w:rFonts w:ascii="Courier New" w:hAnsi="Courier New" w:cs="Courier New"/>
                                  <w:color w:val="000000"/>
                                  <w:sz w:val="28"/>
                                  <w:szCs w:val="28"/>
                                  <w:lang w:val="en-US"/>
                                </w:rPr>
                                <w:t>D70A</w:t>
                              </w:r>
                            </w:p>
                          </w:txbxContent>
                        </wps:txbx>
                        <wps:bodyPr rot="0" vert="horz" wrap="none" lIns="0" tIns="0" rIns="0" bIns="0" anchor="t" anchorCtr="0" upright="1">
                          <a:spAutoFit/>
                        </wps:bodyPr>
                      </wps:wsp>
                      <wps:wsp>
                        <wps:cNvPr id="1016115259" name="Rectangle 412"/>
                        <wps:cNvSpPr>
                          <a:spLocks noChangeArrowheads="1"/>
                        </wps:cNvSpPr>
                        <wps:spPr bwMode="auto">
                          <a:xfrm>
                            <a:off x="2490448" y="35915"/>
                            <a:ext cx="54001"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F7AB6" w14:textId="77777777" w:rsidR="00B152BD" w:rsidRDefault="00B152BD" w:rsidP="008828D3">
                              <w:r>
                                <w:rPr>
                                  <w:color w:val="000000"/>
                                  <w:sz w:val="28"/>
                                  <w:szCs w:val="28"/>
                                  <w:lang w:val="en-US"/>
                                </w:rPr>
                                <w:t>)</w:t>
                              </w:r>
                            </w:p>
                          </w:txbxContent>
                        </wps:txbx>
                        <wps:bodyPr rot="0" vert="horz" wrap="none" lIns="0" tIns="0" rIns="0" bIns="0" anchor="t" anchorCtr="0" upright="1">
                          <a:spAutoFit/>
                        </wps:bodyPr>
                      </wps:wsp>
                      <wps:wsp>
                        <wps:cNvPr id="2073997244" name="Rectangle 413"/>
                        <wps:cNvSpPr>
                          <a:spLocks noChangeArrowheads="1"/>
                        </wps:cNvSpPr>
                        <wps:spPr bwMode="auto">
                          <a:xfrm>
                            <a:off x="2549549" y="111547"/>
                            <a:ext cx="116202" cy="252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09CDC" w14:textId="77777777" w:rsidR="00B152BD" w:rsidRDefault="00B152BD" w:rsidP="008828D3">
                              <w:r>
                                <w:rPr>
                                  <w:color w:val="000000"/>
                                  <w:sz w:val="18"/>
                                  <w:szCs w:val="18"/>
                                  <w:lang w:val="en-US"/>
                                </w:rPr>
                                <w:t>16</w:t>
                              </w:r>
                            </w:p>
                          </w:txbxContent>
                        </wps:txbx>
                        <wps:bodyPr rot="0" vert="horz" wrap="none" lIns="0" tIns="0" rIns="0" bIns="0" anchor="t" anchorCtr="0" upright="1">
                          <a:spAutoFit/>
                        </wps:bodyPr>
                      </wps:wsp>
                      <wps:wsp>
                        <wps:cNvPr id="1707141147" name="Rectangle 414"/>
                        <wps:cNvSpPr>
                          <a:spLocks noChangeArrowheads="1"/>
                        </wps:cNvSpPr>
                        <wps:spPr bwMode="auto">
                          <a:xfrm>
                            <a:off x="2669552" y="35915"/>
                            <a:ext cx="128902"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1F019" w14:textId="77777777" w:rsidR="00B152BD" w:rsidRDefault="00B152BD" w:rsidP="008828D3">
                              <w:r>
                                <w:rPr>
                                  <w:color w:val="000000"/>
                                  <w:sz w:val="28"/>
                                  <w:szCs w:val="28"/>
                                  <w:lang w:val="en-US"/>
                                </w:rPr>
                                <w:t xml:space="preserve"> = </w:t>
                              </w:r>
                            </w:p>
                          </w:txbxContent>
                        </wps:txbx>
                        <wps:bodyPr rot="0" vert="horz" wrap="none" lIns="0" tIns="0" rIns="0" bIns="0" anchor="t" anchorCtr="0" upright="1">
                          <a:spAutoFit/>
                        </wps:bodyPr>
                      </wps:wsp>
                      <wps:wsp>
                        <wps:cNvPr id="1418718482" name="Rectangle 415"/>
                        <wps:cNvSpPr>
                          <a:spLocks noChangeArrowheads="1"/>
                        </wps:cNvSpPr>
                        <wps:spPr bwMode="auto">
                          <a:xfrm>
                            <a:off x="2857555" y="35915"/>
                            <a:ext cx="40601" cy="28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8E3D2" w14:textId="77777777" w:rsidR="00B152BD" w:rsidRDefault="00B152BD" w:rsidP="008828D3">
                              <w:r>
                                <w:rPr>
                                  <w:color w:val="000000"/>
                                  <w:sz w:val="28"/>
                                  <w:szCs w:val="28"/>
                                  <w:lang w:val="en-US"/>
                                </w:rPr>
                                <w:t xml:space="preserve"> </w:t>
                              </w:r>
                            </w:p>
                          </w:txbxContent>
                        </wps:txbx>
                        <wps:bodyPr rot="0" vert="horz" wrap="none" lIns="0" tIns="0" rIns="0" bIns="0" anchor="t" anchorCtr="0" upright="1">
                          <a:spAutoFit/>
                        </wps:bodyPr>
                      </wps:wsp>
                    </wpc:wpc>
                  </a:graphicData>
                </a:graphic>
              </wp:inline>
            </w:drawing>
          </mc:Choice>
          <mc:Fallback>
            <w:pict>
              <v:group w14:anchorId="6820D941" id="Полотно 484" o:spid="_x0000_s1455" editas="canvas" style="width:386.85pt;height:119.05pt;mso-position-horizontal-relative:char;mso-position-vertical-relative:line" coordsize="49129,15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">
                <v:shape id="_x0000_s1456" type="#_x0000_t75" style="position:absolute;width:49129;height:15119;visibility:visible;mso-wrap-style:square">
                  <v:fill o:detectmouseclick="t"/>
                  <v:path o:connecttype="none"/>
                </v:shape>
                <v:rect id="Rectangle 355" o:spid="_x0000_s1457" style="position:absolute;top:3002;width:1828;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" filled="f" stroked="f">
                  <v:textbox style="mso-fit-shape-to-text:t" inset="0,0,0,0">
                    <w:txbxContent>
                      <w:p w14:paraId="2DAAFEEE" w14:textId="77777777" w:rsidR="00B152BD" w:rsidRDefault="00B152BD" w:rsidP="008828D3">
                        <w:r>
                          <w:rPr>
                            <w:color w:val="000000"/>
                            <w:sz w:val="28"/>
                            <w:szCs w:val="28"/>
                            <w:lang w:val="en-US"/>
                          </w:rPr>
                          <w:t>= (</w:t>
                        </w:r>
                      </w:p>
                    </w:txbxContent>
                  </v:textbox>
                </v:rect>
                <v:rect id="Rectangle 356" o:spid="_x0000_s1458" style="position:absolute;left:2019;top:3180;width:43751;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" filled="f" stroked="f">
                  <v:textbox style="mso-fit-shape-to-text:t" inset="0,0,0,0">
                    <w:txbxContent>
                      <w:p w14:paraId="47601CF1" w14:textId="77777777" w:rsidR="00B152BD" w:rsidRDefault="00B152BD"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1459" style="position:absolute;left:45618;top:3002;width:540;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" filled="f" stroked="f">
                  <v:textbox style="mso-fit-shape-to-text:t" inset="0,0,0,0">
                    <w:txbxContent>
                      <w:p w14:paraId="239A8609" w14:textId="77777777" w:rsidR="00B152BD" w:rsidRDefault="00B152BD" w:rsidP="008828D3">
                        <w:r>
                          <w:rPr>
                            <w:color w:val="000000"/>
                            <w:sz w:val="28"/>
                            <w:szCs w:val="28"/>
                            <w:lang w:val="en-US"/>
                          </w:rPr>
                          <w:t>)</w:t>
                        </w:r>
                      </w:p>
                    </w:txbxContent>
                  </v:textbox>
                </v:rect>
                <v:rect id="Rectangle 358" o:spid="_x0000_s1460" style="position:absolute;left:46202;top:3758;width:584;height:2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" filled="f" stroked="f">
                  <v:textbox style="mso-fit-shape-to-text:t" inset="0,0,0,0">
                    <w:txbxContent>
                      <w:p w14:paraId="0D2C8AEF" w14:textId="77777777" w:rsidR="00B152BD" w:rsidRDefault="00B152BD" w:rsidP="008828D3">
                        <w:r>
                          <w:rPr>
                            <w:color w:val="000000"/>
                            <w:sz w:val="18"/>
                            <w:szCs w:val="18"/>
                            <w:lang w:val="en-US"/>
                          </w:rPr>
                          <w:t>2</w:t>
                        </w:r>
                      </w:p>
                    </w:txbxContent>
                  </v:textbox>
                </v:rect>
                <v:rect id="Rectangle 359" o:spid="_x0000_s1461" style="position:absolute;left:46805;top:3002;width:1289;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" filled="f" stroked="f">
                  <v:textbox style="mso-fit-shape-to-text:t" inset="0,0,0,0">
                    <w:txbxContent>
                      <w:p w14:paraId="61471154" w14:textId="77777777" w:rsidR="00B152BD" w:rsidRDefault="00B152BD" w:rsidP="008828D3">
                        <w:r>
                          <w:rPr>
                            <w:color w:val="000000"/>
                            <w:sz w:val="28"/>
                            <w:szCs w:val="28"/>
                            <w:lang w:val="en-US"/>
                          </w:rPr>
                          <w:t xml:space="preserve"> = </w:t>
                        </w:r>
                      </w:p>
                    </w:txbxContent>
                  </v:textbox>
                </v:rect>
                <v:rect id="Rectangle 360" o:spid="_x0000_s1462" style="position:absolute;left:48679;top:3002;width:406;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" filled="f" stroked="f">
                  <v:textbox style="mso-fit-shape-to-text:t" inset="0,0,0,0">
                    <w:txbxContent>
                      <w:p w14:paraId="45E094B0" w14:textId="77777777" w:rsidR="00B152BD" w:rsidRDefault="00B152BD" w:rsidP="008828D3">
                        <w:r>
                          <w:rPr>
                            <w:color w:val="000000"/>
                            <w:sz w:val="28"/>
                            <w:szCs w:val="28"/>
                            <w:lang w:val="en-US"/>
                          </w:rPr>
                          <w:t xml:space="preserve"> </w:t>
                        </w:r>
                      </w:p>
                    </w:txbxContent>
                  </v:textbox>
                </v:rect>
                <v:shape id="Freeform 361" o:spid="_x0000_s1463" style="position:absolute;left:3790;top:4927;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"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3227656;0,7665683;2419418,15734824;4435600,23400507;8064728,29048905;10080909,32680019;12500328,34697304;14516510,37118046;16935928,37924960;18952110,39135331;22581237,40345702;24597419,41556073;28226547,41556073;140729497,41556073;142745678,41556073;146374806,42362987;148390988,43573358;150810406,44783729;154036297,47204471;156455715,49221756;158471897,51642498;159681606,53659784;163310734,60518553;166536625,67377322;167746334,75043006;168552807,79481033;168552807,83919060;168552807,79481033;168552807,75043006;170972225,67377322;173391643,60518553;176617534,53659784;179036953,51642498;181053135,49221756;183472553,47204471;185488735,44783729;187908153,43573358;191134044,42362987;193553462,41556073;196779353,41556073;309282303,41556073;311701722,41556073;314927613,40345702;317347031,39135331;319363213,37924960;322992340,37118046;325008522,34697304;327427941,32680019;328637650,29048905;331863541,23400507;335089432,15734824;336299141,7665683;337508850,3227656;337508850,0" o:connectangles="0,0,0,0,0,0,0,0,0,0,0,0,0,0,0,0,0,0,0,0,0,0,0,0,0,0,0,0,0,0,0,0,0,0,0,0,0,0,0,0,0,0,0,0,0,0,0,0,0,0,0,0,0,0,0"/>
                </v:shape>
                <v:shape id="Freeform 362" o:spid="_x0000_s1464" style="position:absolute;left:9105;top:4927;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"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3227656;0,7665683;2419418,15734824;4435600,23400507;7661491,29048905;10080909,32680019;12500328,34697304;14516510,37118046;16935928,37924960;18952110,39135331;22581237,40345702;24597419,41556073;28226547,41556073;140729497,41556073;142745678,41556073;146374806,42362987;148390988,43573358;150810406,44783729;154036297,47204471;156455715,49221756;158471897,51642498;159681606,53659784;162907497,60518553;166536625,67377322;167746334,75043006;168552807,79481033;168552807,83919060;168552807,79481033;168552807,75043006;170972225,67377322;173391643,60518553;176617534,53659784;179036953,51642498;181053135,49221756;183472553,47204471;185488735,44783729;187908153,43573358;191134044,42362987;193553462,41556073;196779353,41556073;309282303,41556073;311701722,41556073;314927613,40345702;317347031,39135331;319363213,37924960;322992340,37118046;325008522,34697304;327427941,32680019;328637650,29048905;331863541,23400507;335089432,15734824;336299141,7665683;337508850,3227656;337508850,0" o:connectangles="0,0,0,0,0,0,0,0,0,0,0,0,0,0,0,0,0,0,0,0,0,0,0,0,0,0,0,0,0,0,0,0,0,0,0,0,0,0,0,0,0,0,0,0,0,0,0,0,0,0,0,0,0,0,0"/>
                </v:shape>
                <v:shape id="Freeform 363" o:spid="_x0000_s1465" style="position:absolute;left:14420;top:4927;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"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3227656;0,7665683;2016182,15734824;4435600,23400507;7661491,29048905;10080909,32680019;12500328,34697304;14516510,37118046;16935928,37924960;18952110,39135331;22581237,40345702;24597419,41556073;28226547,41556073;140729497,41556073;142745678,41556073;146374806,42362987;148390988,43573358;150810406,44783729;154036297,47204471;156455715,49221756;158471897,51642498;159681606,53659784;162907497,60518553;166536625,67377322;167746334,75043006;168552807,79481033;168552807,83919060;168552807,79481033;168552807,75043006;170972225,67377322;173391643,60518553;176617534,53659784;178633716,51642498;181053135,49221756;183472553,47204471;185488735,44783729;187908153,43573358;191134044,42362987;193553462,41556073;196779353,41556073;309282303,41556073;311701722,41556073;314927613,40345702;317347031,39135331;319363213,37924960;322992340,37118046;325008522,34697304;327427941,32680019;328637650,29048905;331863541,23400507;335089432,15734824;336299141,7665683;337508850,3227656;337508850,0" o:connectangles="0,0,0,0,0,0,0,0,0,0,0,0,0,0,0,0,0,0,0,0,0,0,0,0,0,0,0,0,0,0,0,0,0,0,0,0,0,0,0,0,0,0,0,0,0,0,0,0,0,0,0,0,0,0,0"/>
                </v:shape>
                <v:shape id="Freeform 364" o:spid="_x0000_s1466" style="position:absolute;left:19735;top:4927;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"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3227656;0,7665683;2016182,15734824;4435600,23400507;7661491,29048905;10080909,32680019;12500328,34697304;14516510,37118046;16935928,37924960;18952110,39135331;22581237,40345702;24597419,41556073;28226547,41556073;140729497,41556073;142745678,41556073;146374806,42362987;148390988,43573358;150810406,44783729;154036297,47204471;156455715,49221756;158471897,51642498;159681606,53659784;162907497,60518553;166536625,67377322;167746334,75043006;168552807,79481033;168552807,83919060;168552807,79481033;168552807,75043006;170972225,67377322;172988407,60518553;176617534,53659784;178633716,51642498;181053135,49221756;183472553,47204471;185488735,44783729;187908153,43573358;191134044,42362987;193553462,41556073;196779353,41556073;309282303,41556073;311701722,41556073;314927613,40345702;317347031,39135331;319363213,37924960;322992340,37118046;325008522,34697304;327427941,32680019;328234413,29048905;331863541,23400507;335089432,15734824;336299141,7665683;337508850,3227656;337508850,0" o:connectangles="0,0,0,0,0,0,0,0,0,0,0,0,0,0,0,0,0,0,0,0,0,0,0,0,0,0,0,0,0,0,0,0,0,0,0,0,0,0,0,0,0,0,0,0,0,0,0,0,0,0,0,0,0,0,0"/>
                </v:shape>
                <v:shape id="Freeform 365" o:spid="_x0000_s1467" style="position:absolute;left:25050;top:4927;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"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3227656;0,7665683;2016182,15734824;4435600,23400507;7661491,29048905;10080909,32680019;12097091,34697304;14516510,37118046;16935928,37924960;18952110,39135331;22581237,40345702;24597419,41556073;28226547,41556073;140729497,41556073;142745678,41556073;145971570,42362987;148390988,43573358;150810406,44783729;154036297,47204471;156455715,49221756;158471897,51642498;159681606,53659784;162907497,60518553;166536625,67377322;167343098,75043006;168552807,79481033;168552807,83919060;168552807,79481033;168552807,75043006;170972225,67377322;172988407,60518553;176617534,53659784;178633716,51642498;181053135,49221756;183472553,47204471;185488735,44783729;187908153,43573358;191134044,42362987;193553462,41556073;196779353,41556073;309282303,41556073;311701722,41556073;314927613,40345702;317347031,39135331;319363213,37924960;322589104,37118046;325008522,34697304;327427941,32680019;328234413,29048905;331863541,23400507;335089432,15734824;336299141,7665683;337508850,3227656;337508850,0" o:connectangles="0,0,0,0,0,0,0,0,0,0,0,0,0,0,0,0,0,0,0,0,0,0,0,0,0,0,0,0,0,0,0,0,0,0,0,0,0,0,0,0,0,0,0,0,0,0,0,0,0,0,0,0,0,0,0"/>
                </v:shape>
                <v:shape id="Freeform 366" o:spid="_x0000_s1468" style="position:absolute;left:30365;top:4927;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"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3227656;0,7665683;2016182,15734824;4435600,23400507;7661491,29048905;10080909,32680019;12097091,34697304;14516510,37118046;16935928,37924960;18952110,39135331;22581237,40345702;24597419,41556073;27823310,41556073;140326260,41556073;142745678,41556073;145971570,42362987;148390988,43573358;150810406,44783729;154036297,47204471;156455715,49221756;158471897,51642498;159681606,53659784;162907497,60518553;166536625,67377322;167343098,75043006;168552807,79481033;168552807,83919060;168552807,79481033;168552807,75043006;170972225,67377322;172988407,60518553;176617534,53659784;178633716,51642498;181053135,49221756;183069316,47204471;185488735,44783729;187908153,43573358;191134044,42362987;193553462,41556073;196779353,41556073;309282303,41556073;311701722,41556073;314927613,40345702;316943795,39135331;319363213,37924960;322589104,37118046;325008522,34697304;327427941,32680019;328234413,29048905;331863541,23400507;335089432,15734824;336299141,7665683;337508850,3227656;337508850,0" o:connectangles="0,0,0,0,0,0,0,0,0,0,0,0,0,0,0,0,0,0,0,0,0,0,0,0,0,0,0,0,0,0,0,0,0,0,0,0,0,0,0,0,0,0,0,0,0,0,0,0,0,0,0,0,0,0,0"/>
                </v:shape>
                <v:shape id="Freeform 367" o:spid="_x0000_s1469" style="position:absolute;left:35680;top:4927;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"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3227656;0,7665683;2016182,15734824;4435600,23400507;7661491,29048905;10080909,32680019;12097091,34697304;14516510,37118046;16935928,37924960;18952110,39135331;22178001,40345702;24597419,41556073;27823310,41556073;140326260,41556073;142745678,41556073;145971570,42362987;148390988,43573358;150810406,44783729;154036297,47204471;156052479,49221756;158471897,51642498;159681606,53659784;162907497,60518553;166536625,67377322;167343098,75043006;168552807,79481033;168552807,83919060;168552807,79481033;168552807,75043006;170972225,67377322;172988407,60518553;176617534,53659784;178633716,51642498;181053135,49221756;183069316,47204471;185488735,44783729;187908153,43573358;191134044,42362987;193553462,41556073;196779353,41556073;309282303,41556073;311298485,41556073;314927613,40345702;316943795,39135331;319363213,37924960;322589104,37118046;325008522,34697304;327427941,32680019;328234413,29048905;331863541,23400507;335089432,15734824;336299141,7665683;337508850,3227656;337508850,0" o:connectangles="0,0,0,0,0,0,0,0,0,0,0,0,0,0,0,0,0,0,0,0,0,0,0,0,0,0,0,0,0,0,0,0,0,0,0,0,0,0,0,0,0,0,0,0,0,0,0,0,0,0,0,0,0,0,0"/>
                </v:shape>
                <v:shape id="Freeform 368" o:spid="_x0000_s1470" style="position:absolute;left:40995;top:4927;width:5315;height:1321;visibility:visible;mso-wrap-style:square;v-text-anchor:top" coordsize="83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"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3227656;0,7665683;2016182,15734824;4435600,23400507;7661491,29048905;10080909,32680019;12097091,34697304;14516510,37118046;16532692,37924960;18952110,39135331;22178001,40345702;24597419,41556073;27823310,41556073;140326260,41556073;142745678,41556073;145971570,42362987;148390988,43573358;150407170,44783729;154036297,47204471;156052479,49221756;158471897,51642498;159681606,53659784;162907497,60518553;166536625,67377322;167343098,75043006;168552807,79481033;168552807,83919060;168552807,79481033;168552807,75043006;170972225,67377322;172988407,60518553;176617534,53659784;178633716,51642498;181053135,49221756;183069316,47204471;185488735,44783729;187908153,43573358;191134044,42362987;193150226,41556073;196779353,41556073;309282303,41556073;311298485,41556073;314927613,40345702;316943795,39135331;319363213,37924960;322589104,37118046;325008522,34697304;327024704,32680019;328234413,29048905;331863541,23400507;335089432,15734824;336299141,7665683;337508850,3227656;337508850,0" o:connectangles="0,0,0,0,0,0,0,0,0,0,0,0,0,0,0,0,0,0,0,0,0,0,0,0,0,0,0,0,0,0,0,0,0,0,0,0,0,0,0,0,0,0,0,0,0,0,0,0,0,0,0,0,0,0,0"/>
                </v:shape>
                <v:rect id="Rectangle 369" o:spid="_x0000_s1471" style="position:absolute;left:5918;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" filled="f" stroked="f">
                  <v:textbox style="mso-fit-shape-to-text:t" inset="0,0,0,0">
                    <w:txbxContent>
                      <w:p w14:paraId="626FC1D7" w14:textId="77777777" w:rsidR="00B152BD" w:rsidRDefault="00B152BD" w:rsidP="008828D3">
                        <w:r>
                          <w:rPr>
                            <w:rFonts w:ascii="Courier New" w:hAnsi="Courier New" w:cs="Courier New"/>
                            <w:color w:val="000000"/>
                            <w:sz w:val="28"/>
                            <w:szCs w:val="28"/>
                            <w:lang w:val="en-US"/>
                          </w:rPr>
                          <w:t>0</w:t>
                        </w:r>
                      </w:p>
                    </w:txbxContent>
                  </v:textbox>
                </v:rect>
                <v:rect id="Rectangle 370" o:spid="_x0000_s1472" style="position:absolute;left:6978;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" filled="f" stroked="f">
                  <v:textbox style="mso-fit-shape-to-text:t" inset="0,0,0,0">
                    <w:txbxContent>
                      <w:p w14:paraId="79A199EC" w14:textId="77777777" w:rsidR="00B152BD" w:rsidRDefault="00B152BD" w:rsidP="008828D3">
                        <w:r>
                          <w:rPr>
                            <w:rFonts w:ascii="Courier New" w:hAnsi="Courier New" w:cs="Courier New"/>
                            <w:color w:val="000000"/>
                            <w:sz w:val="28"/>
                            <w:szCs w:val="28"/>
                            <w:lang w:val="en-US"/>
                          </w:rPr>
                          <w:t xml:space="preserve"> </w:t>
                        </w:r>
                      </w:p>
                    </w:txbxContent>
                  </v:textbox>
                </v:rect>
                <v:rect id="Rectangle 371" o:spid="_x0000_s1473" style="position:absolute;left:11233;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" filled="f" stroked="f">
                  <v:textbox style="mso-fit-shape-to-text:t" inset="0,0,0,0">
                    <w:txbxContent>
                      <w:p w14:paraId="1CEB4402" w14:textId="77777777" w:rsidR="00B152BD" w:rsidRDefault="00B152BD" w:rsidP="008828D3">
                        <w:r>
                          <w:rPr>
                            <w:rFonts w:ascii="Courier New" w:hAnsi="Courier New" w:cs="Courier New"/>
                            <w:color w:val="000000"/>
                            <w:sz w:val="28"/>
                            <w:szCs w:val="28"/>
                            <w:lang w:val="en-US"/>
                          </w:rPr>
                          <w:t>0</w:t>
                        </w:r>
                      </w:p>
                    </w:txbxContent>
                  </v:textbox>
                </v:rect>
                <v:rect id="Rectangle 372" o:spid="_x0000_s1474" style="position:absolute;left:12293;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" filled="f" stroked="f">
                  <v:textbox style="mso-fit-shape-to-text:t" inset="0,0,0,0">
                    <w:txbxContent>
                      <w:p w14:paraId="00BC896B" w14:textId="77777777" w:rsidR="00B152BD" w:rsidRDefault="00B152BD" w:rsidP="008828D3">
                        <w:r>
                          <w:rPr>
                            <w:rFonts w:ascii="Courier New" w:hAnsi="Courier New" w:cs="Courier New"/>
                            <w:color w:val="000000"/>
                            <w:sz w:val="28"/>
                            <w:szCs w:val="28"/>
                            <w:lang w:val="en-US"/>
                          </w:rPr>
                          <w:t xml:space="preserve"> </w:t>
                        </w:r>
                      </w:p>
                    </w:txbxContent>
                  </v:textbox>
                </v:rect>
                <v:rect id="Rectangle 373" o:spid="_x0000_s1475" style="position:absolute;left:37801;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" filled="f" stroked="f">
                  <v:textbox style="mso-fit-shape-to-text:t" inset="0,0,0,0">
                    <w:txbxContent>
                      <w:p w14:paraId="333D74EA" w14:textId="77777777" w:rsidR="00B152BD" w:rsidRDefault="00B152BD" w:rsidP="008828D3">
                        <w:r>
                          <w:rPr>
                            <w:rFonts w:ascii="Courier New" w:hAnsi="Courier New" w:cs="Courier New"/>
                            <w:color w:val="000000"/>
                            <w:sz w:val="28"/>
                            <w:szCs w:val="28"/>
                            <w:lang w:val="en-US"/>
                          </w:rPr>
                          <w:t>0</w:t>
                        </w:r>
                      </w:p>
                    </w:txbxContent>
                  </v:textbox>
                </v:rect>
                <v:rect id="Rectangle 374" o:spid="_x0000_s1476" style="position:absolute;left:38868;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" filled="f" stroked="f">
                  <v:textbox style="mso-fit-shape-to-text:t" inset="0,0,0,0">
                    <w:txbxContent>
                      <w:p w14:paraId="3B558D9D" w14:textId="77777777" w:rsidR="00B152BD" w:rsidRDefault="00B152BD" w:rsidP="008828D3">
                        <w:r>
                          <w:rPr>
                            <w:rFonts w:ascii="Courier New" w:hAnsi="Courier New" w:cs="Courier New"/>
                            <w:color w:val="000000"/>
                            <w:sz w:val="28"/>
                            <w:szCs w:val="28"/>
                            <w:lang w:val="en-US"/>
                          </w:rPr>
                          <w:t xml:space="preserve"> </w:t>
                        </w:r>
                      </w:p>
                    </w:txbxContent>
                  </v:textbox>
                </v:rect>
                <v:rect id="Rectangle 375" o:spid="_x0000_s1477" style="position:absolute;left:21863;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" filled="f" stroked="f">
                  <v:textbox style="mso-fit-shape-to-text:t" inset="0,0,0,0">
                    <w:txbxContent>
                      <w:p w14:paraId="4CF8D9EE" w14:textId="77777777" w:rsidR="00B152BD" w:rsidRDefault="00B152BD" w:rsidP="008828D3">
                        <w:r>
                          <w:rPr>
                            <w:rFonts w:ascii="Courier New" w:hAnsi="Courier New" w:cs="Courier New"/>
                            <w:color w:val="000000"/>
                            <w:sz w:val="28"/>
                            <w:szCs w:val="28"/>
                            <w:lang w:val="en-US"/>
                          </w:rPr>
                          <w:t>3</w:t>
                        </w:r>
                      </w:p>
                    </w:txbxContent>
                  </v:textbox>
                </v:rect>
                <v:rect id="Rectangle 376" o:spid="_x0000_s1478" style="position:absolute;left:22923;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" filled="f" stroked="f">
                  <v:textbox style="mso-fit-shape-to-text:t" inset="0,0,0,0">
                    <w:txbxContent>
                      <w:p w14:paraId="3EAB27DA" w14:textId="77777777" w:rsidR="00B152BD" w:rsidRDefault="00B152BD" w:rsidP="008828D3">
                        <w:r>
                          <w:rPr>
                            <w:rFonts w:ascii="Courier New" w:hAnsi="Courier New" w:cs="Courier New"/>
                            <w:color w:val="000000"/>
                            <w:sz w:val="28"/>
                            <w:szCs w:val="28"/>
                            <w:lang w:val="en-US"/>
                          </w:rPr>
                          <w:t xml:space="preserve"> </w:t>
                        </w:r>
                      </w:p>
                    </w:txbxContent>
                  </v:textbox>
                </v:rect>
                <v:rect id="Rectangle 377" o:spid="_x0000_s1479" style="position:absolute;left:16548;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" filled="f" stroked="f">
                  <v:textbox style="mso-fit-shape-to-text:t" inset="0,0,0,0">
                    <w:txbxContent>
                      <w:p w14:paraId="63B086E5" w14:textId="77777777" w:rsidR="00B152BD" w:rsidRDefault="00B152BD" w:rsidP="008828D3">
                        <w:r>
                          <w:rPr>
                            <w:rFonts w:ascii="Courier New" w:hAnsi="Courier New" w:cs="Courier New"/>
                            <w:color w:val="000000"/>
                            <w:sz w:val="28"/>
                            <w:szCs w:val="28"/>
                            <w:lang w:val="en-US"/>
                          </w:rPr>
                          <w:t>A</w:t>
                        </w:r>
                      </w:p>
                    </w:txbxContent>
                  </v:textbox>
                </v:rect>
                <v:rect id="Rectangle 378" o:spid="_x0000_s1480" style="position:absolute;left:17608;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" filled="f" stroked="f">
                  <v:textbox style="mso-fit-shape-to-text:t" inset="0,0,0,0">
                    <w:txbxContent>
                      <w:p w14:paraId="0EFCEF5D" w14:textId="77777777" w:rsidR="00B152BD" w:rsidRDefault="00B152BD" w:rsidP="008828D3">
                        <w:r>
                          <w:rPr>
                            <w:rFonts w:ascii="Courier New" w:hAnsi="Courier New" w:cs="Courier New"/>
                            <w:color w:val="000000"/>
                            <w:sz w:val="28"/>
                            <w:szCs w:val="28"/>
                            <w:lang w:val="en-US"/>
                          </w:rPr>
                          <w:t xml:space="preserve"> </w:t>
                        </w:r>
                      </w:p>
                    </w:txbxContent>
                  </v:textbox>
                </v:rect>
                <v:rect id="Rectangle 379" o:spid="_x0000_s1481" style="position:absolute;left:27178;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" filled="f" stroked="f">
                  <v:textbox style="mso-fit-shape-to-text:t" inset="0,0,0,0">
                    <w:txbxContent>
                      <w:p w14:paraId="3CE378C7" w14:textId="77777777" w:rsidR="00B152BD" w:rsidRDefault="00B152BD" w:rsidP="008828D3">
                        <w:r>
                          <w:rPr>
                            <w:rFonts w:ascii="Courier New" w:hAnsi="Courier New" w:cs="Courier New"/>
                            <w:color w:val="000000"/>
                            <w:sz w:val="28"/>
                            <w:szCs w:val="28"/>
                            <w:lang w:val="en-US"/>
                          </w:rPr>
                          <w:t>D</w:t>
                        </w:r>
                      </w:p>
                    </w:txbxContent>
                  </v:textbox>
                </v:rect>
                <v:rect id="Rectangle 380" o:spid="_x0000_s1482" style="position:absolute;left:28238;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" filled="f" stroked="f">
                  <v:textbox style="mso-fit-shape-to-text:t" inset="0,0,0,0">
                    <w:txbxContent>
                      <w:p w14:paraId="11BC6706" w14:textId="77777777" w:rsidR="00B152BD" w:rsidRDefault="00B152BD" w:rsidP="008828D3">
                        <w:r>
                          <w:rPr>
                            <w:rFonts w:ascii="Courier New" w:hAnsi="Courier New" w:cs="Courier New"/>
                            <w:color w:val="000000"/>
                            <w:sz w:val="28"/>
                            <w:szCs w:val="28"/>
                            <w:lang w:val="en-US"/>
                          </w:rPr>
                          <w:t xml:space="preserve"> </w:t>
                        </w:r>
                      </w:p>
                    </w:txbxContent>
                  </v:textbox>
                </v:rect>
                <v:rect id="Rectangle 381" o:spid="_x0000_s1483" style="position:absolute;left:32492;top:6248;width:1074;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" filled="f" stroked="f">
                  <v:textbox style="mso-fit-shape-to-text:t" inset="0,0,0,0">
                    <w:txbxContent>
                      <w:p w14:paraId="5203AFDB" w14:textId="77777777" w:rsidR="00B152BD" w:rsidRDefault="00B152BD" w:rsidP="008828D3">
                        <w:r>
                          <w:rPr>
                            <w:rFonts w:ascii="Courier New" w:hAnsi="Courier New" w:cs="Courier New"/>
                            <w:color w:val="000000"/>
                            <w:sz w:val="28"/>
                            <w:szCs w:val="28"/>
                            <w:lang w:val="en-US"/>
                          </w:rPr>
                          <w:t>7</w:t>
                        </w:r>
                      </w:p>
                    </w:txbxContent>
                  </v:textbox>
                </v:rect>
                <v:rect id="Rectangle 382" o:spid="_x0000_s1484" style="position:absolute;left:33553;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" filled="f" stroked="f">
                  <v:textbox style="mso-fit-shape-to-text:t" inset="0,0,0,0">
                    <w:txbxContent>
                      <w:p w14:paraId="73C47757" w14:textId="77777777" w:rsidR="00B152BD" w:rsidRDefault="00B152BD" w:rsidP="008828D3">
                        <w:r>
                          <w:rPr>
                            <w:rFonts w:ascii="Courier New" w:hAnsi="Courier New" w:cs="Courier New"/>
                            <w:color w:val="000000"/>
                            <w:sz w:val="28"/>
                            <w:szCs w:val="28"/>
                            <w:lang w:val="en-US"/>
                          </w:rPr>
                          <w:t xml:space="preserve"> </w:t>
                        </w:r>
                      </w:p>
                    </w:txbxContent>
                  </v:textbox>
                </v:rect>
                <v:rect id="Rectangle 383" o:spid="_x0000_s1485" style="position:absolute;left:43116;top:6248;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" filled="f" stroked="f">
                  <v:textbox style="mso-fit-shape-to-text:t" inset="0,0,0,0">
                    <w:txbxContent>
                      <w:p w14:paraId="08E0244C" w14:textId="77777777" w:rsidR="00B152BD" w:rsidRDefault="00B152BD" w:rsidP="008828D3">
                        <w:r>
                          <w:rPr>
                            <w:rFonts w:ascii="Courier New" w:hAnsi="Courier New" w:cs="Courier New"/>
                            <w:color w:val="000000"/>
                            <w:sz w:val="28"/>
                            <w:szCs w:val="28"/>
                            <w:lang w:val="en-US"/>
                          </w:rPr>
                          <w:t>A</w:t>
                        </w:r>
                      </w:p>
                    </w:txbxContent>
                  </v:textbox>
                </v:rect>
                <v:rect id="Rectangle 384" o:spid="_x0000_s1486" style="position:absolute;left:44183;top:6248;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" filled="f" stroked="f">
                  <v:textbox style="mso-fit-shape-to-text:t" inset="0,0,0,0">
                    <w:txbxContent>
                      <w:p w14:paraId="56154DCA" w14:textId="77777777" w:rsidR="00B152BD" w:rsidRDefault="00B152BD" w:rsidP="008828D3">
                        <w:r>
                          <w:rPr>
                            <w:rFonts w:ascii="Courier New" w:hAnsi="Courier New" w:cs="Courier New"/>
                            <w:color w:val="000000"/>
                            <w:sz w:val="28"/>
                            <w:szCs w:val="28"/>
                            <w:lang w:val="en-US"/>
                          </w:rPr>
                          <w:t xml:space="preserve"> </w:t>
                        </w:r>
                      </w:p>
                    </w:txbxContent>
                  </v:textbox>
                </v:rect>
                <v:rect id="Rectangle 385" o:spid="_x0000_s1487" style="position:absolute;top:8395;width:1828;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" filled="f" stroked="f">
                  <v:textbox style="mso-fit-shape-to-text:t" inset="0,0,0,0">
                    <w:txbxContent>
                      <w:p w14:paraId="27924A5A" w14:textId="77777777" w:rsidR="00B152BD" w:rsidRDefault="00B152BD" w:rsidP="008828D3">
                        <w:r>
                          <w:rPr>
                            <w:color w:val="000000"/>
                            <w:sz w:val="28"/>
                            <w:szCs w:val="28"/>
                            <w:lang w:val="en-US"/>
                          </w:rPr>
                          <w:t>= (</w:t>
                        </w:r>
                      </w:p>
                    </w:txbxContent>
                  </v:textbox>
                </v:rect>
                <v:rect id="Rectangle 386" o:spid="_x0000_s1488" style="position:absolute;left:2019;top:8573;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" filled="f" stroked="f">
                  <v:textbox style="mso-fit-shape-to-text:t" inset="0,0,0,0">
                    <w:txbxContent>
                      <w:p w14:paraId="1FA50E9D" w14:textId="77777777" w:rsidR="00B152BD" w:rsidRDefault="00B152BD" w:rsidP="008828D3">
                        <w:r>
                          <w:rPr>
                            <w:rFonts w:ascii="Courier New" w:hAnsi="Courier New" w:cs="Courier New"/>
                            <w:color w:val="000000"/>
                            <w:sz w:val="28"/>
                            <w:szCs w:val="28"/>
                            <w:lang w:val="en-US"/>
                          </w:rPr>
                          <w:t>1</w:t>
                        </w:r>
                      </w:p>
                    </w:txbxContent>
                  </v:textbox>
                </v:rect>
                <v:rect id="Rectangle 387" o:spid="_x0000_s1489" style="position:absolute;left:3079;top:8573;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" filled="f" stroked="f">
                  <v:textbox style="mso-fit-shape-to-text:t" inset="0,0,0,0">
                    <w:txbxContent>
                      <w:p w14:paraId="026B2E5F" w14:textId="77777777" w:rsidR="00B152BD" w:rsidRDefault="00B152BD" w:rsidP="008828D3">
                        <w:r>
                          <w:rPr>
                            <w:rFonts w:ascii="Courier New" w:hAnsi="Courier New" w:cs="Courier New"/>
                            <w:color w:val="000000"/>
                            <w:sz w:val="28"/>
                            <w:szCs w:val="28"/>
                            <w:lang w:val="en-US"/>
                          </w:rPr>
                          <w:t>,</w:t>
                        </w:r>
                      </w:p>
                    </w:txbxContent>
                  </v:textbox>
                </v:rect>
                <v:rect id="Rectangle 388" o:spid="_x0000_s1490" style="position:absolute;left:4146;top:8573;width:23476;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" filled="f" stroked="f">
                  <v:textbox style="mso-fit-shape-to-text:t" inset="0,0,0,0">
                    <w:txbxContent>
                      <w:p w14:paraId="4CE04918" w14:textId="77777777" w:rsidR="00B152BD" w:rsidRDefault="00B152BD" w:rsidP="008828D3">
                        <w:r>
                          <w:rPr>
                            <w:rFonts w:ascii="Courier New" w:hAnsi="Courier New" w:cs="Courier New"/>
                            <w:color w:val="000000"/>
                            <w:sz w:val="28"/>
                            <w:szCs w:val="28"/>
                            <w:lang w:val="en-US"/>
                          </w:rPr>
                          <w:t>0100011110101110000101</w:t>
                        </w:r>
                      </w:p>
                    </w:txbxContent>
                  </v:textbox>
                </v:rect>
                <v:rect id="Rectangle 389" o:spid="_x0000_s1491" style="position:absolute;left:27546;top:8395;width:540;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" filled="f" stroked="f">
                  <v:textbox style="mso-fit-shape-to-text:t" inset="0,0,0,0">
                    <w:txbxContent>
                      <w:p w14:paraId="483A0F50" w14:textId="77777777" w:rsidR="00B152BD" w:rsidRDefault="00B152BD" w:rsidP="008828D3">
                        <w:r>
                          <w:rPr>
                            <w:color w:val="000000"/>
                            <w:sz w:val="28"/>
                            <w:szCs w:val="28"/>
                            <w:lang w:val="en-US"/>
                          </w:rPr>
                          <w:t>)</w:t>
                        </w:r>
                      </w:p>
                    </w:txbxContent>
                  </v:textbox>
                </v:rect>
                <v:rect id="Rectangle 390" o:spid="_x0000_s1492" style="position:absolute;left:28130;top:9157;width:584;height:2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" filled="f" stroked="f">
                  <v:textbox style="mso-fit-shape-to-text:t" inset="0,0,0,0">
                    <w:txbxContent>
                      <w:p w14:paraId="67A4A8F3" w14:textId="77777777" w:rsidR="00B152BD" w:rsidRDefault="00B152BD" w:rsidP="008828D3">
                        <w:r>
                          <w:rPr>
                            <w:color w:val="000000"/>
                            <w:sz w:val="18"/>
                            <w:szCs w:val="18"/>
                            <w:lang w:val="en-US"/>
                          </w:rPr>
                          <w:t>2</w:t>
                        </w:r>
                      </w:p>
                    </w:txbxContent>
                  </v:textbox>
                </v:rect>
                <v:rect id="Rectangle 391" o:spid="_x0000_s1493" style="position:absolute;left:28733;top:8395;width:407;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" filled="f" stroked="f">
                  <v:textbox style="mso-fit-shape-to-text:t" inset="0,0,0,0">
                    <w:txbxContent>
                      <w:p w14:paraId="1636575D" w14:textId="77777777" w:rsidR="00B152BD" w:rsidRDefault="00B152BD" w:rsidP="008828D3">
                        <w:r>
                          <w:rPr>
                            <w:color w:val="000000"/>
                            <w:sz w:val="28"/>
                            <w:szCs w:val="28"/>
                            <w:lang w:val="en-US"/>
                          </w:rPr>
                          <w:t xml:space="preserve"> </w:t>
                        </w:r>
                      </w:p>
                    </w:txbxContent>
                  </v:textbox>
                </v:rect>
                <v:rect id="Rectangle 392" o:spid="_x0000_s1494" style="position:absolute;left:29178;top:8217;width:978;height:33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" filled="f" stroked="f">
                  <v:textbox style="mso-fit-shape-to-text:t" inset="0,0,0,0">
                    <w:txbxContent>
                      <w:p w14:paraId="61FD8970" w14:textId="77777777" w:rsidR="00B152BD" w:rsidRDefault="00B152BD" w:rsidP="008828D3">
                        <w:r>
                          <w:rPr>
                            <w:rFonts w:ascii="Symbol" w:hAnsi="Symbol" w:cs="Symbol"/>
                            <w:color w:val="000000"/>
                            <w:sz w:val="28"/>
                            <w:szCs w:val="28"/>
                            <w:lang w:val="en-US"/>
                          </w:rPr>
                          <w:t></w:t>
                        </w:r>
                      </w:p>
                    </w:txbxContent>
                  </v:textbox>
                </v:rect>
                <v:rect id="Rectangle 393" o:spid="_x0000_s1495" style="position:absolute;left:30149;top:8395;width:407;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" filled="f" stroked="f">
                  <v:textbox style="mso-fit-shape-to-text:t" inset="0,0,0,0">
                    <w:txbxContent>
                      <w:p w14:paraId="3379516F" w14:textId="77777777" w:rsidR="00B152BD" w:rsidRDefault="00B152BD" w:rsidP="008828D3">
                        <w:r>
                          <w:rPr>
                            <w:color w:val="000000"/>
                            <w:sz w:val="28"/>
                            <w:szCs w:val="28"/>
                            <w:lang w:val="en-US"/>
                          </w:rPr>
                          <w:t xml:space="preserve"> </w:t>
                        </w:r>
                      </w:p>
                    </w:txbxContent>
                  </v:textbox>
                </v:rect>
                <v:rect id="Rectangle 394" o:spid="_x0000_s1496" style="position:absolute;left:30594;top:8573;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" filled="f" stroked="f">
                  <v:textbox style="mso-fit-shape-to-text:t" inset="0,0,0,0">
                    <w:txbxContent>
                      <w:p w14:paraId="40587542" w14:textId="77777777" w:rsidR="00B152BD" w:rsidRDefault="00B152BD" w:rsidP="008828D3">
                        <w:r>
                          <w:rPr>
                            <w:rFonts w:ascii="Courier New" w:hAnsi="Courier New" w:cs="Courier New"/>
                            <w:color w:val="000000"/>
                            <w:sz w:val="28"/>
                            <w:szCs w:val="28"/>
                            <w:lang w:val="en-US"/>
                          </w:rPr>
                          <w:t>2</w:t>
                        </w:r>
                      </w:p>
                    </w:txbxContent>
                  </v:textbox>
                </v:rect>
                <v:rect id="Rectangle 395" o:spid="_x0000_s1497" style="position:absolute;left:31654;top:8313;width:692;height:24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" filled="f" stroked="f">
                  <v:textbox style="mso-fit-shape-to-text:t" inset="0,0,0,0">
                    <w:txbxContent>
                      <w:p w14:paraId="6E384D4A" w14:textId="77777777" w:rsidR="00B152BD" w:rsidRDefault="00B152BD" w:rsidP="008828D3">
                        <w:r>
                          <w:rPr>
                            <w:rFonts w:ascii="Courier New" w:hAnsi="Courier New" w:cs="Courier New"/>
                            <w:color w:val="000000"/>
                            <w:sz w:val="18"/>
                            <w:szCs w:val="18"/>
                            <w:lang w:val="en-US"/>
                          </w:rPr>
                          <w:t>–</w:t>
                        </w:r>
                      </w:p>
                    </w:txbxContent>
                  </v:textbox>
                </v:rect>
                <v:rect id="Rectangle 396" o:spid="_x0000_s1498" style="position:absolute;left:32365;top:8313;width:693;height:24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" filled="f" stroked="f">
                  <v:textbox style="mso-fit-shape-to-text:t" inset="0,0,0,0">
                    <w:txbxContent>
                      <w:p w14:paraId="123145CC" w14:textId="77777777" w:rsidR="00B152BD" w:rsidRDefault="00B152BD" w:rsidP="008828D3">
                        <w:r>
                          <w:rPr>
                            <w:rFonts w:ascii="Courier New" w:hAnsi="Courier New" w:cs="Courier New"/>
                            <w:color w:val="000000"/>
                            <w:sz w:val="18"/>
                            <w:szCs w:val="18"/>
                            <w:lang w:val="en-US"/>
                          </w:rPr>
                          <w:t>9</w:t>
                        </w:r>
                      </w:p>
                    </w:txbxContent>
                  </v:textbox>
                </v:rect>
                <v:rect id="Rectangle 397" o:spid="_x0000_s1499" style="position:absolute;left:33077;top:8395;width:451;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" filled="f" stroked="f">
                  <v:textbox style="mso-fit-shape-to-text:t" inset="0,0,0,0">
                    <w:txbxContent>
                      <w:p w14:paraId="0A96EBB6" w14:textId="77777777" w:rsidR="00B152BD" w:rsidRDefault="00B152BD" w:rsidP="008828D3">
                        <w:r>
                          <w:rPr>
                            <w:color w:val="000000"/>
                            <w:sz w:val="28"/>
                            <w:szCs w:val="28"/>
                            <w:lang w:val="en-US"/>
                          </w:rPr>
                          <w:t xml:space="preserve">. </w:t>
                        </w:r>
                      </w:p>
                    </w:txbxContent>
                  </v:textbox>
                </v:rect>
                <v:rect id="Rectangle 398" o:spid="_x0000_s1500" style="position:absolute;left:33959;top:8395;width:407;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" filled="f" stroked="f">
                  <v:textbox style="mso-fit-shape-to-text:t" inset="0,0,0,0">
                    <w:txbxContent>
                      <w:p w14:paraId="792DBA5B" w14:textId="77777777" w:rsidR="00B152BD" w:rsidRDefault="00B152BD" w:rsidP="008828D3">
                        <w:r>
                          <w:rPr>
                            <w:color w:val="000000"/>
                            <w:sz w:val="28"/>
                            <w:szCs w:val="28"/>
                            <w:lang w:val="en-US"/>
                          </w:rPr>
                          <w:t xml:space="preserve"> </w:t>
                        </w:r>
                      </w:p>
                    </w:txbxContent>
                  </v:textbox>
                </v:rect>
                <v:shape id="Freeform 399" o:spid="_x0000_s1501" style="position:absolute;left:1327;top:10568;width:26574;height:1322;visibility:visible;mso-wrap-style:square;v-text-anchor:top" coordsize="4185,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"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2420742;1209664,5648398;4435435,10086425;8064427,14524453;13709526,17752109;23790060,23400507;41531800,29048905;62096089,34697304;85482928,37924960;112498759,40345702;140724254,41556073;717734018,41556073;744749849,43573358;769346352,47204471;791926748,51642498;811281373,57290897;827007006,63746209;832652105,67377322;837087540,70604978;840313311,75043006;842732639,79481033;843942303,83919060;844748746,79481033;845958410,75043006;850393845,70604978;854829280,67377322;860474379,63746209;875393569,57290897;894344973,51642498;916925369,47204471;942731536,43573358;969747367,41556073;1546757131,41556073;1574982626,40345702;1601998457,37924960;1625788517,34697304;1645949585,29048905;1663691325,23400507;1673771859,17752109;1678610515,14524453;1683045950,10086425;1685062057,5648398;1687481385,2420742" o:connectangles="0,0,0,0,0,0,0,0,0,0,0,0,0,0,0,0,0,0,0,0,0,0,0,0,0,0,0,0,0,0,0,0,0,0,0,0,0,0,0,0,0,0,0"/>
                </v:shape>
                <v:shape id="Freeform 400" o:spid="_x0000_s1502" style="position:absolute;left:32010;top:9437;width:889;height:2700;visibility:visible;mso-wrap-style:square;v-text-anchor:top" coordsize="14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" path="m62,417r,-300l64,111r,-2l67,109r3,-3l76,109r2,l78,111r3,6l81,417r-3,2l78,422r-2,3l70,425r-3,l64,422r,-3l62,417xm,139l70,r70,139l,139xe" fillcolor="black" strokeweight=".15pt">
                  <v:path arrowok="t" o:connecttype="custom" o:connectlocs="25000512,168168501;25000512,47183968;25806981,44764277;25806981,43957714;27016683,43957714;28226385,42747868;30645789,43957714;31452258,43957714;31452258,44764277;32661960,47183968;32661960,168168501;31452258,168975064;31452258,170184910;30645789,171394755;28226385,171394755;27016683,171394755;25806981,170184910;25806981,168975064;25000512,168168501;25000512,168168501;0,56056167;28226385,0;56452770,56056167;0,56056167" o:connectangles="0,0,0,0,0,0,0,0,0,0,0,0,0,0,0,0,0,0,0,0,0,0,0,0"/>
                  <o:lock v:ext="edit" verticies="t"/>
                </v:shape>
                <v:rect id="Rectangle 401" o:spid="_x0000_s1503" style="position:absolute;left:12401;top:12264;width:5512;height:2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" filled="f" stroked="f">
                  <v:textbox inset="0,0,0,0">
                    <w:txbxContent>
                      <w:p w14:paraId="158DF8BF" w14:textId="77777777" w:rsidR="00B152BD" w:rsidRPr="00D337B1" w:rsidRDefault="00B152BD" w:rsidP="008828D3">
                        <w:pPr>
                          <w:rPr>
                            <w:rFonts w:ascii="Times New Roman" w:hAnsi="Times New Roman" w:cs="Times New Roman"/>
                          </w:rPr>
                        </w:pPr>
                        <w:r>
                          <w:rPr>
                            <w:color w:val="000000"/>
                            <w:lang w:val="en-US"/>
                          </w:rPr>
                          <w:t>мантисса</w:t>
                        </w:r>
                      </w:p>
                      <w:p w14:paraId="028C7BE0" w14:textId="77777777" w:rsidR="00B152BD" w:rsidRDefault="00B152BD"/>
                    </w:txbxContent>
                  </v:textbox>
                </v:rect>
                <v:rect id="Rectangle 402" o:spid="_x0000_s1504" style="position:absolute;left:18161;top:12264;width:317;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" filled="f" stroked="f">
                  <v:textbox style="mso-fit-shape-to-text:t" inset="0,0,0,0">
                    <w:txbxContent>
                      <w:p w14:paraId="554C8293" w14:textId="77777777" w:rsidR="00B152BD" w:rsidRDefault="00B152BD" w:rsidP="008828D3">
                        <w:r>
                          <w:rPr>
                            <w:color w:val="000000"/>
                            <w:lang w:val="en-US"/>
                          </w:rPr>
                          <w:t xml:space="preserve"> </w:t>
                        </w:r>
                      </w:p>
                    </w:txbxContent>
                  </v:textbox>
                </v:rect>
                <v:rect id="Rectangle 403" o:spid="_x0000_s1505" style="position:absolute;left:30079;top:12264;width:4846;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" filled="f" stroked="f">
                  <v:textbox inset="0,0,0,0">
                    <w:txbxContent>
                      <w:p w14:paraId="1A27E92F" w14:textId="77777777" w:rsidR="00B152BD" w:rsidRDefault="00B152BD" w:rsidP="008828D3">
                        <w:r w:rsidRPr="00D337B1">
                          <w:rPr>
                            <w:rFonts w:ascii="Times New Roman" w:hAnsi="Times New Roman" w:cs="Times New Roman"/>
                            <w:color w:val="000000"/>
                            <w:lang w:val="en-US"/>
                          </w:rPr>
                          <w:t>порядо</w:t>
                        </w:r>
                        <w:r>
                          <w:rPr>
                            <w:color w:val="000000"/>
                            <w:lang w:val="en-US"/>
                          </w:rPr>
                          <w:t>к</w:t>
                        </w:r>
                      </w:p>
                    </w:txbxContent>
                  </v:textbox>
                </v:rect>
                <v:rect id="Rectangle 404" o:spid="_x0000_s1506" style="position:absolute;left:35109;top:12264;width:317;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" filled="f" stroked="f">
                  <v:textbox style="mso-fit-shape-to-text:t" inset="0,0,0,0">
                    <w:txbxContent>
                      <w:p w14:paraId="3B1B7903" w14:textId="77777777" w:rsidR="00B152BD" w:rsidRDefault="00B152BD" w:rsidP="008828D3">
                        <w:r>
                          <w:rPr>
                            <w:color w:val="000000"/>
                            <w:lang w:val="en-US"/>
                          </w:rPr>
                          <w:t xml:space="preserve"> </w:t>
                        </w:r>
                      </w:p>
                    </w:txbxContent>
                  </v:textbox>
                </v:rect>
                <v:rect id="Rectangle 405" o:spid="_x0000_s1507" style="position:absolute;top:359;width:3416;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" filled="f" stroked="f">
                  <v:textbox style="mso-fit-shape-to-text:t" inset="0,0,0,0">
                    <w:txbxContent>
                      <w:p w14:paraId="5CA7C200" w14:textId="77777777" w:rsidR="00B152BD" w:rsidRDefault="00B152BD"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1508" style="position:absolute;left:3632;top:537;width:6407;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" filled="f" stroked="f">
                  <v:textbox style="mso-fit-shape-to-text:t" inset="0,0,0,0">
                    <w:txbxContent>
                      <w:p w14:paraId="2E9D752D" w14:textId="77777777" w:rsidR="00B152BD" w:rsidRDefault="00B152BD" w:rsidP="008828D3">
                        <w:r>
                          <w:rPr>
                            <w:rFonts w:ascii="Courier New" w:hAnsi="Courier New" w:cs="Courier New"/>
                            <w:color w:val="000000"/>
                            <w:sz w:val="28"/>
                            <w:szCs w:val="28"/>
                            <w:lang w:val="en-US"/>
                          </w:rPr>
                          <w:t>0,0025</w:t>
                        </w:r>
                      </w:p>
                    </w:txbxContent>
                  </v:textbox>
                </v:rect>
                <v:rect id="Rectangle 407" o:spid="_x0000_s1509" style="position:absolute;left:10026;top:359;width:540;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" filled="f" stroked="f">
                  <v:textbox style="mso-fit-shape-to-text:t" inset="0,0,0,0">
                    <w:txbxContent>
                      <w:p w14:paraId="7BB32FE7" w14:textId="77777777" w:rsidR="00B152BD" w:rsidRDefault="00B152BD" w:rsidP="008828D3">
                        <w:r>
                          <w:rPr>
                            <w:color w:val="000000"/>
                            <w:sz w:val="28"/>
                            <w:szCs w:val="28"/>
                            <w:lang w:val="en-US"/>
                          </w:rPr>
                          <w:t>)</w:t>
                        </w:r>
                      </w:p>
                    </w:txbxContent>
                  </v:textbox>
                </v:rect>
                <v:rect id="Rectangle 408" o:spid="_x0000_s1510" style="position:absolute;left:10610;top:1115;width:1162;height:2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" filled="f" stroked="f">
                  <v:textbox style="mso-fit-shape-to-text:t" inset="0,0,0,0">
                    <w:txbxContent>
                      <w:p w14:paraId="05CA944F" w14:textId="77777777" w:rsidR="00B152BD" w:rsidRDefault="00B152BD" w:rsidP="008828D3">
                        <w:r>
                          <w:rPr>
                            <w:color w:val="000000"/>
                            <w:sz w:val="18"/>
                            <w:szCs w:val="18"/>
                            <w:lang w:val="en-US"/>
                          </w:rPr>
                          <w:t>10</w:t>
                        </w:r>
                      </w:p>
                    </w:txbxContent>
                  </v:textbox>
                </v:rect>
                <v:rect id="Rectangle 409" o:spid="_x0000_s1511" style="position:absolute;left:11817;top:359;width:2229;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" filled="f" stroked="f">
                  <v:textbox style="mso-fit-shape-to-text:t" inset="0,0,0,0">
                    <w:txbxContent>
                      <w:p w14:paraId="1D19D98D" w14:textId="77777777" w:rsidR="00B152BD" w:rsidRDefault="00B152BD" w:rsidP="008828D3">
                        <w:r>
                          <w:rPr>
                            <w:color w:val="000000"/>
                            <w:sz w:val="28"/>
                            <w:szCs w:val="28"/>
                            <w:lang w:val="en-US"/>
                          </w:rPr>
                          <w:t xml:space="preserve"> = (</w:t>
                        </w:r>
                      </w:p>
                    </w:txbxContent>
                  </v:textbox>
                </v:rect>
                <v:rect id="Rectangle 410" o:spid="_x0000_s1512" style="position:absolute;left:14281;top:537;width:6407;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" filled="f" stroked="f">
                  <v:textbox style="mso-fit-shape-to-text:t" inset="0,0,0,0">
                    <w:txbxContent>
                      <w:p w14:paraId="529D9BDC" w14:textId="77777777" w:rsidR="00B152BD" w:rsidRDefault="00B152BD" w:rsidP="008828D3">
                        <w:r>
                          <w:rPr>
                            <w:rFonts w:ascii="Courier New" w:hAnsi="Courier New" w:cs="Courier New"/>
                            <w:color w:val="000000"/>
                            <w:sz w:val="28"/>
                            <w:szCs w:val="28"/>
                            <w:lang w:val="en-US"/>
                          </w:rPr>
                          <w:t>0,00A3</w:t>
                        </w:r>
                      </w:p>
                    </w:txbxContent>
                  </v:textbox>
                </v:rect>
                <v:rect id="Rectangle 411" o:spid="_x0000_s1513" style="position:absolute;left:20656;top:537;width:4274;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" filled="f" stroked="f">
                  <v:textbox style="mso-fit-shape-to-text:t" inset="0,0,0,0">
                    <w:txbxContent>
                      <w:p w14:paraId="28D9E9CB" w14:textId="77777777" w:rsidR="00B152BD" w:rsidRDefault="00B152BD" w:rsidP="008828D3">
                        <w:r>
                          <w:rPr>
                            <w:rFonts w:ascii="Courier New" w:hAnsi="Courier New" w:cs="Courier New"/>
                            <w:color w:val="000000"/>
                            <w:sz w:val="28"/>
                            <w:szCs w:val="28"/>
                            <w:lang w:val="en-US"/>
                          </w:rPr>
                          <w:t>D70A</w:t>
                        </w:r>
                      </w:p>
                    </w:txbxContent>
                  </v:textbox>
                </v:rect>
                <v:rect id="Rectangle 412" o:spid="_x0000_s1514" style="position:absolute;left:24904;top:359;width:540;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" filled="f" stroked="f">
                  <v:textbox style="mso-fit-shape-to-text:t" inset="0,0,0,0">
                    <w:txbxContent>
                      <w:p w14:paraId="301F7AB6" w14:textId="77777777" w:rsidR="00B152BD" w:rsidRDefault="00B152BD" w:rsidP="008828D3">
                        <w:r>
                          <w:rPr>
                            <w:color w:val="000000"/>
                            <w:sz w:val="28"/>
                            <w:szCs w:val="28"/>
                            <w:lang w:val="en-US"/>
                          </w:rPr>
                          <w:t>)</w:t>
                        </w:r>
                      </w:p>
                    </w:txbxContent>
                  </v:textbox>
                </v:rect>
                <v:rect id="Rectangle 413" o:spid="_x0000_s1515" style="position:absolute;left:25495;top:1115;width:1162;height:2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" filled="f" stroked="f">
                  <v:textbox style="mso-fit-shape-to-text:t" inset="0,0,0,0">
                    <w:txbxContent>
                      <w:p w14:paraId="75C09CDC" w14:textId="77777777" w:rsidR="00B152BD" w:rsidRDefault="00B152BD" w:rsidP="008828D3">
                        <w:r>
                          <w:rPr>
                            <w:color w:val="000000"/>
                            <w:sz w:val="18"/>
                            <w:szCs w:val="18"/>
                            <w:lang w:val="en-US"/>
                          </w:rPr>
                          <w:t>16</w:t>
                        </w:r>
                      </w:p>
                    </w:txbxContent>
                  </v:textbox>
                </v:rect>
                <v:rect id="Rectangle 414" o:spid="_x0000_s1516" style="position:absolute;left:26695;top:359;width:1289;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" filled="f" stroked="f">
                  <v:textbox style="mso-fit-shape-to-text:t" inset="0,0,0,0">
                    <w:txbxContent>
                      <w:p w14:paraId="5651F019" w14:textId="77777777" w:rsidR="00B152BD" w:rsidRDefault="00B152BD" w:rsidP="008828D3">
                        <w:r>
                          <w:rPr>
                            <w:color w:val="000000"/>
                            <w:sz w:val="28"/>
                            <w:szCs w:val="28"/>
                            <w:lang w:val="en-US"/>
                          </w:rPr>
                          <w:t xml:space="preserve"> = </w:t>
                        </w:r>
                      </w:p>
                    </w:txbxContent>
                  </v:textbox>
                </v:rect>
                <v:rect id="Rectangle 415" o:spid="_x0000_s1517" style="position:absolute;left:28575;top:359;width:406;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" filled="f" stroked="f">
                  <v:textbox style="mso-fit-shape-to-text:t" inset="0,0,0,0">
                    <w:txbxContent>
                      <w:p w14:paraId="3A38E3D2" w14:textId="77777777" w:rsidR="00B152BD" w:rsidRDefault="00B152BD" w:rsidP="008828D3">
                        <w:r>
                          <w:rPr>
                            <w:color w:val="000000"/>
                            <w:sz w:val="28"/>
                            <w:szCs w:val="28"/>
                            <w:lang w:val="en-US"/>
                          </w:rPr>
                          <w:t xml:space="preserve"> </w:t>
                        </w:r>
                      </w:p>
                    </w:txbxContent>
                  </v:textbox>
                </v:rect>
                <w10:anchorlock/>
              </v:group>
            </w:pict>
          </mc:Fallback>
        </mc:AlternateContent>
      </w:r>
    </w:p>
    <w:p w14:paraId="437124EE" w14:textId="77777777"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14:paraId="66A29F1E" w14:textId="77777777"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14:paraId="07BF27E1"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14:paraId="4B699E61" w14:textId="77777777"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14:paraId="2DEDDF8F" w14:textId="77777777"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r w:rsidRPr="008427C4">
        <w:rPr>
          <w:rFonts w:ascii="Times New Roman" w:hAnsi="Times New Roman" w:cs="Times New Roman"/>
          <w:sz w:val="28"/>
          <w:szCs w:val="28"/>
        </w:rPr>
        <w:t>1110110  – обратный код порядка,</w:t>
      </w:r>
    </w:p>
    <w:p w14:paraId="19A62F24" w14:textId="77777777" w:rsidR="008828D3" w:rsidRPr="008427C4" w:rsidRDefault="008828D3" w:rsidP="008828D3">
      <w:pPr>
        <w:spacing w:after="0"/>
        <w:ind w:right="1024" w:firstLine="539"/>
        <w:jc w:val="both"/>
        <w:rPr>
          <w:rFonts w:ascii="Times New Roman" w:hAnsi="Times New Roman" w:cs="Times New Roman"/>
          <w:sz w:val="28"/>
          <w:szCs w:val="28"/>
        </w:rPr>
      </w:pPr>
      <w:r w:rsidRPr="008427C4">
        <w:rPr>
          <w:rFonts w:ascii="Times New Roman" w:hAnsi="Times New Roman" w:cs="Times New Roman"/>
          <w:sz w:val="28"/>
          <w:szCs w:val="28"/>
        </w:rPr>
        <w:t>01110110  – смещенный порядок.</w:t>
      </w:r>
    </w:p>
    <w:p w14:paraId="176B48C7" w14:textId="77777777" w:rsidR="008828D3" w:rsidRPr="003036E6" w:rsidRDefault="008828D3" w:rsidP="008828D3">
      <w:pPr>
        <w:spacing w:after="0"/>
        <w:ind w:right="1024" w:firstLine="539"/>
        <w:jc w:val="both"/>
        <w:rPr>
          <w:sz w:val="16"/>
          <w:szCs w:val="16"/>
        </w:rPr>
      </w:pPr>
    </w:p>
    <w:p w14:paraId="09D3C5D3" w14:textId="77777777"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14:paraId="1C58E6BA" w14:textId="77777777" w:rsidR="008828D3" w:rsidRDefault="008828D3" w:rsidP="008828D3">
      <w:pPr>
        <w:ind w:right="1024" w:firstLine="540"/>
        <w:jc w:val="center"/>
        <w:rPr>
          <w:sz w:val="28"/>
          <w:szCs w:val="28"/>
        </w:rPr>
      </w:pPr>
      <w:r w:rsidRPr="00C9576A">
        <w:rPr>
          <w:noProof/>
          <w:sz w:val="28"/>
          <w:szCs w:val="28"/>
          <w:lang w:eastAsia="ru-RU"/>
        </w:rPr>
        <w:drawing>
          <wp:inline distT="0" distB="0" distL="0" distR="0" wp14:anchorId="372F3F21" wp14:editId="2A95B3D9">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14:paraId="19983475" w14:textId="77777777"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14:paraId="7F211988"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 xml:space="preserve">00,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14:paraId="33DD7CFB"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14:paraId="5310655A"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4C216406" wp14:editId="38070C01">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14:paraId="370D0211"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14:paraId="09150DE3"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14:paraId="07C26A6D" w14:textId="77777777"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lastRenderedPageBreak/>
        <w:drawing>
          <wp:inline distT="0" distB="0" distL="0" distR="0" wp14:anchorId="01644355" wp14:editId="7E77B37F">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14:paraId="48798A79"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14:paraId="79C22A9B"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14:paraId="28E976AB"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1F7A496D"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14:paraId="315FA321"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w:t>
      </w:r>
      <w:smartTag w:uri="urn:schemas-microsoft-com:office:smarttags" w:element="metricconverter">
        <w:smartTagPr>
          <w:attr w:name="ProductID" w:val="18F"/>
        </w:smartTagPr>
        <w:r w:rsidRPr="00AE7B16">
          <w:rPr>
            <w:rFonts w:ascii="Times New Roman" w:hAnsi="Times New Roman" w:cs="Times New Roman"/>
            <w:sz w:val="28"/>
            <w:szCs w:val="28"/>
          </w:rPr>
          <w:t>18</w:t>
        </w:r>
        <w:r w:rsidRPr="00AE7B16">
          <w:rPr>
            <w:rFonts w:ascii="Times New Roman" w:hAnsi="Times New Roman" w:cs="Times New Roman"/>
            <w:sz w:val="28"/>
            <w:szCs w:val="28"/>
            <w:lang w:val="en-US"/>
          </w:rPr>
          <w:t>F</w:t>
        </w:r>
      </w:smartTag>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14:paraId="3D01FC3C"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14:paraId="10365C12"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14:paraId="1076E2F4" w14:textId="77777777"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14:paraId="3BED57E6"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14:paraId="1B51E14F"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14:anchorId="512E0201" wp14:editId="6D0FB0E9">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14:paraId="2F3D4381"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5C53815B"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14:paraId="0A966391"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46766D8B"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14:paraId="48554C5B"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0B5F1741"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14:paraId="5A0BC412" w14:textId="77777777"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14:paraId="106DCDDE" w14:textId="77777777"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14:paraId="5F7F83A1"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14:paraId="39E9AA5B" w14:textId="4EA7C2BD" w:rsidR="00644CC1" w:rsidRPr="00AE7B16" w:rsidRDefault="00A0500F"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c">
            <w:drawing>
              <wp:inline distT="0" distB="0" distL="0" distR="0" wp14:anchorId="0E02BE9A" wp14:editId="2CF1ADDD">
                <wp:extent cx="5400675" cy="1601470"/>
                <wp:effectExtent l="0" t="0" r="0" b="0"/>
                <wp:docPr id="493" name="Полотно 10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49329781" name="Rectangle 52"/>
                        <wps:cNvSpPr>
                          <a:spLocks noChangeArrowheads="1"/>
                        </wps:cNvSpPr>
                        <wps:spPr bwMode="auto">
                          <a:xfrm>
                            <a:off x="5000" y="1315875"/>
                            <a:ext cx="114302"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374BF" w14:textId="77777777" w:rsidR="00B152BD" w:rsidRDefault="00B152BD" w:rsidP="00644CC1"/>
                          </w:txbxContent>
                        </wps:txbx>
                        <wps:bodyPr rot="0" vert="horz" wrap="square" lIns="0" tIns="0" rIns="0" bIns="0" anchor="t" anchorCtr="0" upright="1">
                          <a:spAutoFit/>
                        </wps:bodyPr>
                      </wps:wsp>
                      <wps:wsp>
                        <wps:cNvPr id="1248298971" name="Rectangle 53"/>
                        <wps:cNvSpPr>
                          <a:spLocks noChangeArrowheads="1"/>
                        </wps:cNvSpPr>
                        <wps:spPr bwMode="auto">
                          <a:xfrm>
                            <a:off x="201203" y="425992"/>
                            <a:ext cx="1074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6307A"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1165120497" name="Rectangle 54"/>
                        <wps:cNvSpPr>
                          <a:spLocks noChangeArrowheads="1"/>
                        </wps:cNvSpPr>
                        <wps:spPr bwMode="auto">
                          <a:xfrm>
                            <a:off x="307904"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4A427"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513143148" name="Rectangle 55"/>
                        <wps:cNvSpPr>
                          <a:spLocks noChangeArrowheads="1"/>
                        </wps:cNvSpPr>
                        <wps:spPr bwMode="auto">
                          <a:xfrm>
                            <a:off x="414006"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9FE98"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2138154664" name="Rectangle 56"/>
                        <wps:cNvSpPr>
                          <a:spLocks noChangeArrowheads="1"/>
                        </wps:cNvSpPr>
                        <wps:spPr bwMode="auto">
                          <a:xfrm>
                            <a:off x="520007"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B9480"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50728958" name="Rectangle 57"/>
                        <wps:cNvSpPr>
                          <a:spLocks noChangeArrowheads="1"/>
                        </wps:cNvSpPr>
                        <wps:spPr bwMode="auto">
                          <a:xfrm>
                            <a:off x="546708"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376C3"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233929206" name="Rectangle 58"/>
                        <wps:cNvSpPr>
                          <a:spLocks noChangeArrowheads="1"/>
                        </wps:cNvSpPr>
                        <wps:spPr bwMode="auto">
                          <a:xfrm>
                            <a:off x="652709"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7721C"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867153820" name="Rectangle 59"/>
                        <wps:cNvSpPr>
                          <a:spLocks noChangeArrowheads="1"/>
                        </wps:cNvSpPr>
                        <wps:spPr bwMode="auto">
                          <a:xfrm>
                            <a:off x="677509"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01140"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507759602" name="Rectangle 60"/>
                        <wps:cNvSpPr>
                          <a:spLocks noChangeArrowheads="1"/>
                        </wps:cNvSpPr>
                        <wps:spPr bwMode="auto">
                          <a:xfrm>
                            <a:off x="783511" y="425992"/>
                            <a:ext cx="1074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3C700"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881970188" name="Rectangle 61"/>
                        <wps:cNvSpPr>
                          <a:spLocks noChangeArrowheads="1"/>
                        </wps:cNvSpPr>
                        <wps:spPr bwMode="auto">
                          <a:xfrm>
                            <a:off x="944213"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B1CA2"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70079205" name="Rectangle 62"/>
                        <wps:cNvSpPr>
                          <a:spLocks noChangeArrowheads="1"/>
                        </wps:cNvSpPr>
                        <wps:spPr bwMode="auto">
                          <a:xfrm>
                            <a:off x="1050215" y="425992"/>
                            <a:ext cx="1074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8A941"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065068681" name="Rectangle 63"/>
                        <wps:cNvSpPr>
                          <a:spLocks noChangeArrowheads="1"/>
                        </wps:cNvSpPr>
                        <wps:spPr bwMode="auto">
                          <a:xfrm>
                            <a:off x="1076915"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8EF97"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1153919495" name="Rectangle 64"/>
                        <wps:cNvSpPr>
                          <a:spLocks noChangeArrowheads="1"/>
                        </wps:cNvSpPr>
                        <wps:spPr bwMode="auto">
                          <a:xfrm>
                            <a:off x="1183016"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68D41"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959237155" name="Rectangle 65"/>
                        <wps:cNvSpPr>
                          <a:spLocks noChangeArrowheads="1"/>
                        </wps:cNvSpPr>
                        <wps:spPr bwMode="auto">
                          <a:xfrm>
                            <a:off x="1209617"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85C11"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1371762034" name="Rectangle 66"/>
                        <wps:cNvSpPr>
                          <a:spLocks noChangeArrowheads="1"/>
                        </wps:cNvSpPr>
                        <wps:spPr bwMode="auto">
                          <a:xfrm>
                            <a:off x="1315718"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4A5D0"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443959917" name="Rectangle 67"/>
                        <wps:cNvSpPr>
                          <a:spLocks noChangeArrowheads="1"/>
                        </wps:cNvSpPr>
                        <wps:spPr bwMode="auto">
                          <a:xfrm>
                            <a:off x="1342319" y="425992"/>
                            <a:ext cx="1074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443E0"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551199830" name="Rectangle 68"/>
                        <wps:cNvSpPr>
                          <a:spLocks noChangeArrowheads="1"/>
                        </wps:cNvSpPr>
                        <wps:spPr bwMode="auto">
                          <a:xfrm>
                            <a:off x="1448420"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CEC1B"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919537266" name="Rectangle 69"/>
                        <wps:cNvSpPr>
                          <a:spLocks noChangeArrowheads="1"/>
                        </wps:cNvSpPr>
                        <wps:spPr bwMode="auto">
                          <a:xfrm>
                            <a:off x="1607822"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3165C"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837138003" name="Rectangle 70"/>
                        <wps:cNvSpPr>
                          <a:spLocks noChangeArrowheads="1"/>
                        </wps:cNvSpPr>
                        <wps:spPr bwMode="auto">
                          <a:xfrm>
                            <a:off x="1713824"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2E1DC"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390547065" name="Rectangle 71"/>
                        <wps:cNvSpPr>
                          <a:spLocks noChangeArrowheads="1"/>
                        </wps:cNvSpPr>
                        <wps:spPr bwMode="auto">
                          <a:xfrm>
                            <a:off x="1739924"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2CE35"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924244966" name="Rectangle 72"/>
                        <wps:cNvSpPr>
                          <a:spLocks noChangeArrowheads="1"/>
                        </wps:cNvSpPr>
                        <wps:spPr bwMode="auto">
                          <a:xfrm>
                            <a:off x="1846526"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23C49"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073089898" name="Rectangle 73"/>
                        <wps:cNvSpPr>
                          <a:spLocks noChangeArrowheads="1"/>
                        </wps:cNvSpPr>
                        <wps:spPr bwMode="auto">
                          <a:xfrm>
                            <a:off x="1872626"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7FE23"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204361289" name="Rectangle 74"/>
                        <wps:cNvSpPr>
                          <a:spLocks noChangeArrowheads="1"/>
                        </wps:cNvSpPr>
                        <wps:spPr bwMode="auto">
                          <a:xfrm>
                            <a:off x="1978627"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6D37D"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104793688" name="Rectangle 75"/>
                        <wps:cNvSpPr>
                          <a:spLocks noChangeArrowheads="1"/>
                        </wps:cNvSpPr>
                        <wps:spPr bwMode="auto">
                          <a:xfrm>
                            <a:off x="2268832"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986D4"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841334848" name="Rectangle 76"/>
                        <wps:cNvSpPr>
                          <a:spLocks noChangeArrowheads="1"/>
                        </wps:cNvSpPr>
                        <wps:spPr bwMode="auto">
                          <a:xfrm>
                            <a:off x="2374933"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A8EF4"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676749250" name="Rectangle 77"/>
                        <wps:cNvSpPr>
                          <a:spLocks noChangeArrowheads="1"/>
                        </wps:cNvSpPr>
                        <wps:spPr bwMode="auto">
                          <a:xfrm>
                            <a:off x="2799739"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C18ED"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664697668" name="Rectangle 78"/>
                        <wps:cNvSpPr>
                          <a:spLocks noChangeArrowheads="1"/>
                        </wps:cNvSpPr>
                        <wps:spPr bwMode="auto">
                          <a:xfrm>
                            <a:off x="2905740"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1CF7B"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62823271" name="Line 79"/>
                        <wps:cNvCnPr>
                          <a:cxnSpLocks noChangeShapeType="1"/>
                        </wps:cNvCnPr>
                        <wps:spPr bwMode="auto">
                          <a:xfrm>
                            <a:off x="132702" y="396193"/>
                            <a:ext cx="600" cy="264195"/>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772964063" name="Line 80"/>
                        <wps:cNvCnPr>
                          <a:cxnSpLocks noChangeShapeType="1"/>
                        </wps:cNvCnPr>
                        <wps:spPr bwMode="auto">
                          <a:xfrm>
                            <a:off x="353605" y="396193"/>
                            <a:ext cx="700" cy="264195"/>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015506905" name="Line 81"/>
                        <wps:cNvCnPr>
                          <a:cxnSpLocks noChangeShapeType="1"/>
                        </wps:cNvCnPr>
                        <wps:spPr bwMode="auto">
                          <a:xfrm>
                            <a:off x="132702" y="396193"/>
                            <a:ext cx="5172772" cy="60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588914026" name="Line 82"/>
                        <wps:cNvCnPr>
                          <a:cxnSpLocks noChangeShapeType="1"/>
                        </wps:cNvCnPr>
                        <wps:spPr bwMode="auto">
                          <a:xfrm>
                            <a:off x="1527821" y="396193"/>
                            <a:ext cx="600" cy="264195"/>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616327605" name="Line 83"/>
                        <wps:cNvCnPr>
                          <a:cxnSpLocks noChangeShapeType="1"/>
                        </wps:cNvCnPr>
                        <wps:spPr bwMode="auto">
                          <a:xfrm>
                            <a:off x="132702" y="660388"/>
                            <a:ext cx="5172772" cy="600"/>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075152311" name="Rectangle 84"/>
                        <wps:cNvSpPr>
                          <a:spLocks noChangeArrowheads="1"/>
                        </wps:cNvSpPr>
                        <wps:spPr bwMode="auto">
                          <a:xfrm>
                            <a:off x="143502" y="696487"/>
                            <a:ext cx="180303" cy="335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A12A7" w14:textId="77777777" w:rsidR="00B152BD" w:rsidRDefault="00B152BD" w:rsidP="00644CC1">
                              <w:r>
                                <w:rPr>
                                  <w:color w:val="000000"/>
                                  <w:sz w:val="28"/>
                                  <w:szCs w:val="28"/>
                                  <w:lang w:val="en-US"/>
                                </w:rPr>
                                <w:t>31</w:t>
                              </w:r>
                            </w:p>
                          </w:txbxContent>
                        </wps:txbx>
                        <wps:bodyPr rot="0" vert="horz" wrap="none" lIns="0" tIns="0" rIns="0" bIns="0" anchor="t" anchorCtr="0" upright="1">
                          <a:spAutoFit/>
                        </wps:bodyPr>
                      </wps:wsp>
                      <wps:wsp>
                        <wps:cNvPr id="1667571137" name="Rectangle 85"/>
                        <wps:cNvSpPr>
                          <a:spLocks noChangeArrowheads="1"/>
                        </wps:cNvSpPr>
                        <wps:spPr bwMode="auto">
                          <a:xfrm>
                            <a:off x="320004" y="696487"/>
                            <a:ext cx="406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AD51B" w14:textId="77777777" w:rsidR="00B152BD" w:rsidRDefault="00B152BD" w:rsidP="00644CC1">
                              <w:r>
                                <w:rPr>
                                  <w:color w:val="000000"/>
                                  <w:sz w:val="28"/>
                                  <w:szCs w:val="28"/>
                                  <w:lang w:val="en-US"/>
                                </w:rPr>
                                <w:t xml:space="preserve"> </w:t>
                              </w:r>
                            </w:p>
                          </w:txbxContent>
                        </wps:txbx>
                        <wps:bodyPr rot="0" vert="horz" wrap="none" lIns="0" tIns="0" rIns="0" bIns="0" anchor="t" anchorCtr="0" upright="1">
                          <a:spAutoFit/>
                        </wps:bodyPr>
                      </wps:wsp>
                      <wps:wsp>
                        <wps:cNvPr id="1171762435" name="Rectangle 86"/>
                        <wps:cNvSpPr>
                          <a:spLocks noChangeArrowheads="1"/>
                        </wps:cNvSpPr>
                        <wps:spPr bwMode="auto">
                          <a:xfrm>
                            <a:off x="392405" y="696487"/>
                            <a:ext cx="180303" cy="335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DD669" w14:textId="77777777" w:rsidR="00B152BD" w:rsidRDefault="00B152BD" w:rsidP="00644CC1">
                              <w:r>
                                <w:rPr>
                                  <w:color w:val="000000"/>
                                  <w:sz w:val="28"/>
                                  <w:szCs w:val="28"/>
                                  <w:lang w:val="en-US"/>
                                </w:rPr>
                                <w:t>30</w:t>
                              </w:r>
                            </w:p>
                          </w:txbxContent>
                        </wps:txbx>
                        <wps:bodyPr rot="0" vert="horz" wrap="none" lIns="0" tIns="0" rIns="0" bIns="0" anchor="t" anchorCtr="0" upright="1">
                          <a:spAutoFit/>
                        </wps:bodyPr>
                      </wps:wsp>
                      <wps:wsp>
                        <wps:cNvPr id="393441504" name="Rectangle 87"/>
                        <wps:cNvSpPr>
                          <a:spLocks noChangeArrowheads="1"/>
                        </wps:cNvSpPr>
                        <wps:spPr bwMode="auto">
                          <a:xfrm>
                            <a:off x="569508" y="696487"/>
                            <a:ext cx="407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77BDA" w14:textId="77777777" w:rsidR="00B152BD" w:rsidRDefault="00B152BD" w:rsidP="00644CC1">
                              <w:r>
                                <w:rPr>
                                  <w:color w:val="000000"/>
                                  <w:sz w:val="28"/>
                                  <w:szCs w:val="28"/>
                                  <w:lang w:val="en-US"/>
                                </w:rPr>
                                <w:t xml:space="preserve"> </w:t>
                              </w:r>
                            </w:p>
                          </w:txbxContent>
                        </wps:txbx>
                        <wps:bodyPr rot="0" vert="horz" wrap="none" lIns="0" tIns="0" rIns="0" bIns="0" anchor="t" anchorCtr="0" upright="1">
                          <a:spAutoFit/>
                        </wps:bodyPr>
                      </wps:wsp>
                      <wps:wsp>
                        <wps:cNvPr id="1043346047" name="Rectangle 88"/>
                        <wps:cNvSpPr>
                          <a:spLocks noChangeArrowheads="1"/>
                        </wps:cNvSpPr>
                        <wps:spPr bwMode="auto">
                          <a:xfrm>
                            <a:off x="5195572" y="696487"/>
                            <a:ext cx="90201" cy="335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89BC4" w14:textId="77777777" w:rsidR="00B152BD" w:rsidRDefault="00B152BD" w:rsidP="00644CC1">
                              <w:r>
                                <w:rPr>
                                  <w:color w:val="000000"/>
                                  <w:sz w:val="28"/>
                                  <w:szCs w:val="28"/>
                                  <w:lang w:val="en-US"/>
                                </w:rPr>
                                <w:t>0</w:t>
                              </w:r>
                            </w:p>
                          </w:txbxContent>
                        </wps:txbx>
                        <wps:bodyPr rot="0" vert="horz" wrap="none" lIns="0" tIns="0" rIns="0" bIns="0" anchor="t" anchorCtr="0" upright="1">
                          <a:spAutoFit/>
                        </wps:bodyPr>
                      </wps:wsp>
                      <wps:wsp>
                        <wps:cNvPr id="319353709" name="Rectangle 89"/>
                        <wps:cNvSpPr>
                          <a:spLocks noChangeArrowheads="1"/>
                        </wps:cNvSpPr>
                        <wps:spPr bwMode="auto">
                          <a:xfrm>
                            <a:off x="5284473" y="696487"/>
                            <a:ext cx="407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12F55" w14:textId="77777777" w:rsidR="00B152BD" w:rsidRDefault="00B152BD" w:rsidP="00644CC1">
                              <w:r>
                                <w:rPr>
                                  <w:color w:val="000000"/>
                                  <w:sz w:val="28"/>
                                  <w:szCs w:val="28"/>
                                  <w:lang w:val="en-US"/>
                                </w:rPr>
                                <w:t xml:space="preserve"> </w:t>
                              </w:r>
                            </w:p>
                          </w:txbxContent>
                        </wps:txbx>
                        <wps:bodyPr rot="0" vert="horz" wrap="none" lIns="0" tIns="0" rIns="0" bIns="0" anchor="t" anchorCtr="0" upright="1">
                          <a:spAutoFit/>
                        </wps:bodyPr>
                      </wps:wsp>
                      <wps:wsp>
                        <wps:cNvPr id="448198806" name="Rectangle 90"/>
                        <wps:cNvSpPr>
                          <a:spLocks noChangeArrowheads="1"/>
                        </wps:cNvSpPr>
                        <wps:spPr bwMode="auto">
                          <a:xfrm>
                            <a:off x="2932441"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3EA7"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1981336254" name="Rectangle 91"/>
                        <wps:cNvSpPr>
                          <a:spLocks noChangeArrowheads="1"/>
                        </wps:cNvSpPr>
                        <wps:spPr bwMode="auto">
                          <a:xfrm>
                            <a:off x="3038442"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F9D39"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308093342" name="Rectangle 92"/>
                        <wps:cNvSpPr>
                          <a:spLocks noChangeArrowheads="1"/>
                        </wps:cNvSpPr>
                        <wps:spPr bwMode="auto">
                          <a:xfrm>
                            <a:off x="3064543"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72890"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2010052328" name="Rectangle 93"/>
                        <wps:cNvSpPr>
                          <a:spLocks noChangeArrowheads="1"/>
                        </wps:cNvSpPr>
                        <wps:spPr bwMode="auto">
                          <a:xfrm>
                            <a:off x="3171144" y="425992"/>
                            <a:ext cx="1074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E0915"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656959663" name="Rectangle 94"/>
                        <wps:cNvSpPr>
                          <a:spLocks noChangeArrowheads="1"/>
                        </wps:cNvSpPr>
                        <wps:spPr bwMode="auto">
                          <a:xfrm>
                            <a:off x="3197244"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8369A"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510972120" name="Rectangle 95"/>
                        <wps:cNvSpPr>
                          <a:spLocks noChangeArrowheads="1"/>
                        </wps:cNvSpPr>
                        <wps:spPr bwMode="auto">
                          <a:xfrm>
                            <a:off x="3303246"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FA07E"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521697917" name="Rectangle 96"/>
                        <wps:cNvSpPr>
                          <a:spLocks noChangeArrowheads="1"/>
                        </wps:cNvSpPr>
                        <wps:spPr bwMode="auto">
                          <a:xfrm>
                            <a:off x="3462648"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D5889"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2078148122" name="Rectangle 97"/>
                        <wps:cNvSpPr>
                          <a:spLocks noChangeArrowheads="1"/>
                        </wps:cNvSpPr>
                        <wps:spPr bwMode="auto">
                          <a:xfrm>
                            <a:off x="3568750"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75EF0"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2125546733" name="Rectangle 98"/>
                        <wps:cNvSpPr>
                          <a:spLocks noChangeArrowheads="1"/>
                        </wps:cNvSpPr>
                        <wps:spPr bwMode="auto">
                          <a:xfrm>
                            <a:off x="4125557" y="425992"/>
                            <a:ext cx="1074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38D3"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475113409" name="Rectangle 99"/>
                        <wps:cNvSpPr>
                          <a:spLocks noChangeArrowheads="1"/>
                        </wps:cNvSpPr>
                        <wps:spPr bwMode="auto">
                          <a:xfrm>
                            <a:off x="4232259"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E7758"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747870886" name="Rectangle 100"/>
                        <wps:cNvSpPr>
                          <a:spLocks noChangeArrowheads="1"/>
                        </wps:cNvSpPr>
                        <wps:spPr bwMode="auto">
                          <a:xfrm>
                            <a:off x="4258359"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B935A"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841305883" name="Rectangle 101"/>
                        <wps:cNvSpPr>
                          <a:spLocks noChangeArrowheads="1"/>
                        </wps:cNvSpPr>
                        <wps:spPr bwMode="auto">
                          <a:xfrm>
                            <a:off x="4364361"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074AE"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974290640" name="Rectangle 102"/>
                        <wps:cNvSpPr>
                          <a:spLocks noChangeArrowheads="1"/>
                        </wps:cNvSpPr>
                        <wps:spPr bwMode="auto">
                          <a:xfrm>
                            <a:off x="4391061"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F030A"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899835866" name="Rectangle 103"/>
                        <wps:cNvSpPr>
                          <a:spLocks noChangeArrowheads="1"/>
                        </wps:cNvSpPr>
                        <wps:spPr bwMode="auto">
                          <a:xfrm>
                            <a:off x="4497062"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A7F5D"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993044378" name="Rectangle 104"/>
                        <wps:cNvSpPr>
                          <a:spLocks noChangeArrowheads="1"/>
                        </wps:cNvSpPr>
                        <wps:spPr bwMode="auto">
                          <a:xfrm>
                            <a:off x="4523763"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34CA7"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976658042" name="Rectangle 105"/>
                        <wps:cNvSpPr>
                          <a:spLocks noChangeArrowheads="1"/>
                        </wps:cNvSpPr>
                        <wps:spPr bwMode="auto">
                          <a:xfrm>
                            <a:off x="4629764" y="425992"/>
                            <a:ext cx="1074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070CF"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685567125" name="Rectangle 106"/>
                        <wps:cNvSpPr>
                          <a:spLocks noChangeArrowheads="1"/>
                        </wps:cNvSpPr>
                        <wps:spPr bwMode="auto">
                          <a:xfrm>
                            <a:off x="4921868" y="425992"/>
                            <a:ext cx="1074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45900"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641038973" name="Rectangle 107"/>
                        <wps:cNvSpPr>
                          <a:spLocks noChangeArrowheads="1"/>
                        </wps:cNvSpPr>
                        <wps:spPr bwMode="auto">
                          <a:xfrm>
                            <a:off x="5027970"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FB65A"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532677337" name="Rectangle 108"/>
                        <wps:cNvSpPr>
                          <a:spLocks noChangeArrowheads="1"/>
                        </wps:cNvSpPr>
                        <wps:spPr bwMode="auto">
                          <a:xfrm>
                            <a:off x="5054670"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1E83B"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974160821" name="Rectangle 109"/>
                        <wps:cNvSpPr>
                          <a:spLocks noChangeArrowheads="1"/>
                        </wps:cNvSpPr>
                        <wps:spPr bwMode="auto">
                          <a:xfrm>
                            <a:off x="5160672"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7EB88"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700279671" name="Rectangle 110"/>
                        <wps:cNvSpPr>
                          <a:spLocks noChangeArrowheads="1"/>
                        </wps:cNvSpPr>
                        <wps:spPr bwMode="auto">
                          <a:xfrm>
                            <a:off x="5186672"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4507E"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452743494" name="Rectangle 111"/>
                        <wps:cNvSpPr>
                          <a:spLocks noChangeArrowheads="1"/>
                        </wps:cNvSpPr>
                        <wps:spPr bwMode="auto">
                          <a:xfrm>
                            <a:off x="5293374"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9CB09"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975780441" name="Line 112"/>
                        <wps:cNvCnPr>
                          <a:cxnSpLocks noChangeShapeType="1"/>
                        </wps:cNvCnPr>
                        <wps:spPr bwMode="auto">
                          <a:xfrm>
                            <a:off x="5305474" y="396193"/>
                            <a:ext cx="600" cy="264195"/>
                          </a:xfrm>
                          <a:prstGeom prst="line">
                            <a:avLst/>
                          </a:prstGeom>
                          <a:noFill/>
                          <a:ln w="10795">
                            <a:solidFill>
                              <a:srgbClr val="000000"/>
                            </a:solidFill>
                            <a:round/>
                            <a:headEnd/>
                            <a:tailEnd/>
                          </a:ln>
                          <a:extLst>
                            <a:ext uri="{909E8E84-426E-40DD-AFC4-6F175D3DCCD1}">
                              <a14:hiddenFill xmlns:a14="http://schemas.microsoft.com/office/drawing/2010/main">
                                <a:noFill/>
                              </a14:hiddenFill>
                            </a:ext>
                          </a:extLst>
                        </wps:spPr>
                        <wps:bodyPr/>
                      </wps:wsp>
                      <wps:wsp>
                        <wps:cNvPr id="1793314802" name="Rectangle 113"/>
                        <wps:cNvSpPr>
                          <a:spLocks noChangeArrowheads="1"/>
                        </wps:cNvSpPr>
                        <wps:spPr bwMode="auto">
                          <a:xfrm>
                            <a:off x="1304918" y="696487"/>
                            <a:ext cx="180303" cy="335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19189" w14:textId="77777777" w:rsidR="00B152BD" w:rsidRDefault="00B152BD" w:rsidP="00644CC1">
                              <w:r>
                                <w:rPr>
                                  <w:color w:val="000000"/>
                                  <w:sz w:val="28"/>
                                  <w:szCs w:val="28"/>
                                  <w:lang w:val="en-US"/>
                                </w:rPr>
                                <w:t>23</w:t>
                              </w:r>
                            </w:p>
                          </w:txbxContent>
                        </wps:txbx>
                        <wps:bodyPr rot="0" vert="horz" wrap="none" lIns="0" tIns="0" rIns="0" bIns="0" anchor="t" anchorCtr="0" upright="1">
                          <a:spAutoFit/>
                        </wps:bodyPr>
                      </wps:wsp>
                      <wps:wsp>
                        <wps:cNvPr id="1915219087" name="Rectangle 114"/>
                        <wps:cNvSpPr>
                          <a:spLocks noChangeArrowheads="1"/>
                        </wps:cNvSpPr>
                        <wps:spPr bwMode="auto">
                          <a:xfrm>
                            <a:off x="1482021" y="696487"/>
                            <a:ext cx="407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B5E30" w14:textId="77777777" w:rsidR="00B152BD" w:rsidRDefault="00B152BD" w:rsidP="00644CC1">
                              <w:r>
                                <w:rPr>
                                  <w:color w:val="000000"/>
                                  <w:sz w:val="28"/>
                                  <w:szCs w:val="28"/>
                                  <w:lang w:val="en-US"/>
                                </w:rPr>
                                <w:t xml:space="preserve"> </w:t>
                              </w:r>
                            </w:p>
                          </w:txbxContent>
                        </wps:txbx>
                        <wps:bodyPr rot="0" vert="horz" wrap="none" lIns="0" tIns="0" rIns="0" bIns="0" anchor="t" anchorCtr="0" upright="1">
                          <a:spAutoFit/>
                        </wps:bodyPr>
                      </wps:wsp>
                      <wps:wsp>
                        <wps:cNvPr id="1553713543" name="Rectangle 115"/>
                        <wps:cNvSpPr>
                          <a:spLocks noChangeArrowheads="1"/>
                        </wps:cNvSpPr>
                        <wps:spPr bwMode="auto">
                          <a:xfrm>
                            <a:off x="1570322" y="696487"/>
                            <a:ext cx="180303" cy="335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686C0" w14:textId="77777777" w:rsidR="00B152BD" w:rsidRDefault="00B152BD" w:rsidP="00644CC1">
                              <w:r>
                                <w:rPr>
                                  <w:color w:val="000000"/>
                                  <w:sz w:val="28"/>
                                  <w:szCs w:val="28"/>
                                  <w:lang w:val="en-US"/>
                                </w:rPr>
                                <w:t>22</w:t>
                              </w:r>
                            </w:p>
                          </w:txbxContent>
                        </wps:txbx>
                        <wps:bodyPr rot="0" vert="horz" wrap="none" lIns="0" tIns="0" rIns="0" bIns="0" anchor="t" anchorCtr="0" upright="1">
                          <a:spAutoFit/>
                        </wps:bodyPr>
                      </wps:wsp>
                      <wps:wsp>
                        <wps:cNvPr id="2145228674" name="Rectangle 116"/>
                        <wps:cNvSpPr>
                          <a:spLocks noChangeArrowheads="1"/>
                        </wps:cNvSpPr>
                        <wps:spPr bwMode="auto">
                          <a:xfrm>
                            <a:off x="1747524" y="696487"/>
                            <a:ext cx="406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A3EED" w14:textId="77777777" w:rsidR="00B152BD" w:rsidRDefault="00B152BD" w:rsidP="00644CC1">
                              <w:r>
                                <w:rPr>
                                  <w:color w:val="000000"/>
                                  <w:sz w:val="28"/>
                                  <w:szCs w:val="28"/>
                                  <w:lang w:val="en-US"/>
                                </w:rPr>
                                <w:t xml:space="preserve"> </w:t>
                              </w:r>
                            </w:p>
                          </w:txbxContent>
                        </wps:txbx>
                        <wps:bodyPr rot="0" vert="horz" wrap="none" lIns="0" tIns="0" rIns="0" bIns="0" anchor="t" anchorCtr="0" upright="1">
                          <a:spAutoFit/>
                        </wps:bodyPr>
                      </wps:wsp>
                      <wps:wsp>
                        <wps:cNvPr id="1766618153" name="Rectangle 117"/>
                        <wps:cNvSpPr>
                          <a:spLocks noChangeArrowheads="1"/>
                        </wps:cNvSpPr>
                        <wps:spPr bwMode="auto">
                          <a:xfrm>
                            <a:off x="810211"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6B922"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604797991" name="Rectangle 118"/>
                        <wps:cNvSpPr>
                          <a:spLocks noChangeArrowheads="1"/>
                        </wps:cNvSpPr>
                        <wps:spPr bwMode="auto">
                          <a:xfrm>
                            <a:off x="916313"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179E9"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399734020" name="Rectangle 119"/>
                        <wps:cNvSpPr>
                          <a:spLocks noChangeArrowheads="1"/>
                        </wps:cNvSpPr>
                        <wps:spPr bwMode="auto">
                          <a:xfrm>
                            <a:off x="3595350"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B3B39"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711024895" name="Rectangle 120"/>
                        <wps:cNvSpPr>
                          <a:spLocks noChangeArrowheads="1"/>
                        </wps:cNvSpPr>
                        <wps:spPr bwMode="auto">
                          <a:xfrm>
                            <a:off x="3701451"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5E778"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949764084" name="Rectangle 121"/>
                        <wps:cNvSpPr>
                          <a:spLocks noChangeArrowheads="1"/>
                        </wps:cNvSpPr>
                        <wps:spPr bwMode="auto">
                          <a:xfrm>
                            <a:off x="3728052" y="425992"/>
                            <a:ext cx="1074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D499B"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278000849" name="Rectangle 122"/>
                        <wps:cNvSpPr>
                          <a:spLocks noChangeArrowheads="1"/>
                        </wps:cNvSpPr>
                        <wps:spPr bwMode="auto">
                          <a:xfrm>
                            <a:off x="3834153"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E4F9D"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632542874" name="Rectangle 123"/>
                        <wps:cNvSpPr>
                          <a:spLocks noChangeArrowheads="1"/>
                        </wps:cNvSpPr>
                        <wps:spPr bwMode="auto">
                          <a:xfrm>
                            <a:off x="3860854"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00599"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2090664791" name="Rectangle 124"/>
                        <wps:cNvSpPr>
                          <a:spLocks noChangeArrowheads="1"/>
                        </wps:cNvSpPr>
                        <wps:spPr bwMode="auto">
                          <a:xfrm>
                            <a:off x="3966855"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AE3C9"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393408902" name="Rectangle 125"/>
                        <wps:cNvSpPr>
                          <a:spLocks noChangeArrowheads="1"/>
                        </wps:cNvSpPr>
                        <wps:spPr bwMode="auto">
                          <a:xfrm>
                            <a:off x="4789167"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E304F"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478932801" name="Rectangle 126"/>
                        <wps:cNvSpPr>
                          <a:spLocks noChangeArrowheads="1"/>
                        </wps:cNvSpPr>
                        <wps:spPr bwMode="auto">
                          <a:xfrm>
                            <a:off x="4895268"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E0E29"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772016554" name="Rectangle 127"/>
                        <wps:cNvSpPr>
                          <a:spLocks noChangeArrowheads="1"/>
                        </wps:cNvSpPr>
                        <wps:spPr bwMode="auto">
                          <a:xfrm>
                            <a:off x="63501" y="1093480"/>
                            <a:ext cx="260304" cy="173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0E7CA" w14:textId="77777777"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знак</w:t>
                              </w:r>
                            </w:p>
                          </w:txbxContent>
                        </wps:txbx>
                        <wps:bodyPr rot="0" vert="horz" wrap="none" lIns="0" tIns="0" rIns="0" bIns="0" anchor="t" anchorCtr="0" upright="1">
                          <a:spAutoFit/>
                        </wps:bodyPr>
                      </wps:wsp>
                      <wps:wsp>
                        <wps:cNvPr id="1301469917" name="Rectangle 128"/>
                        <wps:cNvSpPr>
                          <a:spLocks noChangeArrowheads="1"/>
                        </wps:cNvSpPr>
                        <wps:spPr bwMode="auto">
                          <a:xfrm>
                            <a:off x="335905" y="1093380"/>
                            <a:ext cx="31700"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46A25" w14:textId="77777777" w:rsidR="00B152BD" w:rsidRDefault="00B152BD" w:rsidP="00644CC1">
                              <w:r>
                                <w:rPr>
                                  <w:color w:val="000000"/>
                                  <w:lang w:val="en-US"/>
                                </w:rPr>
                                <w:t xml:space="preserve"> </w:t>
                              </w:r>
                            </w:p>
                          </w:txbxContent>
                        </wps:txbx>
                        <wps:bodyPr rot="0" vert="horz" wrap="none" lIns="0" tIns="0" rIns="0" bIns="0" anchor="t" anchorCtr="0" upright="1">
                          <a:spAutoFit/>
                        </wps:bodyPr>
                      </wps:wsp>
                      <wps:wsp>
                        <wps:cNvPr id="1160874501" name="Rectangle 129"/>
                        <wps:cNvSpPr>
                          <a:spLocks noChangeArrowheads="1"/>
                        </wps:cNvSpPr>
                        <wps:spPr bwMode="auto">
                          <a:xfrm>
                            <a:off x="442006" y="1093480"/>
                            <a:ext cx="927013" cy="173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17444" w14:textId="77777777"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характеристика</w:t>
                              </w:r>
                            </w:p>
                          </w:txbxContent>
                        </wps:txbx>
                        <wps:bodyPr rot="0" vert="horz" wrap="none" lIns="0" tIns="0" rIns="0" bIns="0" anchor="t" anchorCtr="0" upright="1">
                          <a:spAutoFit/>
                        </wps:bodyPr>
                      </wps:wsp>
                      <wps:wsp>
                        <wps:cNvPr id="1284878670" name="Rectangle 130"/>
                        <wps:cNvSpPr>
                          <a:spLocks noChangeArrowheads="1"/>
                        </wps:cNvSpPr>
                        <wps:spPr bwMode="auto">
                          <a:xfrm>
                            <a:off x="1418520" y="1093380"/>
                            <a:ext cx="31800"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07F49" w14:textId="77777777" w:rsidR="00B152BD" w:rsidRDefault="00B152BD" w:rsidP="00644CC1">
                              <w:r>
                                <w:rPr>
                                  <w:color w:val="000000"/>
                                  <w:lang w:val="en-US"/>
                                </w:rPr>
                                <w:t xml:space="preserve"> </w:t>
                              </w:r>
                            </w:p>
                          </w:txbxContent>
                        </wps:txbx>
                        <wps:bodyPr rot="0" vert="horz" wrap="none" lIns="0" tIns="0" rIns="0" bIns="0" anchor="t" anchorCtr="0" upright="1">
                          <a:spAutoFit/>
                        </wps:bodyPr>
                      </wps:wsp>
                      <wps:wsp>
                        <wps:cNvPr id="1815332333" name="Rectangle 131"/>
                        <wps:cNvSpPr>
                          <a:spLocks noChangeArrowheads="1"/>
                        </wps:cNvSpPr>
                        <wps:spPr bwMode="auto">
                          <a:xfrm>
                            <a:off x="3162344" y="1093480"/>
                            <a:ext cx="547308" cy="173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32314" w14:textId="77777777"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мантисса</w:t>
                              </w:r>
                            </w:p>
                          </w:txbxContent>
                        </wps:txbx>
                        <wps:bodyPr rot="0" vert="horz" wrap="none" lIns="0" tIns="0" rIns="0" bIns="0" anchor="t" anchorCtr="0" upright="1">
                          <a:spAutoFit/>
                        </wps:bodyPr>
                      </wps:wsp>
                      <wps:wsp>
                        <wps:cNvPr id="433283910" name="Rectangle 132"/>
                        <wps:cNvSpPr>
                          <a:spLocks noChangeArrowheads="1"/>
                        </wps:cNvSpPr>
                        <wps:spPr bwMode="auto">
                          <a:xfrm>
                            <a:off x="3736952" y="1093380"/>
                            <a:ext cx="31800"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E5B1F" w14:textId="77777777" w:rsidR="00B152BD" w:rsidRDefault="00B152BD" w:rsidP="00644CC1">
                              <w:r>
                                <w:rPr>
                                  <w:color w:val="000000"/>
                                  <w:lang w:val="en-US"/>
                                </w:rPr>
                                <w:t xml:space="preserve"> </w:t>
                              </w:r>
                            </w:p>
                          </w:txbxContent>
                        </wps:txbx>
                        <wps:bodyPr rot="0" vert="horz" wrap="none" lIns="0" tIns="0" rIns="0" bIns="0" anchor="t" anchorCtr="0" upright="1">
                          <a:spAutoFit/>
                        </wps:bodyPr>
                      </wps:wsp>
                      <wps:wsp>
                        <wps:cNvPr id="1649938770" name="Freeform 133"/>
                        <wps:cNvSpPr>
                          <a:spLocks/>
                        </wps:cNvSpPr>
                        <wps:spPr bwMode="auto">
                          <a:xfrm>
                            <a:off x="398106" y="924483"/>
                            <a:ext cx="1061115" cy="132098"/>
                          </a:xfrm>
                          <a:custGeom>
                            <a:avLst/>
                            <a:gdLst>
                              <a:gd name="T0" fmla="*/ 0 w 1671"/>
                              <a:gd name="T1" fmla="*/ 5080 h 208"/>
                              <a:gd name="T2" fmla="*/ 3175 w 1671"/>
                              <a:gd name="T3" fmla="*/ 19050 h 208"/>
                              <a:gd name="T4" fmla="*/ 10160 w 1671"/>
                              <a:gd name="T5" fmla="*/ 31750 h 208"/>
                              <a:gd name="T6" fmla="*/ 19050 w 1671"/>
                              <a:gd name="T7" fmla="*/ 40005 h 208"/>
                              <a:gd name="T8" fmla="*/ 31750 w 1671"/>
                              <a:gd name="T9" fmla="*/ 50800 h 208"/>
                              <a:gd name="T10" fmla="*/ 45720 w 1671"/>
                              <a:gd name="T11" fmla="*/ 57785 h 208"/>
                              <a:gd name="T12" fmla="*/ 61595 w 1671"/>
                              <a:gd name="T13" fmla="*/ 61595 h 208"/>
                              <a:gd name="T14" fmla="*/ 79375 w 1671"/>
                              <a:gd name="T15" fmla="*/ 64770 h 208"/>
                              <a:gd name="T16" fmla="*/ 441960 w 1671"/>
                              <a:gd name="T17" fmla="*/ 64770 h 208"/>
                              <a:gd name="T18" fmla="*/ 459740 w 1671"/>
                              <a:gd name="T19" fmla="*/ 66675 h 208"/>
                              <a:gd name="T20" fmla="*/ 475615 w 1671"/>
                              <a:gd name="T21" fmla="*/ 70485 h 208"/>
                              <a:gd name="T22" fmla="*/ 491490 w 1671"/>
                              <a:gd name="T23" fmla="*/ 77470 h 208"/>
                              <a:gd name="T24" fmla="*/ 503555 w 1671"/>
                              <a:gd name="T25" fmla="*/ 84455 h 208"/>
                              <a:gd name="T26" fmla="*/ 514350 w 1671"/>
                              <a:gd name="T27" fmla="*/ 94615 h 208"/>
                              <a:gd name="T28" fmla="*/ 523240 w 1671"/>
                              <a:gd name="T29" fmla="*/ 105410 h 208"/>
                              <a:gd name="T30" fmla="*/ 528320 w 1671"/>
                              <a:gd name="T31" fmla="*/ 117475 h 208"/>
                              <a:gd name="T32" fmla="*/ 530225 w 1671"/>
                              <a:gd name="T33" fmla="*/ 132080 h 208"/>
                              <a:gd name="T34" fmla="*/ 532130 w 1671"/>
                              <a:gd name="T35" fmla="*/ 117475 h 208"/>
                              <a:gd name="T36" fmla="*/ 537210 w 1671"/>
                              <a:gd name="T37" fmla="*/ 105410 h 208"/>
                              <a:gd name="T38" fmla="*/ 546100 w 1671"/>
                              <a:gd name="T39" fmla="*/ 94615 h 208"/>
                              <a:gd name="T40" fmla="*/ 556895 w 1671"/>
                              <a:gd name="T41" fmla="*/ 84455 h 208"/>
                              <a:gd name="T42" fmla="*/ 568960 w 1671"/>
                              <a:gd name="T43" fmla="*/ 77470 h 208"/>
                              <a:gd name="T44" fmla="*/ 584835 w 1671"/>
                              <a:gd name="T45" fmla="*/ 70485 h 208"/>
                              <a:gd name="T46" fmla="*/ 601345 w 1671"/>
                              <a:gd name="T47" fmla="*/ 66675 h 208"/>
                              <a:gd name="T48" fmla="*/ 618490 w 1671"/>
                              <a:gd name="T49" fmla="*/ 64770 h 208"/>
                              <a:gd name="T50" fmla="*/ 981075 w 1671"/>
                              <a:gd name="T51" fmla="*/ 64770 h 208"/>
                              <a:gd name="T52" fmla="*/ 998855 w 1671"/>
                              <a:gd name="T53" fmla="*/ 61595 h 208"/>
                              <a:gd name="T54" fmla="*/ 1014730 w 1671"/>
                              <a:gd name="T55" fmla="*/ 57785 h 208"/>
                              <a:gd name="T56" fmla="*/ 1028700 w 1671"/>
                              <a:gd name="T57" fmla="*/ 50800 h 208"/>
                              <a:gd name="T58" fmla="*/ 1041400 w 1671"/>
                              <a:gd name="T59" fmla="*/ 40005 h 208"/>
                              <a:gd name="T60" fmla="*/ 1050290 w 1671"/>
                              <a:gd name="T61" fmla="*/ 31750 h 208"/>
                              <a:gd name="T62" fmla="*/ 1057275 w 1671"/>
                              <a:gd name="T63" fmla="*/ 19050 h 208"/>
                              <a:gd name="T64" fmla="*/ 1061085 w 1671"/>
                              <a:gd name="T65" fmla="*/ 5080 h 20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1671" h="208">
                                <a:moveTo>
                                  <a:pt x="0" y="0"/>
                                </a:moveTo>
                                <a:lnTo>
                                  <a:pt x="0" y="8"/>
                                </a:lnTo>
                                <a:lnTo>
                                  <a:pt x="2" y="19"/>
                                </a:lnTo>
                                <a:lnTo>
                                  <a:pt x="5" y="30"/>
                                </a:lnTo>
                                <a:lnTo>
                                  <a:pt x="11" y="38"/>
                                </a:lnTo>
                                <a:lnTo>
                                  <a:pt x="16" y="50"/>
                                </a:lnTo>
                                <a:lnTo>
                                  <a:pt x="25" y="58"/>
                                </a:lnTo>
                                <a:lnTo>
                                  <a:pt x="30" y="63"/>
                                </a:lnTo>
                                <a:lnTo>
                                  <a:pt x="41" y="72"/>
                                </a:lnTo>
                                <a:lnTo>
                                  <a:pt x="50" y="80"/>
                                </a:lnTo>
                                <a:lnTo>
                                  <a:pt x="61" y="86"/>
                                </a:lnTo>
                                <a:lnTo>
                                  <a:pt x="72" y="91"/>
                                </a:lnTo>
                                <a:lnTo>
                                  <a:pt x="86" y="94"/>
                                </a:lnTo>
                                <a:lnTo>
                                  <a:pt x="97" y="97"/>
                                </a:lnTo>
                                <a:lnTo>
                                  <a:pt x="111" y="99"/>
                                </a:lnTo>
                                <a:lnTo>
                                  <a:pt x="125" y="102"/>
                                </a:lnTo>
                                <a:lnTo>
                                  <a:pt x="139" y="102"/>
                                </a:lnTo>
                                <a:lnTo>
                                  <a:pt x="696" y="102"/>
                                </a:lnTo>
                                <a:lnTo>
                                  <a:pt x="710" y="102"/>
                                </a:lnTo>
                                <a:lnTo>
                                  <a:pt x="724" y="105"/>
                                </a:lnTo>
                                <a:lnTo>
                                  <a:pt x="738" y="108"/>
                                </a:lnTo>
                                <a:lnTo>
                                  <a:pt x="749" y="111"/>
                                </a:lnTo>
                                <a:lnTo>
                                  <a:pt x="763" y="116"/>
                                </a:lnTo>
                                <a:lnTo>
                                  <a:pt x="774" y="122"/>
                                </a:lnTo>
                                <a:lnTo>
                                  <a:pt x="785" y="127"/>
                                </a:lnTo>
                                <a:lnTo>
                                  <a:pt x="793" y="133"/>
                                </a:lnTo>
                                <a:lnTo>
                                  <a:pt x="804" y="141"/>
                                </a:lnTo>
                                <a:lnTo>
                                  <a:pt x="810" y="149"/>
                                </a:lnTo>
                                <a:lnTo>
                                  <a:pt x="818" y="158"/>
                                </a:lnTo>
                                <a:lnTo>
                                  <a:pt x="824" y="166"/>
                                </a:lnTo>
                                <a:lnTo>
                                  <a:pt x="830" y="174"/>
                                </a:lnTo>
                                <a:lnTo>
                                  <a:pt x="832" y="185"/>
                                </a:lnTo>
                                <a:lnTo>
                                  <a:pt x="835" y="196"/>
                                </a:lnTo>
                                <a:lnTo>
                                  <a:pt x="835" y="208"/>
                                </a:lnTo>
                                <a:lnTo>
                                  <a:pt x="835" y="196"/>
                                </a:lnTo>
                                <a:lnTo>
                                  <a:pt x="838" y="185"/>
                                </a:lnTo>
                                <a:lnTo>
                                  <a:pt x="841" y="174"/>
                                </a:lnTo>
                                <a:lnTo>
                                  <a:pt x="846" y="166"/>
                                </a:lnTo>
                                <a:lnTo>
                                  <a:pt x="852" y="158"/>
                                </a:lnTo>
                                <a:lnTo>
                                  <a:pt x="860" y="149"/>
                                </a:lnTo>
                                <a:lnTo>
                                  <a:pt x="866" y="141"/>
                                </a:lnTo>
                                <a:lnTo>
                                  <a:pt x="877" y="133"/>
                                </a:lnTo>
                                <a:lnTo>
                                  <a:pt x="885" y="127"/>
                                </a:lnTo>
                                <a:lnTo>
                                  <a:pt x="896" y="122"/>
                                </a:lnTo>
                                <a:lnTo>
                                  <a:pt x="908" y="116"/>
                                </a:lnTo>
                                <a:lnTo>
                                  <a:pt x="921" y="111"/>
                                </a:lnTo>
                                <a:lnTo>
                                  <a:pt x="933" y="108"/>
                                </a:lnTo>
                                <a:lnTo>
                                  <a:pt x="947" y="105"/>
                                </a:lnTo>
                                <a:lnTo>
                                  <a:pt x="960" y="102"/>
                                </a:lnTo>
                                <a:lnTo>
                                  <a:pt x="974" y="102"/>
                                </a:lnTo>
                                <a:lnTo>
                                  <a:pt x="1531" y="102"/>
                                </a:lnTo>
                                <a:lnTo>
                                  <a:pt x="1545" y="102"/>
                                </a:lnTo>
                                <a:lnTo>
                                  <a:pt x="1559" y="99"/>
                                </a:lnTo>
                                <a:lnTo>
                                  <a:pt x="1573" y="97"/>
                                </a:lnTo>
                                <a:lnTo>
                                  <a:pt x="1584" y="94"/>
                                </a:lnTo>
                                <a:lnTo>
                                  <a:pt x="1598" y="91"/>
                                </a:lnTo>
                                <a:lnTo>
                                  <a:pt x="1609" y="86"/>
                                </a:lnTo>
                                <a:lnTo>
                                  <a:pt x="1620" y="80"/>
                                </a:lnTo>
                                <a:lnTo>
                                  <a:pt x="1629" y="72"/>
                                </a:lnTo>
                                <a:lnTo>
                                  <a:pt x="1640" y="63"/>
                                </a:lnTo>
                                <a:lnTo>
                                  <a:pt x="1646" y="58"/>
                                </a:lnTo>
                                <a:lnTo>
                                  <a:pt x="1654" y="50"/>
                                </a:lnTo>
                                <a:lnTo>
                                  <a:pt x="1659" y="38"/>
                                </a:lnTo>
                                <a:lnTo>
                                  <a:pt x="1665" y="30"/>
                                </a:lnTo>
                                <a:lnTo>
                                  <a:pt x="1668" y="19"/>
                                </a:lnTo>
                                <a:lnTo>
                                  <a:pt x="1671" y="8"/>
                                </a:lnTo>
                                <a:lnTo>
                                  <a:pt x="1671"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8824787" name="Freeform 134"/>
                        <wps:cNvSpPr>
                          <a:spLocks/>
                        </wps:cNvSpPr>
                        <wps:spPr bwMode="auto">
                          <a:xfrm>
                            <a:off x="1591922" y="924483"/>
                            <a:ext cx="3713552" cy="132098"/>
                          </a:xfrm>
                          <a:custGeom>
                            <a:avLst/>
                            <a:gdLst>
                              <a:gd name="T0" fmla="*/ 0 w 5848"/>
                              <a:gd name="T1" fmla="*/ 3175 h 208"/>
                              <a:gd name="T2" fmla="*/ 3175 w 5848"/>
                              <a:gd name="T3" fmla="*/ 8255 h 208"/>
                              <a:gd name="T4" fmla="*/ 10160 w 5848"/>
                              <a:gd name="T5" fmla="*/ 15875 h 208"/>
                              <a:gd name="T6" fmla="*/ 19050 w 5848"/>
                              <a:gd name="T7" fmla="*/ 22860 h 208"/>
                              <a:gd name="T8" fmla="*/ 29845 w 5848"/>
                              <a:gd name="T9" fmla="*/ 27940 h 208"/>
                              <a:gd name="T10" fmla="*/ 43815 w 5848"/>
                              <a:gd name="T11" fmla="*/ 33020 h 208"/>
                              <a:gd name="T12" fmla="*/ 61595 w 5848"/>
                              <a:gd name="T13" fmla="*/ 38735 h 208"/>
                              <a:gd name="T14" fmla="*/ 79375 w 5848"/>
                              <a:gd name="T15" fmla="*/ 43815 h 208"/>
                              <a:gd name="T16" fmla="*/ 100330 w 5848"/>
                              <a:gd name="T17" fmla="*/ 46990 h 208"/>
                              <a:gd name="T18" fmla="*/ 123190 w 5848"/>
                              <a:gd name="T19" fmla="*/ 52705 h 208"/>
                              <a:gd name="T20" fmla="*/ 162560 w 5848"/>
                              <a:gd name="T21" fmla="*/ 57785 h 208"/>
                              <a:gd name="T22" fmla="*/ 217170 w 5848"/>
                              <a:gd name="T23" fmla="*/ 61595 h 208"/>
                              <a:gd name="T24" fmla="*/ 277495 w 5848"/>
                              <a:gd name="T25" fmla="*/ 64770 h 208"/>
                              <a:gd name="T26" fmla="*/ 1546860 w 5848"/>
                              <a:gd name="T27" fmla="*/ 64770 h 208"/>
                              <a:gd name="T28" fmla="*/ 1609090 w 5848"/>
                              <a:gd name="T29" fmla="*/ 66675 h 208"/>
                              <a:gd name="T30" fmla="*/ 1667510 w 5848"/>
                              <a:gd name="T31" fmla="*/ 70485 h 208"/>
                              <a:gd name="T32" fmla="*/ 1720215 w 5848"/>
                              <a:gd name="T33" fmla="*/ 77470 h 208"/>
                              <a:gd name="T34" fmla="*/ 1743710 w 5848"/>
                              <a:gd name="T35" fmla="*/ 80645 h 208"/>
                              <a:gd name="T36" fmla="*/ 1766570 w 5848"/>
                              <a:gd name="T37" fmla="*/ 84455 h 208"/>
                              <a:gd name="T38" fmla="*/ 1785620 w 5848"/>
                              <a:gd name="T39" fmla="*/ 89535 h 208"/>
                              <a:gd name="T40" fmla="*/ 1803400 w 5848"/>
                              <a:gd name="T41" fmla="*/ 94615 h 208"/>
                              <a:gd name="T42" fmla="*/ 1819275 w 5848"/>
                              <a:gd name="T43" fmla="*/ 100330 h 208"/>
                              <a:gd name="T44" fmla="*/ 1831975 w 5848"/>
                              <a:gd name="T45" fmla="*/ 105410 h 208"/>
                              <a:gd name="T46" fmla="*/ 1842135 w 5848"/>
                              <a:gd name="T47" fmla="*/ 110490 h 208"/>
                              <a:gd name="T48" fmla="*/ 1849755 w 5848"/>
                              <a:gd name="T49" fmla="*/ 117475 h 208"/>
                              <a:gd name="T50" fmla="*/ 1854835 w 5848"/>
                              <a:gd name="T51" fmla="*/ 124460 h 208"/>
                              <a:gd name="T52" fmla="*/ 1856740 w 5848"/>
                              <a:gd name="T53" fmla="*/ 132080 h 208"/>
                              <a:gd name="T54" fmla="*/ 1858645 w 5848"/>
                              <a:gd name="T55" fmla="*/ 124460 h 208"/>
                              <a:gd name="T56" fmla="*/ 1863725 w 5848"/>
                              <a:gd name="T57" fmla="*/ 117475 h 208"/>
                              <a:gd name="T58" fmla="*/ 1870710 w 5848"/>
                              <a:gd name="T59" fmla="*/ 110490 h 208"/>
                              <a:gd name="T60" fmla="*/ 1881505 w 5848"/>
                              <a:gd name="T61" fmla="*/ 105410 h 208"/>
                              <a:gd name="T62" fmla="*/ 1893570 w 5848"/>
                              <a:gd name="T63" fmla="*/ 100330 h 208"/>
                              <a:gd name="T64" fmla="*/ 1909445 w 5848"/>
                              <a:gd name="T65" fmla="*/ 94615 h 208"/>
                              <a:gd name="T66" fmla="*/ 1927225 w 5848"/>
                              <a:gd name="T67" fmla="*/ 89535 h 208"/>
                              <a:gd name="T68" fmla="*/ 1946910 w 5848"/>
                              <a:gd name="T69" fmla="*/ 84455 h 208"/>
                              <a:gd name="T70" fmla="*/ 1969770 w 5848"/>
                              <a:gd name="T71" fmla="*/ 80645 h 208"/>
                              <a:gd name="T72" fmla="*/ 1992630 w 5848"/>
                              <a:gd name="T73" fmla="*/ 77470 h 208"/>
                              <a:gd name="T74" fmla="*/ 2045970 w 5848"/>
                              <a:gd name="T75" fmla="*/ 70485 h 208"/>
                              <a:gd name="T76" fmla="*/ 2104390 w 5848"/>
                              <a:gd name="T77" fmla="*/ 66675 h 208"/>
                              <a:gd name="T78" fmla="*/ 2165985 w 5848"/>
                              <a:gd name="T79" fmla="*/ 64770 h 208"/>
                              <a:gd name="T80" fmla="*/ 3435985 w 5848"/>
                              <a:gd name="T81" fmla="*/ 64770 h 208"/>
                              <a:gd name="T82" fmla="*/ 3495675 w 5848"/>
                              <a:gd name="T83" fmla="*/ 61595 h 208"/>
                              <a:gd name="T84" fmla="*/ 3550920 w 5848"/>
                              <a:gd name="T85" fmla="*/ 57785 h 208"/>
                              <a:gd name="T86" fmla="*/ 3589655 w 5848"/>
                              <a:gd name="T87" fmla="*/ 52705 h 208"/>
                              <a:gd name="T88" fmla="*/ 3612515 w 5848"/>
                              <a:gd name="T89" fmla="*/ 46990 h 208"/>
                              <a:gd name="T90" fmla="*/ 3634105 w 5848"/>
                              <a:gd name="T91" fmla="*/ 43815 h 208"/>
                              <a:gd name="T92" fmla="*/ 3651885 w 5848"/>
                              <a:gd name="T93" fmla="*/ 38735 h 208"/>
                              <a:gd name="T94" fmla="*/ 3669030 w 5848"/>
                              <a:gd name="T95" fmla="*/ 33020 h 208"/>
                              <a:gd name="T96" fmla="*/ 3683635 w 5848"/>
                              <a:gd name="T97" fmla="*/ 27940 h 208"/>
                              <a:gd name="T98" fmla="*/ 3693795 w 5848"/>
                              <a:gd name="T99" fmla="*/ 22860 h 208"/>
                              <a:gd name="T100" fmla="*/ 3704590 w 5848"/>
                              <a:gd name="T101" fmla="*/ 15875 h 208"/>
                              <a:gd name="T102" fmla="*/ 3709670 w 5848"/>
                              <a:gd name="T103" fmla="*/ 8255 h 208"/>
                              <a:gd name="T104" fmla="*/ 3713480 w 5848"/>
                              <a:gd name="T105" fmla="*/ 3175 h 208"/>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5848" h="208">
                                <a:moveTo>
                                  <a:pt x="0" y="0"/>
                                </a:moveTo>
                                <a:lnTo>
                                  <a:pt x="0" y="5"/>
                                </a:lnTo>
                                <a:lnTo>
                                  <a:pt x="2" y="8"/>
                                </a:lnTo>
                                <a:lnTo>
                                  <a:pt x="5" y="13"/>
                                </a:lnTo>
                                <a:lnTo>
                                  <a:pt x="11" y="19"/>
                                </a:lnTo>
                                <a:lnTo>
                                  <a:pt x="16" y="25"/>
                                </a:lnTo>
                                <a:lnTo>
                                  <a:pt x="22" y="30"/>
                                </a:lnTo>
                                <a:lnTo>
                                  <a:pt x="30" y="36"/>
                                </a:lnTo>
                                <a:lnTo>
                                  <a:pt x="38" y="38"/>
                                </a:lnTo>
                                <a:lnTo>
                                  <a:pt x="47" y="44"/>
                                </a:lnTo>
                                <a:lnTo>
                                  <a:pt x="58" y="50"/>
                                </a:lnTo>
                                <a:lnTo>
                                  <a:pt x="69" y="52"/>
                                </a:lnTo>
                                <a:lnTo>
                                  <a:pt x="83" y="58"/>
                                </a:lnTo>
                                <a:lnTo>
                                  <a:pt x="97" y="61"/>
                                </a:lnTo>
                                <a:lnTo>
                                  <a:pt x="111" y="66"/>
                                </a:lnTo>
                                <a:lnTo>
                                  <a:pt x="125" y="69"/>
                                </a:lnTo>
                                <a:lnTo>
                                  <a:pt x="142" y="72"/>
                                </a:lnTo>
                                <a:lnTo>
                                  <a:pt x="158" y="74"/>
                                </a:lnTo>
                                <a:lnTo>
                                  <a:pt x="178" y="80"/>
                                </a:lnTo>
                                <a:lnTo>
                                  <a:pt x="194" y="83"/>
                                </a:lnTo>
                                <a:lnTo>
                                  <a:pt x="214" y="86"/>
                                </a:lnTo>
                                <a:lnTo>
                                  <a:pt x="256" y="91"/>
                                </a:lnTo>
                                <a:lnTo>
                                  <a:pt x="297" y="94"/>
                                </a:lnTo>
                                <a:lnTo>
                                  <a:pt x="342" y="97"/>
                                </a:lnTo>
                                <a:lnTo>
                                  <a:pt x="389" y="99"/>
                                </a:lnTo>
                                <a:lnTo>
                                  <a:pt x="437" y="102"/>
                                </a:lnTo>
                                <a:lnTo>
                                  <a:pt x="487" y="102"/>
                                </a:lnTo>
                                <a:lnTo>
                                  <a:pt x="2436" y="102"/>
                                </a:lnTo>
                                <a:lnTo>
                                  <a:pt x="2487" y="102"/>
                                </a:lnTo>
                                <a:lnTo>
                                  <a:pt x="2534" y="105"/>
                                </a:lnTo>
                                <a:lnTo>
                                  <a:pt x="2581" y="108"/>
                                </a:lnTo>
                                <a:lnTo>
                                  <a:pt x="2626" y="111"/>
                                </a:lnTo>
                                <a:lnTo>
                                  <a:pt x="2668" y="116"/>
                                </a:lnTo>
                                <a:lnTo>
                                  <a:pt x="2709" y="122"/>
                                </a:lnTo>
                                <a:lnTo>
                                  <a:pt x="2729" y="124"/>
                                </a:lnTo>
                                <a:lnTo>
                                  <a:pt x="2746" y="127"/>
                                </a:lnTo>
                                <a:lnTo>
                                  <a:pt x="2765" y="130"/>
                                </a:lnTo>
                                <a:lnTo>
                                  <a:pt x="2782" y="133"/>
                                </a:lnTo>
                                <a:lnTo>
                                  <a:pt x="2798" y="135"/>
                                </a:lnTo>
                                <a:lnTo>
                                  <a:pt x="2812" y="141"/>
                                </a:lnTo>
                                <a:lnTo>
                                  <a:pt x="2826" y="144"/>
                                </a:lnTo>
                                <a:lnTo>
                                  <a:pt x="2840" y="149"/>
                                </a:lnTo>
                                <a:lnTo>
                                  <a:pt x="2854" y="152"/>
                                </a:lnTo>
                                <a:lnTo>
                                  <a:pt x="2865" y="158"/>
                                </a:lnTo>
                                <a:lnTo>
                                  <a:pt x="2876" y="160"/>
                                </a:lnTo>
                                <a:lnTo>
                                  <a:pt x="2885" y="166"/>
                                </a:lnTo>
                                <a:lnTo>
                                  <a:pt x="2893" y="172"/>
                                </a:lnTo>
                                <a:lnTo>
                                  <a:pt x="2901" y="174"/>
                                </a:lnTo>
                                <a:lnTo>
                                  <a:pt x="2910" y="180"/>
                                </a:lnTo>
                                <a:lnTo>
                                  <a:pt x="2913" y="185"/>
                                </a:lnTo>
                                <a:lnTo>
                                  <a:pt x="2918" y="191"/>
                                </a:lnTo>
                                <a:lnTo>
                                  <a:pt x="2921" y="196"/>
                                </a:lnTo>
                                <a:lnTo>
                                  <a:pt x="2924" y="202"/>
                                </a:lnTo>
                                <a:lnTo>
                                  <a:pt x="2924" y="208"/>
                                </a:lnTo>
                                <a:lnTo>
                                  <a:pt x="2924" y="202"/>
                                </a:lnTo>
                                <a:lnTo>
                                  <a:pt x="2927" y="196"/>
                                </a:lnTo>
                                <a:lnTo>
                                  <a:pt x="2929" y="191"/>
                                </a:lnTo>
                                <a:lnTo>
                                  <a:pt x="2935" y="185"/>
                                </a:lnTo>
                                <a:lnTo>
                                  <a:pt x="2940" y="180"/>
                                </a:lnTo>
                                <a:lnTo>
                                  <a:pt x="2946" y="174"/>
                                </a:lnTo>
                                <a:lnTo>
                                  <a:pt x="2954" y="172"/>
                                </a:lnTo>
                                <a:lnTo>
                                  <a:pt x="2963" y="166"/>
                                </a:lnTo>
                                <a:lnTo>
                                  <a:pt x="2971" y="160"/>
                                </a:lnTo>
                                <a:lnTo>
                                  <a:pt x="2982" y="158"/>
                                </a:lnTo>
                                <a:lnTo>
                                  <a:pt x="2993" y="152"/>
                                </a:lnTo>
                                <a:lnTo>
                                  <a:pt x="3007" y="149"/>
                                </a:lnTo>
                                <a:lnTo>
                                  <a:pt x="3021" y="144"/>
                                </a:lnTo>
                                <a:lnTo>
                                  <a:pt x="3035" y="141"/>
                                </a:lnTo>
                                <a:lnTo>
                                  <a:pt x="3049" y="135"/>
                                </a:lnTo>
                                <a:lnTo>
                                  <a:pt x="3066" y="133"/>
                                </a:lnTo>
                                <a:lnTo>
                                  <a:pt x="3082" y="130"/>
                                </a:lnTo>
                                <a:lnTo>
                                  <a:pt x="3102" y="127"/>
                                </a:lnTo>
                                <a:lnTo>
                                  <a:pt x="3119" y="124"/>
                                </a:lnTo>
                                <a:lnTo>
                                  <a:pt x="3138" y="122"/>
                                </a:lnTo>
                                <a:lnTo>
                                  <a:pt x="3180" y="116"/>
                                </a:lnTo>
                                <a:lnTo>
                                  <a:pt x="3222" y="111"/>
                                </a:lnTo>
                                <a:lnTo>
                                  <a:pt x="3266" y="108"/>
                                </a:lnTo>
                                <a:lnTo>
                                  <a:pt x="3314" y="105"/>
                                </a:lnTo>
                                <a:lnTo>
                                  <a:pt x="3361" y="102"/>
                                </a:lnTo>
                                <a:lnTo>
                                  <a:pt x="3411" y="102"/>
                                </a:lnTo>
                                <a:lnTo>
                                  <a:pt x="5361" y="102"/>
                                </a:lnTo>
                                <a:lnTo>
                                  <a:pt x="5411" y="102"/>
                                </a:lnTo>
                                <a:lnTo>
                                  <a:pt x="5458" y="99"/>
                                </a:lnTo>
                                <a:lnTo>
                                  <a:pt x="5505" y="97"/>
                                </a:lnTo>
                                <a:lnTo>
                                  <a:pt x="5550" y="94"/>
                                </a:lnTo>
                                <a:lnTo>
                                  <a:pt x="5592" y="91"/>
                                </a:lnTo>
                                <a:lnTo>
                                  <a:pt x="5634" y="86"/>
                                </a:lnTo>
                                <a:lnTo>
                                  <a:pt x="5653" y="83"/>
                                </a:lnTo>
                                <a:lnTo>
                                  <a:pt x="5670" y="80"/>
                                </a:lnTo>
                                <a:lnTo>
                                  <a:pt x="5689" y="74"/>
                                </a:lnTo>
                                <a:lnTo>
                                  <a:pt x="5706" y="72"/>
                                </a:lnTo>
                                <a:lnTo>
                                  <a:pt x="5723" y="69"/>
                                </a:lnTo>
                                <a:lnTo>
                                  <a:pt x="5737" y="66"/>
                                </a:lnTo>
                                <a:lnTo>
                                  <a:pt x="5751" y="61"/>
                                </a:lnTo>
                                <a:lnTo>
                                  <a:pt x="5764" y="58"/>
                                </a:lnTo>
                                <a:lnTo>
                                  <a:pt x="5778" y="52"/>
                                </a:lnTo>
                                <a:lnTo>
                                  <a:pt x="5790" y="50"/>
                                </a:lnTo>
                                <a:lnTo>
                                  <a:pt x="5801" y="44"/>
                                </a:lnTo>
                                <a:lnTo>
                                  <a:pt x="5809" y="38"/>
                                </a:lnTo>
                                <a:lnTo>
                                  <a:pt x="5817" y="36"/>
                                </a:lnTo>
                                <a:lnTo>
                                  <a:pt x="5826" y="30"/>
                                </a:lnTo>
                                <a:lnTo>
                                  <a:pt x="5834" y="25"/>
                                </a:lnTo>
                                <a:lnTo>
                                  <a:pt x="5837" y="19"/>
                                </a:lnTo>
                                <a:lnTo>
                                  <a:pt x="5842" y="13"/>
                                </a:lnTo>
                                <a:lnTo>
                                  <a:pt x="5845" y="8"/>
                                </a:lnTo>
                                <a:lnTo>
                                  <a:pt x="5848" y="5"/>
                                </a:lnTo>
                                <a:lnTo>
                                  <a:pt x="5848"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7114061" name="Freeform 135"/>
                        <wps:cNvSpPr>
                          <a:spLocks/>
                        </wps:cNvSpPr>
                        <wps:spPr bwMode="auto">
                          <a:xfrm>
                            <a:off x="132702" y="924483"/>
                            <a:ext cx="167602" cy="132098"/>
                          </a:xfrm>
                          <a:custGeom>
                            <a:avLst/>
                            <a:gdLst>
                              <a:gd name="T0" fmla="*/ 0 w 264"/>
                              <a:gd name="T1" fmla="*/ 0 h 208"/>
                              <a:gd name="T2" fmla="*/ 0 w 264"/>
                              <a:gd name="T3" fmla="*/ 13970 h 208"/>
                              <a:gd name="T4" fmla="*/ 1905 w 264"/>
                              <a:gd name="T5" fmla="*/ 26035 h 208"/>
                              <a:gd name="T6" fmla="*/ 1905 w 264"/>
                              <a:gd name="T7" fmla="*/ 36830 h 208"/>
                              <a:gd name="T8" fmla="*/ 3175 w 264"/>
                              <a:gd name="T9" fmla="*/ 45720 h 208"/>
                              <a:gd name="T10" fmla="*/ 5080 w 264"/>
                              <a:gd name="T11" fmla="*/ 50800 h 208"/>
                              <a:gd name="T12" fmla="*/ 6985 w 264"/>
                              <a:gd name="T13" fmla="*/ 54610 h 208"/>
                              <a:gd name="T14" fmla="*/ 6985 w 264"/>
                              <a:gd name="T15" fmla="*/ 57785 h 208"/>
                              <a:gd name="T16" fmla="*/ 8890 w 264"/>
                              <a:gd name="T17" fmla="*/ 59690 h 208"/>
                              <a:gd name="T18" fmla="*/ 10795 w 264"/>
                              <a:gd name="T19" fmla="*/ 62865 h 208"/>
                              <a:gd name="T20" fmla="*/ 10795 w 264"/>
                              <a:gd name="T21" fmla="*/ 64770 h 208"/>
                              <a:gd name="T22" fmla="*/ 12065 w 264"/>
                              <a:gd name="T23" fmla="*/ 64770 h 208"/>
                              <a:gd name="T24" fmla="*/ 13970 w 264"/>
                              <a:gd name="T25" fmla="*/ 64770 h 208"/>
                              <a:gd name="T26" fmla="*/ 70485 w 264"/>
                              <a:gd name="T27" fmla="*/ 64770 h 208"/>
                              <a:gd name="T28" fmla="*/ 72390 w 264"/>
                              <a:gd name="T29" fmla="*/ 66675 h 208"/>
                              <a:gd name="T30" fmla="*/ 72390 w 264"/>
                              <a:gd name="T31" fmla="*/ 66675 h 208"/>
                              <a:gd name="T32" fmla="*/ 74295 w 264"/>
                              <a:gd name="T33" fmla="*/ 68580 h 208"/>
                              <a:gd name="T34" fmla="*/ 76200 w 264"/>
                              <a:gd name="T35" fmla="*/ 70485 h 208"/>
                              <a:gd name="T36" fmla="*/ 77470 w 264"/>
                              <a:gd name="T37" fmla="*/ 73660 h 208"/>
                              <a:gd name="T38" fmla="*/ 77470 w 264"/>
                              <a:gd name="T39" fmla="*/ 77470 h 208"/>
                              <a:gd name="T40" fmla="*/ 79375 w 264"/>
                              <a:gd name="T41" fmla="*/ 80645 h 208"/>
                              <a:gd name="T42" fmla="*/ 79375 w 264"/>
                              <a:gd name="T43" fmla="*/ 84455 h 208"/>
                              <a:gd name="T44" fmla="*/ 81280 w 264"/>
                              <a:gd name="T45" fmla="*/ 94615 h 208"/>
                              <a:gd name="T46" fmla="*/ 83185 w 264"/>
                              <a:gd name="T47" fmla="*/ 105410 h 208"/>
                              <a:gd name="T48" fmla="*/ 85090 w 264"/>
                              <a:gd name="T49" fmla="*/ 117475 h 208"/>
                              <a:gd name="T50" fmla="*/ 85090 w 264"/>
                              <a:gd name="T51" fmla="*/ 132080 h 208"/>
                              <a:gd name="T52" fmla="*/ 85090 w 264"/>
                              <a:gd name="T53" fmla="*/ 117475 h 208"/>
                              <a:gd name="T54" fmla="*/ 85090 w 264"/>
                              <a:gd name="T55" fmla="*/ 105410 h 208"/>
                              <a:gd name="T56" fmla="*/ 86360 w 264"/>
                              <a:gd name="T57" fmla="*/ 94615 h 208"/>
                              <a:gd name="T58" fmla="*/ 88265 w 264"/>
                              <a:gd name="T59" fmla="*/ 84455 h 208"/>
                              <a:gd name="T60" fmla="*/ 90170 w 264"/>
                              <a:gd name="T61" fmla="*/ 80645 h 208"/>
                              <a:gd name="T62" fmla="*/ 90170 w 264"/>
                              <a:gd name="T63" fmla="*/ 77470 h 208"/>
                              <a:gd name="T64" fmla="*/ 92075 w 264"/>
                              <a:gd name="T65" fmla="*/ 73660 h 208"/>
                              <a:gd name="T66" fmla="*/ 93345 w 264"/>
                              <a:gd name="T67" fmla="*/ 70485 h 208"/>
                              <a:gd name="T68" fmla="*/ 93345 w 264"/>
                              <a:gd name="T69" fmla="*/ 68580 h 208"/>
                              <a:gd name="T70" fmla="*/ 95250 w 264"/>
                              <a:gd name="T71" fmla="*/ 66675 h 208"/>
                              <a:gd name="T72" fmla="*/ 97155 w 264"/>
                              <a:gd name="T73" fmla="*/ 66675 h 208"/>
                              <a:gd name="T74" fmla="*/ 99060 w 264"/>
                              <a:gd name="T75" fmla="*/ 64770 h 208"/>
                              <a:gd name="T76" fmla="*/ 155575 w 264"/>
                              <a:gd name="T77" fmla="*/ 64770 h 208"/>
                              <a:gd name="T78" fmla="*/ 155575 w 264"/>
                              <a:gd name="T79" fmla="*/ 64770 h 208"/>
                              <a:gd name="T80" fmla="*/ 157480 w 264"/>
                              <a:gd name="T81" fmla="*/ 64770 h 208"/>
                              <a:gd name="T82" fmla="*/ 159385 w 264"/>
                              <a:gd name="T83" fmla="*/ 62865 h 208"/>
                              <a:gd name="T84" fmla="*/ 160655 w 264"/>
                              <a:gd name="T85" fmla="*/ 59690 h 208"/>
                              <a:gd name="T86" fmla="*/ 160655 w 264"/>
                              <a:gd name="T87" fmla="*/ 57785 h 208"/>
                              <a:gd name="T88" fmla="*/ 162560 w 264"/>
                              <a:gd name="T89" fmla="*/ 54610 h 208"/>
                              <a:gd name="T90" fmla="*/ 164465 w 264"/>
                              <a:gd name="T91" fmla="*/ 50800 h 208"/>
                              <a:gd name="T92" fmla="*/ 164465 w 264"/>
                              <a:gd name="T93" fmla="*/ 45720 h 208"/>
                              <a:gd name="T94" fmla="*/ 166370 w 264"/>
                              <a:gd name="T95" fmla="*/ 36830 h 208"/>
                              <a:gd name="T96" fmla="*/ 167640 w 264"/>
                              <a:gd name="T97" fmla="*/ 26035 h 208"/>
                              <a:gd name="T98" fmla="*/ 167640 w 264"/>
                              <a:gd name="T99" fmla="*/ 13970 h 208"/>
                              <a:gd name="T100" fmla="*/ 167640 w 264"/>
                              <a:gd name="T101" fmla="*/ 0 h 208"/>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64" h="208">
                                <a:moveTo>
                                  <a:pt x="0" y="0"/>
                                </a:moveTo>
                                <a:lnTo>
                                  <a:pt x="0" y="22"/>
                                </a:lnTo>
                                <a:lnTo>
                                  <a:pt x="3" y="41"/>
                                </a:lnTo>
                                <a:lnTo>
                                  <a:pt x="3" y="58"/>
                                </a:lnTo>
                                <a:lnTo>
                                  <a:pt x="5" y="72"/>
                                </a:lnTo>
                                <a:lnTo>
                                  <a:pt x="8" y="80"/>
                                </a:lnTo>
                                <a:lnTo>
                                  <a:pt x="11" y="86"/>
                                </a:lnTo>
                                <a:lnTo>
                                  <a:pt x="11" y="91"/>
                                </a:lnTo>
                                <a:lnTo>
                                  <a:pt x="14" y="94"/>
                                </a:lnTo>
                                <a:lnTo>
                                  <a:pt x="17" y="99"/>
                                </a:lnTo>
                                <a:lnTo>
                                  <a:pt x="17" y="102"/>
                                </a:lnTo>
                                <a:lnTo>
                                  <a:pt x="19" y="102"/>
                                </a:lnTo>
                                <a:lnTo>
                                  <a:pt x="22" y="102"/>
                                </a:lnTo>
                                <a:lnTo>
                                  <a:pt x="111" y="102"/>
                                </a:lnTo>
                                <a:lnTo>
                                  <a:pt x="114" y="105"/>
                                </a:lnTo>
                                <a:lnTo>
                                  <a:pt x="117" y="108"/>
                                </a:lnTo>
                                <a:lnTo>
                                  <a:pt x="120" y="111"/>
                                </a:lnTo>
                                <a:lnTo>
                                  <a:pt x="122" y="116"/>
                                </a:lnTo>
                                <a:lnTo>
                                  <a:pt x="122" y="122"/>
                                </a:lnTo>
                                <a:lnTo>
                                  <a:pt x="125" y="127"/>
                                </a:lnTo>
                                <a:lnTo>
                                  <a:pt x="125" y="133"/>
                                </a:lnTo>
                                <a:lnTo>
                                  <a:pt x="128" y="149"/>
                                </a:lnTo>
                                <a:lnTo>
                                  <a:pt x="131" y="166"/>
                                </a:lnTo>
                                <a:lnTo>
                                  <a:pt x="134" y="185"/>
                                </a:lnTo>
                                <a:lnTo>
                                  <a:pt x="134" y="208"/>
                                </a:lnTo>
                                <a:lnTo>
                                  <a:pt x="134" y="185"/>
                                </a:lnTo>
                                <a:lnTo>
                                  <a:pt x="134" y="166"/>
                                </a:lnTo>
                                <a:lnTo>
                                  <a:pt x="136" y="149"/>
                                </a:lnTo>
                                <a:lnTo>
                                  <a:pt x="139" y="133"/>
                                </a:lnTo>
                                <a:lnTo>
                                  <a:pt x="142" y="127"/>
                                </a:lnTo>
                                <a:lnTo>
                                  <a:pt x="142" y="122"/>
                                </a:lnTo>
                                <a:lnTo>
                                  <a:pt x="145" y="116"/>
                                </a:lnTo>
                                <a:lnTo>
                                  <a:pt x="147" y="111"/>
                                </a:lnTo>
                                <a:lnTo>
                                  <a:pt x="147" y="108"/>
                                </a:lnTo>
                                <a:lnTo>
                                  <a:pt x="150" y="105"/>
                                </a:lnTo>
                                <a:lnTo>
                                  <a:pt x="153" y="105"/>
                                </a:lnTo>
                                <a:lnTo>
                                  <a:pt x="156" y="102"/>
                                </a:lnTo>
                                <a:lnTo>
                                  <a:pt x="245" y="102"/>
                                </a:lnTo>
                                <a:lnTo>
                                  <a:pt x="248" y="102"/>
                                </a:lnTo>
                                <a:lnTo>
                                  <a:pt x="251" y="99"/>
                                </a:lnTo>
                                <a:lnTo>
                                  <a:pt x="253" y="94"/>
                                </a:lnTo>
                                <a:lnTo>
                                  <a:pt x="253" y="91"/>
                                </a:lnTo>
                                <a:lnTo>
                                  <a:pt x="256" y="86"/>
                                </a:lnTo>
                                <a:lnTo>
                                  <a:pt x="259" y="80"/>
                                </a:lnTo>
                                <a:lnTo>
                                  <a:pt x="259" y="72"/>
                                </a:lnTo>
                                <a:lnTo>
                                  <a:pt x="262" y="58"/>
                                </a:lnTo>
                                <a:lnTo>
                                  <a:pt x="264" y="41"/>
                                </a:lnTo>
                                <a:lnTo>
                                  <a:pt x="264" y="22"/>
                                </a:lnTo>
                                <a:lnTo>
                                  <a:pt x="264"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486703" name="Rectangle 136"/>
                        <wps:cNvSpPr>
                          <a:spLocks noChangeArrowheads="1"/>
                        </wps:cNvSpPr>
                        <wps:spPr bwMode="auto">
                          <a:xfrm>
                            <a:off x="2136130"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3A0EC"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1477272573" name="Rectangle 137"/>
                        <wps:cNvSpPr>
                          <a:spLocks noChangeArrowheads="1"/>
                        </wps:cNvSpPr>
                        <wps:spPr bwMode="auto">
                          <a:xfrm>
                            <a:off x="2242131" y="425992"/>
                            <a:ext cx="1074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95A2F"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751004051" name="Rectangle 138"/>
                        <wps:cNvSpPr>
                          <a:spLocks noChangeArrowheads="1"/>
                        </wps:cNvSpPr>
                        <wps:spPr bwMode="auto">
                          <a:xfrm>
                            <a:off x="2401533" y="425992"/>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488F9"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328601059" name="Rectangle 139"/>
                        <wps:cNvSpPr>
                          <a:spLocks noChangeArrowheads="1"/>
                        </wps:cNvSpPr>
                        <wps:spPr bwMode="auto">
                          <a:xfrm>
                            <a:off x="2507635"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ADCD2"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738400859" name="Rectangle 140"/>
                        <wps:cNvSpPr>
                          <a:spLocks noChangeArrowheads="1"/>
                        </wps:cNvSpPr>
                        <wps:spPr bwMode="auto">
                          <a:xfrm>
                            <a:off x="2534235" y="425992"/>
                            <a:ext cx="1074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C6AF0"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428545928" name="Rectangle 141"/>
                        <wps:cNvSpPr>
                          <a:spLocks noChangeArrowheads="1"/>
                        </wps:cNvSpPr>
                        <wps:spPr bwMode="auto">
                          <a:xfrm>
                            <a:off x="2640337" y="425992"/>
                            <a:ext cx="107301" cy="28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D2C97"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89913058" name="Freeform 142"/>
                        <wps:cNvSpPr>
                          <a:spLocks/>
                        </wps:cNvSpPr>
                        <wps:spPr bwMode="auto">
                          <a:xfrm>
                            <a:off x="132702" y="264095"/>
                            <a:ext cx="662909" cy="132098"/>
                          </a:xfrm>
                          <a:custGeom>
                            <a:avLst/>
                            <a:gdLst>
                              <a:gd name="T0" fmla="*/ 662940 w 1044"/>
                              <a:gd name="T1" fmla="*/ 132080 h 208"/>
                              <a:gd name="T2" fmla="*/ 662940 w 1044"/>
                              <a:gd name="T3" fmla="*/ 125095 h 208"/>
                              <a:gd name="T4" fmla="*/ 661035 w 1044"/>
                              <a:gd name="T5" fmla="*/ 118110 h 208"/>
                              <a:gd name="T6" fmla="*/ 661035 w 1044"/>
                              <a:gd name="T7" fmla="*/ 111125 h 208"/>
                              <a:gd name="T8" fmla="*/ 659765 w 1044"/>
                              <a:gd name="T9" fmla="*/ 105410 h 208"/>
                              <a:gd name="T10" fmla="*/ 655955 w 1044"/>
                              <a:gd name="T11" fmla="*/ 100330 h 208"/>
                              <a:gd name="T12" fmla="*/ 654050 w 1044"/>
                              <a:gd name="T13" fmla="*/ 95250 h 208"/>
                              <a:gd name="T14" fmla="*/ 647065 w 1044"/>
                              <a:gd name="T15" fmla="*/ 84455 h 208"/>
                              <a:gd name="T16" fmla="*/ 643890 w 1044"/>
                              <a:gd name="T17" fmla="*/ 80645 h 208"/>
                              <a:gd name="T18" fmla="*/ 638175 w 1044"/>
                              <a:gd name="T19" fmla="*/ 77470 h 208"/>
                              <a:gd name="T20" fmla="*/ 635000 w 1044"/>
                              <a:gd name="T21" fmla="*/ 73660 h 208"/>
                              <a:gd name="T22" fmla="*/ 629285 w 1044"/>
                              <a:gd name="T23" fmla="*/ 70485 h 208"/>
                              <a:gd name="T24" fmla="*/ 624205 w 1044"/>
                              <a:gd name="T25" fmla="*/ 68580 h 208"/>
                              <a:gd name="T26" fmla="*/ 619125 w 1044"/>
                              <a:gd name="T27" fmla="*/ 66675 h 208"/>
                              <a:gd name="T28" fmla="*/ 613410 w 1044"/>
                              <a:gd name="T29" fmla="*/ 64770 h 208"/>
                              <a:gd name="T30" fmla="*/ 608330 w 1044"/>
                              <a:gd name="T31" fmla="*/ 64770 h 208"/>
                              <a:gd name="T32" fmla="*/ 387350 w 1044"/>
                              <a:gd name="T33" fmla="*/ 64770 h 208"/>
                              <a:gd name="T34" fmla="*/ 381635 w 1044"/>
                              <a:gd name="T35" fmla="*/ 64770 h 208"/>
                              <a:gd name="T36" fmla="*/ 374650 w 1044"/>
                              <a:gd name="T37" fmla="*/ 63500 h 208"/>
                              <a:gd name="T38" fmla="*/ 369570 w 1044"/>
                              <a:gd name="T39" fmla="*/ 61595 h 208"/>
                              <a:gd name="T40" fmla="*/ 365760 w 1044"/>
                              <a:gd name="T41" fmla="*/ 59690 h 208"/>
                              <a:gd name="T42" fmla="*/ 360680 w 1044"/>
                              <a:gd name="T43" fmla="*/ 57785 h 208"/>
                              <a:gd name="T44" fmla="*/ 355600 w 1044"/>
                              <a:gd name="T45" fmla="*/ 54610 h 208"/>
                              <a:gd name="T46" fmla="*/ 351790 w 1044"/>
                              <a:gd name="T47" fmla="*/ 50800 h 208"/>
                              <a:gd name="T48" fmla="*/ 348615 w 1044"/>
                              <a:gd name="T49" fmla="*/ 45720 h 208"/>
                              <a:gd name="T50" fmla="*/ 340995 w 1044"/>
                              <a:gd name="T51" fmla="*/ 36830 h 208"/>
                              <a:gd name="T52" fmla="*/ 337820 w 1044"/>
                              <a:gd name="T53" fmla="*/ 31750 h 208"/>
                              <a:gd name="T54" fmla="*/ 335915 w 1044"/>
                              <a:gd name="T55" fmla="*/ 24765 h 208"/>
                              <a:gd name="T56" fmla="*/ 334010 w 1044"/>
                              <a:gd name="T57" fmla="*/ 19050 h 208"/>
                              <a:gd name="T58" fmla="*/ 332105 w 1044"/>
                              <a:gd name="T59" fmla="*/ 12065 h 208"/>
                              <a:gd name="T60" fmla="*/ 332105 w 1044"/>
                              <a:gd name="T61" fmla="*/ 5080 h 208"/>
                              <a:gd name="T62" fmla="*/ 332105 w 1044"/>
                              <a:gd name="T63" fmla="*/ 0 h 208"/>
                              <a:gd name="T64" fmla="*/ 330835 w 1044"/>
                              <a:gd name="T65" fmla="*/ 5080 h 208"/>
                              <a:gd name="T66" fmla="*/ 330835 w 1044"/>
                              <a:gd name="T67" fmla="*/ 12065 h 208"/>
                              <a:gd name="T68" fmla="*/ 328930 w 1044"/>
                              <a:gd name="T69" fmla="*/ 19050 h 208"/>
                              <a:gd name="T70" fmla="*/ 327025 w 1044"/>
                              <a:gd name="T71" fmla="*/ 24765 h 208"/>
                              <a:gd name="T72" fmla="*/ 325120 w 1044"/>
                              <a:gd name="T73" fmla="*/ 31750 h 208"/>
                              <a:gd name="T74" fmla="*/ 321945 w 1044"/>
                              <a:gd name="T75" fmla="*/ 36830 h 208"/>
                              <a:gd name="T76" fmla="*/ 314960 w 1044"/>
                              <a:gd name="T77" fmla="*/ 45720 h 208"/>
                              <a:gd name="T78" fmla="*/ 311150 w 1044"/>
                              <a:gd name="T79" fmla="*/ 50800 h 208"/>
                              <a:gd name="T80" fmla="*/ 307340 w 1044"/>
                              <a:gd name="T81" fmla="*/ 54610 h 208"/>
                              <a:gd name="T82" fmla="*/ 302260 w 1044"/>
                              <a:gd name="T83" fmla="*/ 57785 h 208"/>
                              <a:gd name="T84" fmla="*/ 297180 w 1044"/>
                              <a:gd name="T85" fmla="*/ 59690 h 208"/>
                              <a:gd name="T86" fmla="*/ 293370 w 1044"/>
                              <a:gd name="T87" fmla="*/ 61595 h 208"/>
                              <a:gd name="T88" fmla="*/ 288290 w 1044"/>
                              <a:gd name="T89" fmla="*/ 63500 h 208"/>
                              <a:gd name="T90" fmla="*/ 281305 w 1044"/>
                              <a:gd name="T91" fmla="*/ 64770 h 208"/>
                              <a:gd name="T92" fmla="*/ 275590 w 1044"/>
                              <a:gd name="T93" fmla="*/ 64770 h 208"/>
                              <a:gd name="T94" fmla="*/ 54610 w 1044"/>
                              <a:gd name="T95" fmla="*/ 64770 h 208"/>
                              <a:gd name="T96" fmla="*/ 49530 w 1044"/>
                              <a:gd name="T97" fmla="*/ 64770 h 208"/>
                              <a:gd name="T98" fmla="*/ 44450 w 1044"/>
                              <a:gd name="T99" fmla="*/ 66675 h 208"/>
                              <a:gd name="T100" fmla="*/ 38735 w 1044"/>
                              <a:gd name="T101" fmla="*/ 68580 h 208"/>
                              <a:gd name="T102" fmla="*/ 33655 w 1044"/>
                              <a:gd name="T103" fmla="*/ 70485 h 208"/>
                              <a:gd name="T104" fmla="*/ 27940 w 1044"/>
                              <a:gd name="T105" fmla="*/ 73660 h 208"/>
                              <a:gd name="T106" fmla="*/ 24765 w 1044"/>
                              <a:gd name="T107" fmla="*/ 77470 h 208"/>
                              <a:gd name="T108" fmla="*/ 19685 w 1044"/>
                              <a:gd name="T109" fmla="*/ 80645 h 208"/>
                              <a:gd name="T110" fmla="*/ 15875 w 1044"/>
                              <a:gd name="T111" fmla="*/ 84455 h 208"/>
                              <a:gd name="T112" fmla="*/ 8890 w 1044"/>
                              <a:gd name="T113" fmla="*/ 95250 h 208"/>
                              <a:gd name="T114" fmla="*/ 6985 w 1044"/>
                              <a:gd name="T115" fmla="*/ 100330 h 208"/>
                              <a:gd name="T116" fmla="*/ 3175 w 1044"/>
                              <a:gd name="T117" fmla="*/ 105410 h 208"/>
                              <a:gd name="T118" fmla="*/ 1905 w 1044"/>
                              <a:gd name="T119" fmla="*/ 111125 h 208"/>
                              <a:gd name="T120" fmla="*/ 1905 w 1044"/>
                              <a:gd name="T121" fmla="*/ 118110 h 208"/>
                              <a:gd name="T122" fmla="*/ 0 w 1044"/>
                              <a:gd name="T123" fmla="*/ 125095 h 208"/>
                              <a:gd name="T124" fmla="*/ 0 w 1044"/>
                              <a:gd name="T125" fmla="*/ 132080 h 208"/>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60000 65536"/>
                              <a:gd name="T187" fmla="*/ 0 60000 65536"/>
                              <a:gd name="T188" fmla="*/ 0 60000 65536"/>
                            </a:gdLst>
                            <a:ahLst/>
                            <a:cxnLst>
                              <a:cxn ang="T126">
                                <a:pos x="T0" y="T1"/>
                              </a:cxn>
                              <a:cxn ang="T127">
                                <a:pos x="T2" y="T3"/>
                              </a:cxn>
                              <a:cxn ang="T128">
                                <a:pos x="T4" y="T5"/>
                              </a:cxn>
                              <a:cxn ang="T129">
                                <a:pos x="T6" y="T7"/>
                              </a:cxn>
                              <a:cxn ang="T130">
                                <a:pos x="T8" y="T9"/>
                              </a:cxn>
                              <a:cxn ang="T131">
                                <a:pos x="T10" y="T11"/>
                              </a:cxn>
                              <a:cxn ang="T132">
                                <a:pos x="T12" y="T13"/>
                              </a:cxn>
                              <a:cxn ang="T133">
                                <a:pos x="T14" y="T15"/>
                              </a:cxn>
                              <a:cxn ang="T134">
                                <a:pos x="T16" y="T17"/>
                              </a:cxn>
                              <a:cxn ang="T135">
                                <a:pos x="T18" y="T19"/>
                              </a:cxn>
                              <a:cxn ang="T136">
                                <a:pos x="T20" y="T21"/>
                              </a:cxn>
                              <a:cxn ang="T137">
                                <a:pos x="T22" y="T23"/>
                              </a:cxn>
                              <a:cxn ang="T138">
                                <a:pos x="T24" y="T25"/>
                              </a:cxn>
                              <a:cxn ang="T139">
                                <a:pos x="T26" y="T27"/>
                              </a:cxn>
                              <a:cxn ang="T140">
                                <a:pos x="T28" y="T29"/>
                              </a:cxn>
                              <a:cxn ang="T141">
                                <a:pos x="T30" y="T31"/>
                              </a:cxn>
                              <a:cxn ang="T142">
                                <a:pos x="T32" y="T33"/>
                              </a:cxn>
                              <a:cxn ang="T143">
                                <a:pos x="T34" y="T35"/>
                              </a:cxn>
                              <a:cxn ang="T144">
                                <a:pos x="T36" y="T37"/>
                              </a:cxn>
                              <a:cxn ang="T145">
                                <a:pos x="T38" y="T39"/>
                              </a:cxn>
                              <a:cxn ang="T146">
                                <a:pos x="T40" y="T41"/>
                              </a:cxn>
                              <a:cxn ang="T147">
                                <a:pos x="T42" y="T43"/>
                              </a:cxn>
                              <a:cxn ang="T148">
                                <a:pos x="T44" y="T45"/>
                              </a:cxn>
                              <a:cxn ang="T149">
                                <a:pos x="T46" y="T47"/>
                              </a:cxn>
                              <a:cxn ang="T150">
                                <a:pos x="T48" y="T49"/>
                              </a:cxn>
                              <a:cxn ang="T151">
                                <a:pos x="T50" y="T51"/>
                              </a:cxn>
                              <a:cxn ang="T152">
                                <a:pos x="T52" y="T53"/>
                              </a:cxn>
                              <a:cxn ang="T153">
                                <a:pos x="T54" y="T55"/>
                              </a:cxn>
                              <a:cxn ang="T154">
                                <a:pos x="T56" y="T57"/>
                              </a:cxn>
                              <a:cxn ang="T155">
                                <a:pos x="T58" y="T59"/>
                              </a:cxn>
                              <a:cxn ang="T156">
                                <a:pos x="T60" y="T61"/>
                              </a:cxn>
                              <a:cxn ang="T157">
                                <a:pos x="T62" y="T63"/>
                              </a:cxn>
                              <a:cxn ang="T158">
                                <a:pos x="T64" y="T65"/>
                              </a:cxn>
                              <a:cxn ang="T159">
                                <a:pos x="T66" y="T67"/>
                              </a:cxn>
                              <a:cxn ang="T160">
                                <a:pos x="T68" y="T69"/>
                              </a:cxn>
                              <a:cxn ang="T161">
                                <a:pos x="T70" y="T71"/>
                              </a:cxn>
                              <a:cxn ang="T162">
                                <a:pos x="T72" y="T73"/>
                              </a:cxn>
                              <a:cxn ang="T163">
                                <a:pos x="T74" y="T75"/>
                              </a:cxn>
                              <a:cxn ang="T164">
                                <a:pos x="T76" y="T77"/>
                              </a:cxn>
                              <a:cxn ang="T165">
                                <a:pos x="T78" y="T79"/>
                              </a:cxn>
                              <a:cxn ang="T166">
                                <a:pos x="T80" y="T81"/>
                              </a:cxn>
                              <a:cxn ang="T167">
                                <a:pos x="T82" y="T83"/>
                              </a:cxn>
                              <a:cxn ang="T168">
                                <a:pos x="T84" y="T85"/>
                              </a:cxn>
                              <a:cxn ang="T169">
                                <a:pos x="T86" y="T87"/>
                              </a:cxn>
                              <a:cxn ang="T170">
                                <a:pos x="T88" y="T89"/>
                              </a:cxn>
                              <a:cxn ang="T171">
                                <a:pos x="T90" y="T91"/>
                              </a:cxn>
                              <a:cxn ang="T172">
                                <a:pos x="T92" y="T93"/>
                              </a:cxn>
                              <a:cxn ang="T173">
                                <a:pos x="T94" y="T95"/>
                              </a:cxn>
                              <a:cxn ang="T174">
                                <a:pos x="T96" y="T97"/>
                              </a:cxn>
                              <a:cxn ang="T175">
                                <a:pos x="T98" y="T99"/>
                              </a:cxn>
                              <a:cxn ang="T176">
                                <a:pos x="T100" y="T101"/>
                              </a:cxn>
                              <a:cxn ang="T177">
                                <a:pos x="T102" y="T103"/>
                              </a:cxn>
                              <a:cxn ang="T178">
                                <a:pos x="T104" y="T105"/>
                              </a:cxn>
                              <a:cxn ang="T179">
                                <a:pos x="T106" y="T107"/>
                              </a:cxn>
                              <a:cxn ang="T180">
                                <a:pos x="T108" y="T109"/>
                              </a:cxn>
                              <a:cxn ang="T181">
                                <a:pos x="T110" y="T111"/>
                              </a:cxn>
                              <a:cxn ang="T182">
                                <a:pos x="T112" y="T113"/>
                              </a:cxn>
                              <a:cxn ang="T183">
                                <a:pos x="T114" y="T115"/>
                              </a:cxn>
                              <a:cxn ang="T184">
                                <a:pos x="T116" y="T117"/>
                              </a:cxn>
                              <a:cxn ang="T185">
                                <a:pos x="T118" y="T119"/>
                              </a:cxn>
                              <a:cxn ang="T186">
                                <a:pos x="T120" y="T121"/>
                              </a:cxn>
                              <a:cxn ang="T187">
                                <a:pos x="T122" y="T123"/>
                              </a:cxn>
                              <a:cxn ang="T188">
                                <a:pos x="T124" y="T125"/>
                              </a:cxn>
                            </a:cxnLst>
                            <a:rect l="0" t="0" r="r" b="b"/>
                            <a:pathLst>
                              <a:path w="1044" h="208">
                                <a:moveTo>
                                  <a:pt x="1044" y="208"/>
                                </a:moveTo>
                                <a:lnTo>
                                  <a:pt x="1044" y="197"/>
                                </a:lnTo>
                                <a:lnTo>
                                  <a:pt x="1041" y="186"/>
                                </a:lnTo>
                                <a:lnTo>
                                  <a:pt x="1041" y="175"/>
                                </a:lnTo>
                                <a:lnTo>
                                  <a:pt x="1039" y="166"/>
                                </a:lnTo>
                                <a:lnTo>
                                  <a:pt x="1033" y="158"/>
                                </a:lnTo>
                                <a:lnTo>
                                  <a:pt x="1030" y="150"/>
                                </a:lnTo>
                                <a:lnTo>
                                  <a:pt x="1019" y="133"/>
                                </a:lnTo>
                                <a:lnTo>
                                  <a:pt x="1014" y="127"/>
                                </a:lnTo>
                                <a:lnTo>
                                  <a:pt x="1005" y="122"/>
                                </a:lnTo>
                                <a:lnTo>
                                  <a:pt x="1000" y="116"/>
                                </a:lnTo>
                                <a:lnTo>
                                  <a:pt x="991" y="111"/>
                                </a:lnTo>
                                <a:lnTo>
                                  <a:pt x="983" y="108"/>
                                </a:lnTo>
                                <a:lnTo>
                                  <a:pt x="975" y="105"/>
                                </a:lnTo>
                                <a:lnTo>
                                  <a:pt x="966" y="102"/>
                                </a:lnTo>
                                <a:lnTo>
                                  <a:pt x="958" y="102"/>
                                </a:lnTo>
                                <a:lnTo>
                                  <a:pt x="610" y="102"/>
                                </a:lnTo>
                                <a:lnTo>
                                  <a:pt x="601" y="102"/>
                                </a:lnTo>
                                <a:lnTo>
                                  <a:pt x="590" y="100"/>
                                </a:lnTo>
                                <a:lnTo>
                                  <a:pt x="582" y="97"/>
                                </a:lnTo>
                                <a:lnTo>
                                  <a:pt x="576" y="94"/>
                                </a:lnTo>
                                <a:lnTo>
                                  <a:pt x="568" y="91"/>
                                </a:lnTo>
                                <a:lnTo>
                                  <a:pt x="560" y="86"/>
                                </a:lnTo>
                                <a:lnTo>
                                  <a:pt x="554" y="80"/>
                                </a:lnTo>
                                <a:lnTo>
                                  <a:pt x="549" y="72"/>
                                </a:lnTo>
                                <a:lnTo>
                                  <a:pt x="537" y="58"/>
                                </a:lnTo>
                                <a:lnTo>
                                  <a:pt x="532" y="50"/>
                                </a:lnTo>
                                <a:lnTo>
                                  <a:pt x="529" y="39"/>
                                </a:lnTo>
                                <a:lnTo>
                                  <a:pt x="526" y="30"/>
                                </a:lnTo>
                                <a:lnTo>
                                  <a:pt x="523" y="19"/>
                                </a:lnTo>
                                <a:lnTo>
                                  <a:pt x="523" y="8"/>
                                </a:lnTo>
                                <a:lnTo>
                                  <a:pt x="523" y="0"/>
                                </a:lnTo>
                                <a:lnTo>
                                  <a:pt x="521" y="8"/>
                                </a:lnTo>
                                <a:lnTo>
                                  <a:pt x="521" y="19"/>
                                </a:lnTo>
                                <a:lnTo>
                                  <a:pt x="518" y="30"/>
                                </a:lnTo>
                                <a:lnTo>
                                  <a:pt x="515" y="39"/>
                                </a:lnTo>
                                <a:lnTo>
                                  <a:pt x="512" y="50"/>
                                </a:lnTo>
                                <a:lnTo>
                                  <a:pt x="507" y="58"/>
                                </a:lnTo>
                                <a:lnTo>
                                  <a:pt x="496" y="72"/>
                                </a:lnTo>
                                <a:lnTo>
                                  <a:pt x="490" y="80"/>
                                </a:lnTo>
                                <a:lnTo>
                                  <a:pt x="484" y="86"/>
                                </a:lnTo>
                                <a:lnTo>
                                  <a:pt x="476" y="91"/>
                                </a:lnTo>
                                <a:lnTo>
                                  <a:pt x="468" y="94"/>
                                </a:lnTo>
                                <a:lnTo>
                                  <a:pt x="462" y="97"/>
                                </a:lnTo>
                                <a:lnTo>
                                  <a:pt x="454" y="100"/>
                                </a:lnTo>
                                <a:lnTo>
                                  <a:pt x="443" y="102"/>
                                </a:lnTo>
                                <a:lnTo>
                                  <a:pt x="434" y="102"/>
                                </a:lnTo>
                                <a:lnTo>
                                  <a:pt x="86" y="102"/>
                                </a:lnTo>
                                <a:lnTo>
                                  <a:pt x="78" y="102"/>
                                </a:lnTo>
                                <a:lnTo>
                                  <a:pt x="70" y="105"/>
                                </a:lnTo>
                                <a:lnTo>
                                  <a:pt x="61" y="108"/>
                                </a:lnTo>
                                <a:lnTo>
                                  <a:pt x="53" y="111"/>
                                </a:lnTo>
                                <a:lnTo>
                                  <a:pt x="44" y="116"/>
                                </a:lnTo>
                                <a:lnTo>
                                  <a:pt x="39" y="122"/>
                                </a:lnTo>
                                <a:lnTo>
                                  <a:pt x="31" y="127"/>
                                </a:lnTo>
                                <a:lnTo>
                                  <a:pt x="25" y="133"/>
                                </a:lnTo>
                                <a:lnTo>
                                  <a:pt x="14" y="150"/>
                                </a:lnTo>
                                <a:lnTo>
                                  <a:pt x="11" y="158"/>
                                </a:lnTo>
                                <a:lnTo>
                                  <a:pt x="5" y="166"/>
                                </a:lnTo>
                                <a:lnTo>
                                  <a:pt x="3" y="175"/>
                                </a:lnTo>
                                <a:lnTo>
                                  <a:pt x="3" y="186"/>
                                </a:lnTo>
                                <a:lnTo>
                                  <a:pt x="0" y="197"/>
                                </a:lnTo>
                                <a:lnTo>
                                  <a:pt x="0" y="208"/>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7030371" name="Rectangle 143"/>
                        <wps:cNvSpPr>
                          <a:spLocks noChangeArrowheads="1"/>
                        </wps:cNvSpPr>
                        <wps:spPr bwMode="auto">
                          <a:xfrm>
                            <a:off x="412106" y="29799"/>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570D" w14:textId="77777777" w:rsidR="00B152BD" w:rsidRDefault="00B152BD" w:rsidP="00644CC1">
                              <w:r>
                                <w:rPr>
                                  <w:rFonts w:ascii="Courier New" w:hAnsi="Courier New" w:cs="Courier New"/>
                                  <w:color w:val="000000"/>
                                  <w:sz w:val="28"/>
                                  <w:szCs w:val="28"/>
                                  <w:lang w:val="en-US"/>
                                </w:rPr>
                                <w:t>C</w:t>
                              </w:r>
                            </w:p>
                          </w:txbxContent>
                        </wps:txbx>
                        <wps:bodyPr rot="0" vert="horz" wrap="none" lIns="0" tIns="0" rIns="0" bIns="0" anchor="t" anchorCtr="0" upright="1">
                          <a:spAutoFit/>
                        </wps:bodyPr>
                      </wps:wsp>
                      <wps:wsp>
                        <wps:cNvPr id="219688262" name="Rectangle 144"/>
                        <wps:cNvSpPr>
                          <a:spLocks noChangeArrowheads="1"/>
                        </wps:cNvSpPr>
                        <wps:spPr bwMode="auto">
                          <a:xfrm>
                            <a:off x="518107" y="29799"/>
                            <a:ext cx="107301" cy="28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E6105"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144098997" name="Rectangle 145"/>
                        <wps:cNvSpPr>
                          <a:spLocks noChangeArrowheads="1"/>
                        </wps:cNvSpPr>
                        <wps:spPr bwMode="auto">
                          <a:xfrm>
                            <a:off x="1009614" y="29799"/>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9E845" w14:textId="77777777" w:rsidR="00B152BD" w:rsidRDefault="00B152BD" w:rsidP="00644CC1">
                              <w:r>
                                <w:rPr>
                                  <w:rFonts w:ascii="Courier New" w:hAnsi="Courier New" w:cs="Courier New"/>
                                  <w:color w:val="000000"/>
                                  <w:sz w:val="28"/>
                                  <w:szCs w:val="28"/>
                                  <w:lang w:val="en-US"/>
                                </w:rPr>
                                <w:t>3</w:t>
                              </w:r>
                            </w:p>
                          </w:txbxContent>
                        </wps:txbx>
                        <wps:bodyPr rot="0" vert="horz" wrap="none" lIns="0" tIns="0" rIns="0" bIns="0" anchor="t" anchorCtr="0" upright="1">
                          <a:spAutoFit/>
                        </wps:bodyPr>
                      </wps:wsp>
                      <wps:wsp>
                        <wps:cNvPr id="2108051207" name="Rectangle 146"/>
                        <wps:cNvSpPr>
                          <a:spLocks noChangeArrowheads="1"/>
                        </wps:cNvSpPr>
                        <wps:spPr bwMode="auto">
                          <a:xfrm>
                            <a:off x="1115615" y="29799"/>
                            <a:ext cx="107401" cy="28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22CEB"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573238287" name="Freeform 147"/>
                        <wps:cNvSpPr>
                          <a:spLocks/>
                        </wps:cNvSpPr>
                        <wps:spPr bwMode="auto">
                          <a:xfrm>
                            <a:off x="795611" y="264095"/>
                            <a:ext cx="530907" cy="132098"/>
                          </a:xfrm>
                          <a:custGeom>
                            <a:avLst/>
                            <a:gdLst>
                              <a:gd name="T0" fmla="*/ 530860 w 836"/>
                              <a:gd name="T1" fmla="*/ 132080 h 208"/>
                              <a:gd name="T2" fmla="*/ 530860 w 836"/>
                              <a:gd name="T3" fmla="*/ 125095 h 208"/>
                              <a:gd name="T4" fmla="*/ 530860 w 836"/>
                              <a:gd name="T5" fmla="*/ 118110 h 208"/>
                              <a:gd name="T6" fmla="*/ 527050 w 836"/>
                              <a:gd name="T7" fmla="*/ 105410 h 208"/>
                              <a:gd name="T8" fmla="*/ 523875 w 836"/>
                              <a:gd name="T9" fmla="*/ 95250 h 208"/>
                              <a:gd name="T10" fmla="*/ 518160 w 836"/>
                              <a:gd name="T11" fmla="*/ 84455 h 208"/>
                              <a:gd name="T12" fmla="*/ 514985 w 836"/>
                              <a:gd name="T13" fmla="*/ 80645 h 208"/>
                              <a:gd name="T14" fmla="*/ 511175 w 836"/>
                              <a:gd name="T15" fmla="*/ 77470 h 208"/>
                              <a:gd name="T16" fmla="*/ 508000 w 836"/>
                              <a:gd name="T17" fmla="*/ 73660 h 208"/>
                              <a:gd name="T18" fmla="*/ 504190 w 836"/>
                              <a:gd name="T19" fmla="*/ 70485 h 208"/>
                              <a:gd name="T20" fmla="*/ 499110 w 836"/>
                              <a:gd name="T21" fmla="*/ 68580 h 208"/>
                              <a:gd name="T22" fmla="*/ 495300 w 836"/>
                              <a:gd name="T23" fmla="*/ 66675 h 208"/>
                              <a:gd name="T24" fmla="*/ 491490 w 836"/>
                              <a:gd name="T25" fmla="*/ 64770 h 208"/>
                              <a:gd name="T26" fmla="*/ 486410 w 836"/>
                              <a:gd name="T27" fmla="*/ 64770 h 208"/>
                              <a:gd name="T28" fmla="*/ 309880 w 836"/>
                              <a:gd name="T29" fmla="*/ 64770 h 208"/>
                              <a:gd name="T30" fmla="*/ 304165 w 836"/>
                              <a:gd name="T31" fmla="*/ 64770 h 208"/>
                              <a:gd name="T32" fmla="*/ 300990 w 836"/>
                              <a:gd name="T33" fmla="*/ 63500 h 208"/>
                              <a:gd name="T34" fmla="*/ 297180 w 836"/>
                              <a:gd name="T35" fmla="*/ 61595 h 208"/>
                              <a:gd name="T36" fmla="*/ 292100 w 836"/>
                              <a:gd name="T37" fmla="*/ 59690 h 208"/>
                              <a:gd name="T38" fmla="*/ 288290 w 836"/>
                              <a:gd name="T39" fmla="*/ 57785 h 208"/>
                              <a:gd name="T40" fmla="*/ 285115 w 836"/>
                              <a:gd name="T41" fmla="*/ 54610 h 208"/>
                              <a:gd name="T42" fmla="*/ 281305 w 836"/>
                              <a:gd name="T43" fmla="*/ 50800 h 208"/>
                              <a:gd name="T44" fmla="*/ 277495 w 836"/>
                              <a:gd name="T45" fmla="*/ 45720 h 208"/>
                              <a:gd name="T46" fmla="*/ 272415 w 836"/>
                              <a:gd name="T47" fmla="*/ 36830 h 208"/>
                              <a:gd name="T48" fmla="*/ 269240 w 836"/>
                              <a:gd name="T49" fmla="*/ 24765 h 208"/>
                              <a:gd name="T50" fmla="*/ 267335 w 836"/>
                              <a:gd name="T51" fmla="*/ 12065 h 208"/>
                              <a:gd name="T52" fmla="*/ 265430 w 836"/>
                              <a:gd name="T53" fmla="*/ 5080 h 208"/>
                              <a:gd name="T54" fmla="*/ 265430 w 836"/>
                              <a:gd name="T55" fmla="*/ 0 h 208"/>
                              <a:gd name="T56" fmla="*/ 265430 w 836"/>
                              <a:gd name="T57" fmla="*/ 5080 h 208"/>
                              <a:gd name="T58" fmla="*/ 265430 w 836"/>
                              <a:gd name="T59" fmla="*/ 12065 h 208"/>
                              <a:gd name="T60" fmla="*/ 261620 w 836"/>
                              <a:gd name="T61" fmla="*/ 24765 h 208"/>
                              <a:gd name="T62" fmla="*/ 258445 w 836"/>
                              <a:gd name="T63" fmla="*/ 36830 h 208"/>
                              <a:gd name="T64" fmla="*/ 253365 w 836"/>
                              <a:gd name="T65" fmla="*/ 45720 h 208"/>
                              <a:gd name="T66" fmla="*/ 249555 w 836"/>
                              <a:gd name="T67" fmla="*/ 50800 h 208"/>
                              <a:gd name="T68" fmla="*/ 245745 w 836"/>
                              <a:gd name="T69" fmla="*/ 54610 h 208"/>
                              <a:gd name="T70" fmla="*/ 242570 w 836"/>
                              <a:gd name="T71" fmla="*/ 57785 h 208"/>
                              <a:gd name="T72" fmla="*/ 238760 w 836"/>
                              <a:gd name="T73" fmla="*/ 59690 h 208"/>
                              <a:gd name="T74" fmla="*/ 233680 w 836"/>
                              <a:gd name="T75" fmla="*/ 61595 h 208"/>
                              <a:gd name="T76" fmla="*/ 229870 w 836"/>
                              <a:gd name="T77" fmla="*/ 63500 h 208"/>
                              <a:gd name="T78" fmla="*/ 226695 w 836"/>
                              <a:gd name="T79" fmla="*/ 64770 h 208"/>
                              <a:gd name="T80" fmla="*/ 220980 w 836"/>
                              <a:gd name="T81" fmla="*/ 64770 h 208"/>
                              <a:gd name="T82" fmla="*/ 44450 w 836"/>
                              <a:gd name="T83" fmla="*/ 64770 h 208"/>
                              <a:gd name="T84" fmla="*/ 39370 w 836"/>
                              <a:gd name="T85" fmla="*/ 64770 h 208"/>
                              <a:gd name="T86" fmla="*/ 35560 w 836"/>
                              <a:gd name="T87" fmla="*/ 66675 h 208"/>
                              <a:gd name="T88" fmla="*/ 31750 w 836"/>
                              <a:gd name="T89" fmla="*/ 68580 h 208"/>
                              <a:gd name="T90" fmla="*/ 26670 w 836"/>
                              <a:gd name="T91" fmla="*/ 70485 h 208"/>
                              <a:gd name="T92" fmla="*/ 22860 w 836"/>
                              <a:gd name="T93" fmla="*/ 73660 h 208"/>
                              <a:gd name="T94" fmla="*/ 19685 w 836"/>
                              <a:gd name="T95" fmla="*/ 77470 h 208"/>
                              <a:gd name="T96" fmla="*/ 15875 w 836"/>
                              <a:gd name="T97" fmla="*/ 80645 h 208"/>
                              <a:gd name="T98" fmla="*/ 12700 w 836"/>
                              <a:gd name="T99" fmla="*/ 84455 h 208"/>
                              <a:gd name="T100" fmla="*/ 6985 w 836"/>
                              <a:gd name="T101" fmla="*/ 95250 h 208"/>
                              <a:gd name="T102" fmla="*/ 3810 w 836"/>
                              <a:gd name="T103" fmla="*/ 105410 h 208"/>
                              <a:gd name="T104" fmla="*/ 1905 w 836"/>
                              <a:gd name="T105" fmla="*/ 118110 h 208"/>
                              <a:gd name="T106" fmla="*/ 0 w 836"/>
                              <a:gd name="T107" fmla="*/ 125095 h 208"/>
                              <a:gd name="T108" fmla="*/ 0 w 836"/>
                              <a:gd name="T109" fmla="*/ 13208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6" h="208">
                                <a:moveTo>
                                  <a:pt x="836" y="208"/>
                                </a:moveTo>
                                <a:lnTo>
                                  <a:pt x="836" y="197"/>
                                </a:lnTo>
                                <a:lnTo>
                                  <a:pt x="836" y="186"/>
                                </a:lnTo>
                                <a:lnTo>
                                  <a:pt x="830" y="166"/>
                                </a:lnTo>
                                <a:lnTo>
                                  <a:pt x="825" y="150"/>
                                </a:lnTo>
                                <a:lnTo>
                                  <a:pt x="816" y="133"/>
                                </a:lnTo>
                                <a:lnTo>
                                  <a:pt x="811" y="127"/>
                                </a:lnTo>
                                <a:lnTo>
                                  <a:pt x="805" y="122"/>
                                </a:lnTo>
                                <a:lnTo>
                                  <a:pt x="800" y="116"/>
                                </a:lnTo>
                                <a:lnTo>
                                  <a:pt x="794" y="111"/>
                                </a:lnTo>
                                <a:lnTo>
                                  <a:pt x="786" y="108"/>
                                </a:lnTo>
                                <a:lnTo>
                                  <a:pt x="780" y="105"/>
                                </a:lnTo>
                                <a:lnTo>
                                  <a:pt x="774" y="102"/>
                                </a:lnTo>
                                <a:lnTo>
                                  <a:pt x="766" y="102"/>
                                </a:lnTo>
                                <a:lnTo>
                                  <a:pt x="488" y="102"/>
                                </a:lnTo>
                                <a:lnTo>
                                  <a:pt x="479" y="102"/>
                                </a:lnTo>
                                <a:lnTo>
                                  <a:pt x="474" y="100"/>
                                </a:lnTo>
                                <a:lnTo>
                                  <a:pt x="468" y="97"/>
                                </a:lnTo>
                                <a:lnTo>
                                  <a:pt x="460" y="94"/>
                                </a:lnTo>
                                <a:lnTo>
                                  <a:pt x="454" y="91"/>
                                </a:lnTo>
                                <a:lnTo>
                                  <a:pt x="449" y="86"/>
                                </a:lnTo>
                                <a:lnTo>
                                  <a:pt x="443" y="80"/>
                                </a:lnTo>
                                <a:lnTo>
                                  <a:pt x="437" y="72"/>
                                </a:lnTo>
                                <a:lnTo>
                                  <a:pt x="429" y="58"/>
                                </a:lnTo>
                                <a:lnTo>
                                  <a:pt x="424" y="39"/>
                                </a:lnTo>
                                <a:lnTo>
                                  <a:pt x="421" y="19"/>
                                </a:lnTo>
                                <a:lnTo>
                                  <a:pt x="418" y="8"/>
                                </a:lnTo>
                                <a:lnTo>
                                  <a:pt x="418" y="0"/>
                                </a:lnTo>
                                <a:lnTo>
                                  <a:pt x="418" y="8"/>
                                </a:lnTo>
                                <a:lnTo>
                                  <a:pt x="418" y="19"/>
                                </a:lnTo>
                                <a:lnTo>
                                  <a:pt x="412" y="39"/>
                                </a:lnTo>
                                <a:lnTo>
                                  <a:pt x="407" y="58"/>
                                </a:lnTo>
                                <a:lnTo>
                                  <a:pt x="399" y="72"/>
                                </a:lnTo>
                                <a:lnTo>
                                  <a:pt x="393" y="80"/>
                                </a:lnTo>
                                <a:lnTo>
                                  <a:pt x="387" y="86"/>
                                </a:lnTo>
                                <a:lnTo>
                                  <a:pt x="382" y="91"/>
                                </a:lnTo>
                                <a:lnTo>
                                  <a:pt x="376" y="94"/>
                                </a:lnTo>
                                <a:lnTo>
                                  <a:pt x="368" y="97"/>
                                </a:lnTo>
                                <a:lnTo>
                                  <a:pt x="362" y="100"/>
                                </a:lnTo>
                                <a:lnTo>
                                  <a:pt x="357" y="102"/>
                                </a:lnTo>
                                <a:lnTo>
                                  <a:pt x="348" y="102"/>
                                </a:lnTo>
                                <a:lnTo>
                                  <a:pt x="70" y="102"/>
                                </a:lnTo>
                                <a:lnTo>
                                  <a:pt x="62" y="102"/>
                                </a:lnTo>
                                <a:lnTo>
                                  <a:pt x="56" y="105"/>
                                </a:lnTo>
                                <a:lnTo>
                                  <a:pt x="50" y="108"/>
                                </a:lnTo>
                                <a:lnTo>
                                  <a:pt x="42" y="111"/>
                                </a:lnTo>
                                <a:lnTo>
                                  <a:pt x="36" y="116"/>
                                </a:lnTo>
                                <a:lnTo>
                                  <a:pt x="31" y="122"/>
                                </a:lnTo>
                                <a:lnTo>
                                  <a:pt x="25" y="127"/>
                                </a:lnTo>
                                <a:lnTo>
                                  <a:pt x="20" y="133"/>
                                </a:lnTo>
                                <a:lnTo>
                                  <a:pt x="11" y="150"/>
                                </a:lnTo>
                                <a:lnTo>
                                  <a:pt x="6" y="166"/>
                                </a:lnTo>
                                <a:lnTo>
                                  <a:pt x="3" y="186"/>
                                </a:lnTo>
                                <a:lnTo>
                                  <a:pt x="0" y="197"/>
                                </a:lnTo>
                                <a:lnTo>
                                  <a:pt x="0" y="208"/>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262496" name="Freeform 148"/>
                        <wps:cNvSpPr>
                          <a:spLocks/>
                        </wps:cNvSpPr>
                        <wps:spPr bwMode="auto">
                          <a:xfrm>
                            <a:off x="1326518" y="264095"/>
                            <a:ext cx="662909" cy="132098"/>
                          </a:xfrm>
                          <a:custGeom>
                            <a:avLst/>
                            <a:gdLst>
                              <a:gd name="T0" fmla="*/ 662940 w 1044"/>
                              <a:gd name="T1" fmla="*/ 132080 h 208"/>
                              <a:gd name="T2" fmla="*/ 662940 w 1044"/>
                              <a:gd name="T3" fmla="*/ 125095 h 208"/>
                              <a:gd name="T4" fmla="*/ 661035 w 1044"/>
                              <a:gd name="T5" fmla="*/ 118110 h 208"/>
                              <a:gd name="T6" fmla="*/ 661035 w 1044"/>
                              <a:gd name="T7" fmla="*/ 111125 h 208"/>
                              <a:gd name="T8" fmla="*/ 659765 w 1044"/>
                              <a:gd name="T9" fmla="*/ 105410 h 208"/>
                              <a:gd name="T10" fmla="*/ 655955 w 1044"/>
                              <a:gd name="T11" fmla="*/ 100330 h 208"/>
                              <a:gd name="T12" fmla="*/ 654050 w 1044"/>
                              <a:gd name="T13" fmla="*/ 95250 h 208"/>
                              <a:gd name="T14" fmla="*/ 647065 w 1044"/>
                              <a:gd name="T15" fmla="*/ 84455 h 208"/>
                              <a:gd name="T16" fmla="*/ 643255 w 1044"/>
                              <a:gd name="T17" fmla="*/ 80645 h 208"/>
                              <a:gd name="T18" fmla="*/ 638175 w 1044"/>
                              <a:gd name="T19" fmla="*/ 77470 h 208"/>
                              <a:gd name="T20" fmla="*/ 635000 w 1044"/>
                              <a:gd name="T21" fmla="*/ 73660 h 208"/>
                              <a:gd name="T22" fmla="*/ 629285 w 1044"/>
                              <a:gd name="T23" fmla="*/ 70485 h 208"/>
                              <a:gd name="T24" fmla="*/ 624205 w 1044"/>
                              <a:gd name="T25" fmla="*/ 68580 h 208"/>
                              <a:gd name="T26" fmla="*/ 619125 w 1044"/>
                              <a:gd name="T27" fmla="*/ 66675 h 208"/>
                              <a:gd name="T28" fmla="*/ 613410 w 1044"/>
                              <a:gd name="T29" fmla="*/ 64770 h 208"/>
                              <a:gd name="T30" fmla="*/ 608330 w 1044"/>
                              <a:gd name="T31" fmla="*/ 64770 h 208"/>
                              <a:gd name="T32" fmla="*/ 387350 w 1044"/>
                              <a:gd name="T33" fmla="*/ 64770 h 208"/>
                              <a:gd name="T34" fmla="*/ 381635 w 1044"/>
                              <a:gd name="T35" fmla="*/ 64770 h 208"/>
                              <a:gd name="T36" fmla="*/ 374650 w 1044"/>
                              <a:gd name="T37" fmla="*/ 63500 h 208"/>
                              <a:gd name="T38" fmla="*/ 369570 w 1044"/>
                              <a:gd name="T39" fmla="*/ 61595 h 208"/>
                              <a:gd name="T40" fmla="*/ 365760 w 1044"/>
                              <a:gd name="T41" fmla="*/ 59690 h 208"/>
                              <a:gd name="T42" fmla="*/ 360680 w 1044"/>
                              <a:gd name="T43" fmla="*/ 57785 h 208"/>
                              <a:gd name="T44" fmla="*/ 355600 w 1044"/>
                              <a:gd name="T45" fmla="*/ 54610 h 208"/>
                              <a:gd name="T46" fmla="*/ 351790 w 1044"/>
                              <a:gd name="T47" fmla="*/ 50800 h 208"/>
                              <a:gd name="T48" fmla="*/ 347980 w 1044"/>
                              <a:gd name="T49" fmla="*/ 45720 h 208"/>
                              <a:gd name="T50" fmla="*/ 340995 w 1044"/>
                              <a:gd name="T51" fmla="*/ 36830 h 208"/>
                              <a:gd name="T52" fmla="*/ 337820 w 1044"/>
                              <a:gd name="T53" fmla="*/ 31750 h 208"/>
                              <a:gd name="T54" fmla="*/ 335915 w 1044"/>
                              <a:gd name="T55" fmla="*/ 24765 h 208"/>
                              <a:gd name="T56" fmla="*/ 334010 w 1044"/>
                              <a:gd name="T57" fmla="*/ 19050 h 208"/>
                              <a:gd name="T58" fmla="*/ 332105 w 1044"/>
                              <a:gd name="T59" fmla="*/ 12065 h 208"/>
                              <a:gd name="T60" fmla="*/ 332105 w 1044"/>
                              <a:gd name="T61" fmla="*/ 5080 h 208"/>
                              <a:gd name="T62" fmla="*/ 332105 w 1044"/>
                              <a:gd name="T63" fmla="*/ 0 h 208"/>
                              <a:gd name="T64" fmla="*/ 330835 w 1044"/>
                              <a:gd name="T65" fmla="*/ 5080 h 208"/>
                              <a:gd name="T66" fmla="*/ 330835 w 1044"/>
                              <a:gd name="T67" fmla="*/ 12065 h 208"/>
                              <a:gd name="T68" fmla="*/ 328930 w 1044"/>
                              <a:gd name="T69" fmla="*/ 19050 h 208"/>
                              <a:gd name="T70" fmla="*/ 327025 w 1044"/>
                              <a:gd name="T71" fmla="*/ 24765 h 208"/>
                              <a:gd name="T72" fmla="*/ 325120 w 1044"/>
                              <a:gd name="T73" fmla="*/ 31750 h 208"/>
                              <a:gd name="T74" fmla="*/ 321945 w 1044"/>
                              <a:gd name="T75" fmla="*/ 36830 h 208"/>
                              <a:gd name="T76" fmla="*/ 314325 w 1044"/>
                              <a:gd name="T77" fmla="*/ 45720 h 208"/>
                              <a:gd name="T78" fmla="*/ 311150 w 1044"/>
                              <a:gd name="T79" fmla="*/ 50800 h 208"/>
                              <a:gd name="T80" fmla="*/ 307340 w 1044"/>
                              <a:gd name="T81" fmla="*/ 54610 h 208"/>
                              <a:gd name="T82" fmla="*/ 302260 w 1044"/>
                              <a:gd name="T83" fmla="*/ 57785 h 208"/>
                              <a:gd name="T84" fmla="*/ 297180 w 1044"/>
                              <a:gd name="T85" fmla="*/ 59690 h 208"/>
                              <a:gd name="T86" fmla="*/ 293370 w 1044"/>
                              <a:gd name="T87" fmla="*/ 61595 h 208"/>
                              <a:gd name="T88" fmla="*/ 288290 w 1044"/>
                              <a:gd name="T89" fmla="*/ 63500 h 208"/>
                              <a:gd name="T90" fmla="*/ 281305 w 1044"/>
                              <a:gd name="T91" fmla="*/ 64770 h 208"/>
                              <a:gd name="T92" fmla="*/ 275590 w 1044"/>
                              <a:gd name="T93" fmla="*/ 64770 h 208"/>
                              <a:gd name="T94" fmla="*/ 54610 w 1044"/>
                              <a:gd name="T95" fmla="*/ 64770 h 208"/>
                              <a:gd name="T96" fmla="*/ 49530 w 1044"/>
                              <a:gd name="T97" fmla="*/ 64770 h 208"/>
                              <a:gd name="T98" fmla="*/ 43815 w 1044"/>
                              <a:gd name="T99" fmla="*/ 66675 h 208"/>
                              <a:gd name="T100" fmla="*/ 38735 w 1044"/>
                              <a:gd name="T101" fmla="*/ 68580 h 208"/>
                              <a:gd name="T102" fmla="*/ 33655 w 1044"/>
                              <a:gd name="T103" fmla="*/ 70485 h 208"/>
                              <a:gd name="T104" fmla="*/ 27940 w 1044"/>
                              <a:gd name="T105" fmla="*/ 73660 h 208"/>
                              <a:gd name="T106" fmla="*/ 24765 w 1044"/>
                              <a:gd name="T107" fmla="*/ 77470 h 208"/>
                              <a:gd name="T108" fmla="*/ 19050 w 1044"/>
                              <a:gd name="T109" fmla="*/ 80645 h 208"/>
                              <a:gd name="T110" fmla="*/ 15875 w 1044"/>
                              <a:gd name="T111" fmla="*/ 84455 h 208"/>
                              <a:gd name="T112" fmla="*/ 8890 w 1044"/>
                              <a:gd name="T113" fmla="*/ 95250 h 208"/>
                              <a:gd name="T114" fmla="*/ 6985 w 1044"/>
                              <a:gd name="T115" fmla="*/ 100330 h 208"/>
                              <a:gd name="T116" fmla="*/ 3175 w 1044"/>
                              <a:gd name="T117" fmla="*/ 105410 h 208"/>
                              <a:gd name="T118" fmla="*/ 1905 w 1044"/>
                              <a:gd name="T119" fmla="*/ 111125 h 208"/>
                              <a:gd name="T120" fmla="*/ 1905 w 1044"/>
                              <a:gd name="T121" fmla="*/ 118110 h 208"/>
                              <a:gd name="T122" fmla="*/ 0 w 1044"/>
                              <a:gd name="T123" fmla="*/ 125095 h 208"/>
                              <a:gd name="T124" fmla="*/ 0 w 1044"/>
                              <a:gd name="T125" fmla="*/ 132080 h 208"/>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60000 65536"/>
                              <a:gd name="T187" fmla="*/ 0 60000 65536"/>
                              <a:gd name="T188" fmla="*/ 0 60000 65536"/>
                            </a:gdLst>
                            <a:ahLst/>
                            <a:cxnLst>
                              <a:cxn ang="T126">
                                <a:pos x="T0" y="T1"/>
                              </a:cxn>
                              <a:cxn ang="T127">
                                <a:pos x="T2" y="T3"/>
                              </a:cxn>
                              <a:cxn ang="T128">
                                <a:pos x="T4" y="T5"/>
                              </a:cxn>
                              <a:cxn ang="T129">
                                <a:pos x="T6" y="T7"/>
                              </a:cxn>
                              <a:cxn ang="T130">
                                <a:pos x="T8" y="T9"/>
                              </a:cxn>
                              <a:cxn ang="T131">
                                <a:pos x="T10" y="T11"/>
                              </a:cxn>
                              <a:cxn ang="T132">
                                <a:pos x="T12" y="T13"/>
                              </a:cxn>
                              <a:cxn ang="T133">
                                <a:pos x="T14" y="T15"/>
                              </a:cxn>
                              <a:cxn ang="T134">
                                <a:pos x="T16" y="T17"/>
                              </a:cxn>
                              <a:cxn ang="T135">
                                <a:pos x="T18" y="T19"/>
                              </a:cxn>
                              <a:cxn ang="T136">
                                <a:pos x="T20" y="T21"/>
                              </a:cxn>
                              <a:cxn ang="T137">
                                <a:pos x="T22" y="T23"/>
                              </a:cxn>
                              <a:cxn ang="T138">
                                <a:pos x="T24" y="T25"/>
                              </a:cxn>
                              <a:cxn ang="T139">
                                <a:pos x="T26" y="T27"/>
                              </a:cxn>
                              <a:cxn ang="T140">
                                <a:pos x="T28" y="T29"/>
                              </a:cxn>
                              <a:cxn ang="T141">
                                <a:pos x="T30" y="T31"/>
                              </a:cxn>
                              <a:cxn ang="T142">
                                <a:pos x="T32" y="T33"/>
                              </a:cxn>
                              <a:cxn ang="T143">
                                <a:pos x="T34" y="T35"/>
                              </a:cxn>
                              <a:cxn ang="T144">
                                <a:pos x="T36" y="T37"/>
                              </a:cxn>
                              <a:cxn ang="T145">
                                <a:pos x="T38" y="T39"/>
                              </a:cxn>
                              <a:cxn ang="T146">
                                <a:pos x="T40" y="T41"/>
                              </a:cxn>
                              <a:cxn ang="T147">
                                <a:pos x="T42" y="T43"/>
                              </a:cxn>
                              <a:cxn ang="T148">
                                <a:pos x="T44" y="T45"/>
                              </a:cxn>
                              <a:cxn ang="T149">
                                <a:pos x="T46" y="T47"/>
                              </a:cxn>
                              <a:cxn ang="T150">
                                <a:pos x="T48" y="T49"/>
                              </a:cxn>
                              <a:cxn ang="T151">
                                <a:pos x="T50" y="T51"/>
                              </a:cxn>
                              <a:cxn ang="T152">
                                <a:pos x="T52" y="T53"/>
                              </a:cxn>
                              <a:cxn ang="T153">
                                <a:pos x="T54" y="T55"/>
                              </a:cxn>
                              <a:cxn ang="T154">
                                <a:pos x="T56" y="T57"/>
                              </a:cxn>
                              <a:cxn ang="T155">
                                <a:pos x="T58" y="T59"/>
                              </a:cxn>
                              <a:cxn ang="T156">
                                <a:pos x="T60" y="T61"/>
                              </a:cxn>
                              <a:cxn ang="T157">
                                <a:pos x="T62" y="T63"/>
                              </a:cxn>
                              <a:cxn ang="T158">
                                <a:pos x="T64" y="T65"/>
                              </a:cxn>
                              <a:cxn ang="T159">
                                <a:pos x="T66" y="T67"/>
                              </a:cxn>
                              <a:cxn ang="T160">
                                <a:pos x="T68" y="T69"/>
                              </a:cxn>
                              <a:cxn ang="T161">
                                <a:pos x="T70" y="T71"/>
                              </a:cxn>
                              <a:cxn ang="T162">
                                <a:pos x="T72" y="T73"/>
                              </a:cxn>
                              <a:cxn ang="T163">
                                <a:pos x="T74" y="T75"/>
                              </a:cxn>
                              <a:cxn ang="T164">
                                <a:pos x="T76" y="T77"/>
                              </a:cxn>
                              <a:cxn ang="T165">
                                <a:pos x="T78" y="T79"/>
                              </a:cxn>
                              <a:cxn ang="T166">
                                <a:pos x="T80" y="T81"/>
                              </a:cxn>
                              <a:cxn ang="T167">
                                <a:pos x="T82" y="T83"/>
                              </a:cxn>
                              <a:cxn ang="T168">
                                <a:pos x="T84" y="T85"/>
                              </a:cxn>
                              <a:cxn ang="T169">
                                <a:pos x="T86" y="T87"/>
                              </a:cxn>
                              <a:cxn ang="T170">
                                <a:pos x="T88" y="T89"/>
                              </a:cxn>
                              <a:cxn ang="T171">
                                <a:pos x="T90" y="T91"/>
                              </a:cxn>
                              <a:cxn ang="T172">
                                <a:pos x="T92" y="T93"/>
                              </a:cxn>
                              <a:cxn ang="T173">
                                <a:pos x="T94" y="T95"/>
                              </a:cxn>
                              <a:cxn ang="T174">
                                <a:pos x="T96" y="T97"/>
                              </a:cxn>
                              <a:cxn ang="T175">
                                <a:pos x="T98" y="T99"/>
                              </a:cxn>
                              <a:cxn ang="T176">
                                <a:pos x="T100" y="T101"/>
                              </a:cxn>
                              <a:cxn ang="T177">
                                <a:pos x="T102" y="T103"/>
                              </a:cxn>
                              <a:cxn ang="T178">
                                <a:pos x="T104" y="T105"/>
                              </a:cxn>
                              <a:cxn ang="T179">
                                <a:pos x="T106" y="T107"/>
                              </a:cxn>
                              <a:cxn ang="T180">
                                <a:pos x="T108" y="T109"/>
                              </a:cxn>
                              <a:cxn ang="T181">
                                <a:pos x="T110" y="T111"/>
                              </a:cxn>
                              <a:cxn ang="T182">
                                <a:pos x="T112" y="T113"/>
                              </a:cxn>
                              <a:cxn ang="T183">
                                <a:pos x="T114" y="T115"/>
                              </a:cxn>
                              <a:cxn ang="T184">
                                <a:pos x="T116" y="T117"/>
                              </a:cxn>
                              <a:cxn ang="T185">
                                <a:pos x="T118" y="T119"/>
                              </a:cxn>
                              <a:cxn ang="T186">
                                <a:pos x="T120" y="T121"/>
                              </a:cxn>
                              <a:cxn ang="T187">
                                <a:pos x="T122" y="T123"/>
                              </a:cxn>
                              <a:cxn ang="T188">
                                <a:pos x="T124" y="T125"/>
                              </a:cxn>
                            </a:cxnLst>
                            <a:rect l="0" t="0" r="r" b="b"/>
                            <a:pathLst>
                              <a:path w="1044" h="208">
                                <a:moveTo>
                                  <a:pt x="1044" y="208"/>
                                </a:moveTo>
                                <a:lnTo>
                                  <a:pt x="1044" y="197"/>
                                </a:lnTo>
                                <a:lnTo>
                                  <a:pt x="1041" y="186"/>
                                </a:lnTo>
                                <a:lnTo>
                                  <a:pt x="1041" y="175"/>
                                </a:lnTo>
                                <a:lnTo>
                                  <a:pt x="1039" y="166"/>
                                </a:lnTo>
                                <a:lnTo>
                                  <a:pt x="1033" y="158"/>
                                </a:lnTo>
                                <a:lnTo>
                                  <a:pt x="1030" y="150"/>
                                </a:lnTo>
                                <a:lnTo>
                                  <a:pt x="1019" y="133"/>
                                </a:lnTo>
                                <a:lnTo>
                                  <a:pt x="1013" y="127"/>
                                </a:lnTo>
                                <a:lnTo>
                                  <a:pt x="1005" y="122"/>
                                </a:lnTo>
                                <a:lnTo>
                                  <a:pt x="1000" y="116"/>
                                </a:lnTo>
                                <a:lnTo>
                                  <a:pt x="991" y="111"/>
                                </a:lnTo>
                                <a:lnTo>
                                  <a:pt x="983" y="108"/>
                                </a:lnTo>
                                <a:lnTo>
                                  <a:pt x="975" y="105"/>
                                </a:lnTo>
                                <a:lnTo>
                                  <a:pt x="966" y="102"/>
                                </a:lnTo>
                                <a:lnTo>
                                  <a:pt x="958" y="102"/>
                                </a:lnTo>
                                <a:lnTo>
                                  <a:pt x="610" y="102"/>
                                </a:lnTo>
                                <a:lnTo>
                                  <a:pt x="601" y="102"/>
                                </a:lnTo>
                                <a:lnTo>
                                  <a:pt x="590" y="100"/>
                                </a:lnTo>
                                <a:lnTo>
                                  <a:pt x="582" y="97"/>
                                </a:lnTo>
                                <a:lnTo>
                                  <a:pt x="576" y="94"/>
                                </a:lnTo>
                                <a:lnTo>
                                  <a:pt x="568" y="91"/>
                                </a:lnTo>
                                <a:lnTo>
                                  <a:pt x="560" y="86"/>
                                </a:lnTo>
                                <a:lnTo>
                                  <a:pt x="554" y="80"/>
                                </a:lnTo>
                                <a:lnTo>
                                  <a:pt x="548" y="72"/>
                                </a:lnTo>
                                <a:lnTo>
                                  <a:pt x="537" y="58"/>
                                </a:lnTo>
                                <a:lnTo>
                                  <a:pt x="532" y="50"/>
                                </a:lnTo>
                                <a:lnTo>
                                  <a:pt x="529" y="39"/>
                                </a:lnTo>
                                <a:lnTo>
                                  <a:pt x="526" y="30"/>
                                </a:lnTo>
                                <a:lnTo>
                                  <a:pt x="523" y="19"/>
                                </a:lnTo>
                                <a:lnTo>
                                  <a:pt x="523" y="8"/>
                                </a:lnTo>
                                <a:lnTo>
                                  <a:pt x="523" y="0"/>
                                </a:lnTo>
                                <a:lnTo>
                                  <a:pt x="521" y="8"/>
                                </a:lnTo>
                                <a:lnTo>
                                  <a:pt x="521" y="19"/>
                                </a:lnTo>
                                <a:lnTo>
                                  <a:pt x="518" y="30"/>
                                </a:lnTo>
                                <a:lnTo>
                                  <a:pt x="515" y="39"/>
                                </a:lnTo>
                                <a:lnTo>
                                  <a:pt x="512" y="50"/>
                                </a:lnTo>
                                <a:lnTo>
                                  <a:pt x="507" y="58"/>
                                </a:lnTo>
                                <a:lnTo>
                                  <a:pt x="495" y="72"/>
                                </a:lnTo>
                                <a:lnTo>
                                  <a:pt x="490" y="80"/>
                                </a:lnTo>
                                <a:lnTo>
                                  <a:pt x="484" y="86"/>
                                </a:lnTo>
                                <a:lnTo>
                                  <a:pt x="476" y="91"/>
                                </a:lnTo>
                                <a:lnTo>
                                  <a:pt x="468" y="94"/>
                                </a:lnTo>
                                <a:lnTo>
                                  <a:pt x="462" y="97"/>
                                </a:lnTo>
                                <a:lnTo>
                                  <a:pt x="454" y="100"/>
                                </a:lnTo>
                                <a:lnTo>
                                  <a:pt x="443" y="102"/>
                                </a:lnTo>
                                <a:lnTo>
                                  <a:pt x="434" y="102"/>
                                </a:lnTo>
                                <a:lnTo>
                                  <a:pt x="86" y="102"/>
                                </a:lnTo>
                                <a:lnTo>
                                  <a:pt x="78" y="102"/>
                                </a:lnTo>
                                <a:lnTo>
                                  <a:pt x="69" y="105"/>
                                </a:lnTo>
                                <a:lnTo>
                                  <a:pt x="61" y="108"/>
                                </a:lnTo>
                                <a:lnTo>
                                  <a:pt x="53" y="111"/>
                                </a:lnTo>
                                <a:lnTo>
                                  <a:pt x="44" y="116"/>
                                </a:lnTo>
                                <a:lnTo>
                                  <a:pt x="39" y="122"/>
                                </a:lnTo>
                                <a:lnTo>
                                  <a:pt x="30" y="127"/>
                                </a:lnTo>
                                <a:lnTo>
                                  <a:pt x="25" y="133"/>
                                </a:lnTo>
                                <a:lnTo>
                                  <a:pt x="14" y="150"/>
                                </a:lnTo>
                                <a:lnTo>
                                  <a:pt x="11" y="158"/>
                                </a:lnTo>
                                <a:lnTo>
                                  <a:pt x="5" y="166"/>
                                </a:lnTo>
                                <a:lnTo>
                                  <a:pt x="3" y="175"/>
                                </a:lnTo>
                                <a:lnTo>
                                  <a:pt x="3" y="186"/>
                                </a:lnTo>
                                <a:lnTo>
                                  <a:pt x="0" y="197"/>
                                </a:lnTo>
                                <a:lnTo>
                                  <a:pt x="0" y="208"/>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14197" name="Rectangle 149"/>
                        <wps:cNvSpPr>
                          <a:spLocks noChangeArrowheads="1"/>
                        </wps:cNvSpPr>
                        <wps:spPr bwMode="auto">
                          <a:xfrm>
                            <a:off x="1605922" y="29799"/>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F59C1" w14:textId="77777777" w:rsidR="00B152BD" w:rsidRDefault="00B152BD" w:rsidP="00644CC1">
                              <w:r>
                                <w:rPr>
                                  <w:rFonts w:ascii="Courier New" w:hAnsi="Courier New" w:cs="Courier New"/>
                                  <w:color w:val="000000"/>
                                  <w:sz w:val="28"/>
                                  <w:szCs w:val="28"/>
                                  <w:lang w:val="en-US"/>
                                </w:rPr>
                                <w:t>1</w:t>
                              </w:r>
                            </w:p>
                          </w:txbxContent>
                        </wps:txbx>
                        <wps:bodyPr rot="0" vert="horz" wrap="none" lIns="0" tIns="0" rIns="0" bIns="0" anchor="t" anchorCtr="0" upright="1">
                          <a:spAutoFit/>
                        </wps:bodyPr>
                      </wps:wsp>
                      <wps:wsp>
                        <wps:cNvPr id="471979499" name="Rectangle 150"/>
                        <wps:cNvSpPr>
                          <a:spLocks noChangeArrowheads="1"/>
                        </wps:cNvSpPr>
                        <wps:spPr bwMode="auto">
                          <a:xfrm>
                            <a:off x="1711924" y="29799"/>
                            <a:ext cx="107301" cy="28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85B09"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883936767" name="Freeform 151"/>
                        <wps:cNvSpPr>
                          <a:spLocks/>
                        </wps:cNvSpPr>
                        <wps:spPr bwMode="auto">
                          <a:xfrm>
                            <a:off x="2122129" y="264095"/>
                            <a:ext cx="530907" cy="132098"/>
                          </a:xfrm>
                          <a:custGeom>
                            <a:avLst/>
                            <a:gdLst>
                              <a:gd name="T0" fmla="*/ 530860 w 836"/>
                              <a:gd name="T1" fmla="*/ 132080 h 208"/>
                              <a:gd name="T2" fmla="*/ 530860 w 836"/>
                              <a:gd name="T3" fmla="*/ 125095 h 208"/>
                              <a:gd name="T4" fmla="*/ 530860 w 836"/>
                              <a:gd name="T5" fmla="*/ 118110 h 208"/>
                              <a:gd name="T6" fmla="*/ 527050 w 836"/>
                              <a:gd name="T7" fmla="*/ 105410 h 208"/>
                              <a:gd name="T8" fmla="*/ 523240 w 836"/>
                              <a:gd name="T9" fmla="*/ 95250 h 208"/>
                              <a:gd name="T10" fmla="*/ 518160 w 836"/>
                              <a:gd name="T11" fmla="*/ 84455 h 208"/>
                              <a:gd name="T12" fmla="*/ 514350 w 836"/>
                              <a:gd name="T13" fmla="*/ 80645 h 208"/>
                              <a:gd name="T14" fmla="*/ 511175 w 836"/>
                              <a:gd name="T15" fmla="*/ 77470 h 208"/>
                              <a:gd name="T16" fmla="*/ 507365 w 836"/>
                              <a:gd name="T17" fmla="*/ 73660 h 208"/>
                              <a:gd name="T18" fmla="*/ 504190 w 836"/>
                              <a:gd name="T19" fmla="*/ 70485 h 208"/>
                              <a:gd name="T20" fmla="*/ 498475 w 836"/>
                              <a:gd name="T21" fmla="*/ 68580 h 208"/>
                              <a:gd name="T22" fmla="*/ 495300 w 836"/>
                              <a:gd name="T23" fmla="*/ 66675 h 208"/>
                              <a:gd name="T24" fmla="*/ 491490 w 836"/>
                              <a:gd name="T25" fmla="*/ 64770 h 208"/>
                              <a:gd name="T26" fmla="*/ 486410 w 836"/>
                              <a:gd name="T27" fmla="*/ 64770 h 208"/>
                              <a:gd name="T28" fmla="*/ 309245 w 836"/>
                              <a:gd name="T29" fmla="*/ 64770 h 208"/>
                              <a:gd name="T30" fmla="*/ 304165 w 836"/>
                              <a:gd name="T31" fmla="*/ 64770 h 208"/>
                              <a:gd name="T32" fmla="*/ 300355 w 836"/>
                              <a:gd name="T33" fmla="*/ 63500 h 208"/>
                              <a:gd name="T34" fmla="*/ 297180 w 836"/>
                              <a:gd name="T35" fmla="*/ 61595 h 208"/>
                              <a:gd name="T36" fmla="*/ 292100 w 836"/>
                              <a:gd name="T37" fmla="*/ 59690 h 208"/>
                              <a:gd name="T38" fmla="*/ 288290 w 836"/>
                              <a:gd name="T39" fmla="*/ 57785 h 208"/>
                              <a:gd name="T40" fmla="*/ 284480 w 836"/>
                              <a:gd name="T41" fmla="*/ 54610 h 208"/>
                              <a:gd name="T42" fmla="*/ 281305 w 836"/>
                              <a:gd name="T43" fmla="*/ 50800 h 208"/>
                              <a:gd name="T44" fmla="*/ 277495 w 836"/>
                              <a:gd name="T45" fmla="*/ 45720 h 208"/>
                              <a:gd name="T46" fmla="*/ 272415 w 836"/>
                              <a:gd name="T47" fmla="*/ 36830 h 208"/>
                              <a:gd name="T48" fmla="*/ 268605 w 836"/>
                              <a:gd name="T49" fmla="*/ 24765 h 208"/>
                              <a:gd name="T50" fmla="*/ 267335 w 836"/>
                              <a:gd name="T51" fmla="*/ 12065 h 208"/>
                              <a:gd name="T52" fmla="*/ 265430 w 836"/>
                              <a:gd name="T53" fmla="*/ 5080 h 208"/>
                              <a:gd name="T54" fmla="*/ 265430 w 836"/>
                              <a:gd name="T55" fmla="*/ 0 h 208"/>
                              <a:gd name="T56" fmla="*/ 265430 w 836"/>
                              <a:gd name="T57" fmla="*/ 5080 h 208"/>
                              <a:gd name="T58" fmla="*/ 265430 w 836"/>
                              <a:gd name="T59" fmla="*/ 12065 h 208"/>
                              <a:gd name="T60" fmla="*/ 261620 w 836"/>
                              <a:gd name="T61" fmla="*/ 24765 h 208"/>
                              <a:gd name="T62" fmla="*/ 258445 w 836"/>
                              <a:gd name="T63" fmla="*/ 36830 h 208"/>
                              <a:gd name="T64" fmla="*/ 252730 w 836"/>
                              <a:gd name="T65" fmla="*/ 45720 h 208"/>
                              <a:gd name="T66" fmla="*/ 249555 w 836"/>
                              <a:gd name="T67" fmla="*/ 50800 h 208"/>
                              <a:gd name="T68" fmla="*/ 245745 w 836"/>
                              <a:gd name="T69" fmla="*/ 54610 h 208"/>
                              <a:gd name="T70" fmla="*/ 242570 w 836"/>
                              <a:gd name="T71" fmla="*/ 57785 h 208"/>
                              <a:gd name="T72" fmla="*/ 238760 w 836"/>
                              <a:gd name="T73" fmla="*/ 59690 h 208"/>
                              <a:gd name="T74" fmla="*/ 233680 w 836"/>
                              <a:gd name="T75" fmla="*/ 61595 h 208"/>
                              <a:gd name="T76" fmla="*/ 229870 w 836"/>
                              <a:gd name="T77" fmla="*/ 63500 h 208"/>
                              <a:gd name="T78" fmla="*/ 226060 w 836"/>
                              <a:gd name="T79" fmla="*/ 64770 h 208"/>
                              <a:gd name="T80" fmla="*/ 220980 w 836"/>
                              <a:gd name="T81" fmla="*/ 64770 h 208"/>
                              <a:gd name="T82" fmla="*/ 44450 w 836"/>
                              <a:gd name="T83" fmla="*/ 64770 h 208"/>
                              <a:gd name="T84" fmla="*/ 38735 w 836"/>
                              <a:gd name="T85" fmla="*/ 64770 h 208"/>
                              <a:gd name="T86" fmla="*/ 35560 w 836"/>
                              <a:gd name="T87" fmla="*/ 66675 h 208"/>
                              <a:gd name="T88" fmla="*/ 31750 w 836"/>
                              <a:gd name="T89" fmla="*/ 68580 h 208"/>
                              <a:gd name="T90" fmla="*/ 26670 w 836"/>
                              <a:gd name="T91" fmla="*/ 70485 h 208"/>
                              <a:gd name="T92" fmla="*/ 22860 w 836"/>
                              <a:gd name="T93" fmla="*/ 73660 h 208"/>
                              <a:gd name="T94" fmla="*/ 19685 w 836"/>
                              <a:gd name="T95" fmla="*/ 77470 h 208"/>
                              <a:gd name="T96" fmla="*/ 15875 w 836"/>
                              <a:gd name="T97" fmla="*/ 80645 h 208"/>
                              <a:gd name="T98" fmla="*/ 12065 w 836"/>
                              <a:gd name="T99" fmla="*/ 84455 h 208"/>
                              <a:gd name="T100" fmla="*/ 6985 w 836"/>
                              <a:gd name="T101" fmla="*/ 95250 h 208"/>
                              <a:gd name="T102" fmla="*/ 3810 w 836"/>
                              <a:gd name="T103" fmla="*/ 105410 h 208"/>
                              <a:gd name="T104" fmla="*/ 1905 w 836"/>
                              <a:gd name="T105" fmla="*/ 118110 h 208"/>
                              <a:gd name="T106" fmla="*/ 0 w 836"/>
                              <a:gd name="T107" fmla="*/ 125095 h 208"/>
                              <a:gd name="T108" fmla="*/ 0 w 836"/>
                              <a:gd name="T109" fmla="*/ 13208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6" h="208">
                                <a:moveTo>
                                  <a:pt x="836" y="208"/>
                                </a:moveTo>
                                <a:lnTo>
                                  <a:pt x="836" y="197"/>
                                </a:lnTo>
                                <a:lnTo>
                                  <a:pt x="836" y="186"/>
                                </a:lnTo>
                                <a:lnTo>
                                  <a:pt x="830" y="166"/>
                                </a:lnTo>
                                <a:lnTo>
                                  <a:pt x="824" y="150"/>
                                </a:lnTo>
                                <a:lnTo>
                                  <a:pt x="816" y="133"/>
                                </a:lnTo>
                                <a:lnTo>
                                  <a:pt x="810" y="127"/>
                                </a:lnTo>
                                <a:lnTo>
                                  <a:pt x="805" y="122"/>
                                </a:lnTo>
                                <a:lnTo>
                                  <a:pt x="799" y="116"/>
                                </a:lnTo>
                                <a:lnTo>
                                  <a:pt x="794" y="111"/>
                                </a:lnTo>
                                <a:lnTo>
                                  <a:pt x="785" y="108"/>
                                </a:lnTo>
                                <a:lnTo>
                                  <a:pt x="780" y="105"/>
                                </a:lnTo>
                                <a:lnTo>
                                  <a:pt x="774" y="102"/>
                                </a:lnTo>
                                <a:lnTo>
                                  <a:pt x="766" y="102"/>
                                </a:lnTo>
                                <a:lnTo>
                                  <a:pt x="487" y="102"/>
                                </a:lnTo>
                                <a:lnTo>
                                  <a:pt x="479" y="102"/>
                                </a:lnTo>
                                <a:lnTo>
                                  <a:pt x="473" y="100"/>
                                </a:lnTo>
                                <a:lnTo>
                                  <a:pt x="468" y="97"/>
                                </a:lnTo>
                                <a:lnTo>
                                  <a:pt x="460" y="94"/>
                                </a:lnTo>
                                <a:lnTo>
                                  <a:pt x="454" y="91"/>
                                </a:lnTo>
                                <a:lnTo>
                                  <a:pt x="448" y="86"/>
                                </a:lnTo>
                                <a:lnTo>
                                  <a:pt x="443" y="80"/>
                                </a:lnTo>
                                <a:lnTo>
                                  <a:pt x="437" y="72"/>
                                </a:lnTo>
                                <a:lnTo>
                                  <a:pt x="429" y="58"/>
                                </a:lnTo>
                                <a:lnTo>
                                  <a:pt x="423" y="39"/>
                                </a:lnTo>
                                <a:lnTo>
                                  <a:pt x="421" y="19"/>
                                </a:lnTo>
                                <a:lnTo>
                                  <a:pt x="418" y="8"/>
                                </a:lnTo>
                                <a:lnTo>
                                  <a:pt x="418" y="0"/>
                                </a:lnTo>
                                <a:lnTo>
                                  <a:pt x="418" y="8"/>
                                </a:lnTo>
                                <a:lnTo>
                                  <a:pt x="418" y="19"/>
                                </a:lnTo>
                                <a:lnTo>
                                  <a:pt x="412" y="39"/>
                                </a:lnTo>
                                <a:lnTo>
                                  <a:pt x="407" y="58"/>
                                </a:lnTo>
                                <a:lnTo>
                                  <a:pt x="398" y="72"/>
                                </a:lnTo>
                                <a:lnTo>
                                  <a:pt x="393" y="80"/>
                                </a:lnTo>
                                <a:lnTo>
                                  <a:pt x="387" y="86"/>
                                </a:lnTo>
                                <a:lnTo>
                                  <a:pt x="382" y="91"/>
                                </a:lnTo>
                                <a:lnTo>
                                  <a:pt x="376" y="94"/>
                                </a:lnTo>
                                <a:lnTo>
                                  <a:pt x="368" y="97"/>
                                </a:lnTo>
                                <a:lnTo>
                                  <a:pt x="362" y="100"/>
                                </a:lnTo>
                                <a:lnTo>
                                  <a:pt x="356" y="102"/>
                                </a:lnTo>
                                <a:lnTo>
                                  <a:pt x="348" y="102"/>
                                </a:lnTo>
                                <a:lnTo>
                                  <a:pt x="70" y="102"/>
                                </a:lnTo>
                                <a:lnTo>
                                  <a:pt x="61" y="102"/>
                                </a:lnTo>
                                <a:lnTo>
                                  <a:pt x="56" y="105"/>
                                </a:lnTo>
                                <a:lnTo>
                                  <a:pt x="50" y="108"/>
                                </a:lnTo>
                                <a:lnTo>
                                  <a:pt x="42" y="111"/>
                                </a:lnTo>
                                <a:lnTo>
                                  <a:pt x="36" y="116"/>
                                </a:lnTo>
                                <a:lnTo>
                                  <a:pt x="31" y="122"/>
                                </a:lnTo>
                                <a:lnTo>
                                  <a:pt x="25" y="127"/>
                                </a:lnTo>
                                <a:lnTo>
                                  <a:pt x="19" y="133"/>
                                </a:lnTo>
                                <a:lnTo>
                                  <a:pt x="11" y="150"/>
                                </a:lnTo>
                                <a:lnTo>
                                  <a:pt x="6" y="166"/>
                                </a:lnTo>
                                <a:lnTo>
                                  <a:pt x="3" y="186"/>
                                </a:lnTo>
                                <a:lnTo>
                                  <a:pt x="0" y="197"/>
                                </a:lnTo>
                                <a:lnTo>
                                  <a:pt x="0" y="208"/>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934330" name="Rectangle 152"/>
                        <wps:cNvSpPr>
                          <a:spLocks noChangeArrowheads="1"/>
                        </wps:cNvSpPr>
                        <wps:spPr bwMode="auto">
                          <a:xfrm>
                            <a:off x="2336132" y="29799"/>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717D3" w14:textId="77777777" w:rsidR="00B152BD" w:rsidRDefault="00B152BD" w:rsidP="00644CC1">
                              <w:r>
                                <w:rPr>
                                  <w:rFonts w:ascii="Courier New" w:hAnsi="Courier New" w:cs="Courier New"/>
                                  <w:color w:val="000000"/>
                                  <w:sz w:val="28"/>
                                  <w:szCs w:val="28"/>
                                  <w:lang w:val="en-US"/>
                                </w:rPr>
                                <w:t>8</w:t>
                              </w:r>
                            </w:p>
                          </w:txbxContent>
                        </wps:txbx>
                        <wps:bodyPr rot="0" vert="horz" wrap="none" lIns="0" tIns="0" rIns="0" bIns="0" anchor="t" anchorCtr="0" upright="1">
                          <a:spAutoFit/>
                        </wps:bodyPr>
                      </wps:wsp>
                      <wps:wsp>
                        <wps:cNvPr id="827502366" name="Rectangle 153"/>
                        <wps:cNvSpPr>
                          <a:spLocks noChangeArrowheads="1"/>
                        </wps:cNvSpPr>
                        <wps:spPr bwMode="auto">
                          <a:xfrm>
                            <a:off x="2442234" y="29799"/>
                            <a:ext cx="107301" cy="28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981C2"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262427780" name="Freeform 154"/>
                        <wps:cNvSpPr>
                          <a:spLocks/>
                        </wps:cNvSpPr>
                        <wps:spPr bwMode="auto">
                          <a:xfrm>
                            <a:off x="2785139" y="264095"/>
                            <a:ext cx="530807" cy="132098"/>
                          </a:xfrm>
                          <a:custGeom>
                            <a:avLst/>
                            <a:gdLst>
                              <a:gd name="T0" fmla="*/ 530860 w 836"/>
                              <a:gd name="T1" fmla="*/ 132080 h 208"/>
                              <a:gd name="T2" fmla="*/ 530860 w 836"/>
                              <a:gd name="T3" fmla="*/ 125095 h 208"/>
                              <a:gd name="T4" fmla="*/ 530860 w 836"/>
                              <a:gd name="T5" fmla="*/ 118110 h 208"/>
                              <a:gd name="T6" fmla="*/ 527050 w 836"/>
                              <a:gd name="T7" fmla="*/ 105410 h 208"/>
                              <a:gd name="T8" fmla="*/ 523875 w 836"/>
                              <a:gd name="T9" fmla="*/ 95250 h 208"/>
                              <a:gd name="T10" fmla="*/ 518160 w 836"/>
                              <a:gd name="T11" fmla="*/ 84455 h 208"/>
                              <a:gd name="T12" fmla="*/ 514985 w 836"/>
                              <a:gd name="T13" fmla="*/ 80645 h 208"/>
                              <a:gd name="T14" fmla="*/ 511175 w 836"/>
                              <a:gd name="T15" fmla="*/ 77470 h 208"/>
                              <a:gd name="T16" fmla="*/ 508000 w 836"/>
                              <a:gd name="T17" fmla="*/ 73660 h 208"/>
                              <a:gd name="T18" fmla="*/ 504190 w 836"/>
                              <a:gd name="T19" fmla="*/ 70485 h 208"/>
                              <a:gd name="T20" fmla="*/ 499110 w 836"/>
                              <a:gd name="T21" fmla="*/ 68580 h 208"/>
                              <a:gd name="T22" fmla="*/ 495300 w 836"/>
                              <a:gd name="T23" fmla="*/ 66675 h 208"/>
                              <a:gd name="T24" fmla="*/ 492125 w 836"/>
                              <a:gd name="T25" fmla="*/ 64770 h 208"/>
                              <a:gd name="T26" fmla="*/ 486410 w 836"/>
                              <a:gd name="T27" fmla="*/ 64770 h 208"/>
                              <a:gd name="T28" fmla="*/ 309880 w 836"/>
                              <a:gd name="T29" fmla="*/ 64770 h 208"/>
                              <a:gd name="T30" fmla="*/ 304165 w 836"/>
                              <a:gd name="T31" fmla="*/ 64770 h 208"/>
                              <a:gd name="T32" fmla="*/ 300990 w 836"/>
                              <a:gd name="T33" fmla="*/ 63500 h 208"/>
                              <a:gd name="T34" fmla="*/ 297180 w 836"/>
                              <a:gd name="T35" fmla="*/ 61595 h 208"/>
                              <a:gd name="T36" fmla="*/ 292100 w 836"/>
                              <a:gd name="T37" fmla="*/ 59690 h 208"/>
                              <a:gd name="T38" fmla="*/ 288290 w 836"/>
                              <a:gd name="T39" fmla="*/ 57785 h 208"/>
                              <a:gd name="T40" fmla="*/ 285115 w 836"/>
                              <a:gd name="T41" fmla="*/ 54610 h 208"/>
                              <a:gd name="T42" fmla="*/ 281305 w 836"/>
                              <a:gd name="T43" fmla="*/ 50800 h 208"/>
                              <a:gd name="T44" fmla="*/ 278130 w 836"/>
                              <a:gd name="T45" fmla="*/ 45720 h 208"/>
                              <a:gd name="T46" fmla="*/ 272415 w 836"/>
                              <a:gd name="T47" fmla="*/ 36830 h 208"/>
                              <a:gd name="T48" fmla="*/ 269240 w 836"/>
                              <a:gd name="T49" fmla="*/ 24765 h 208"/>
                              <a:gd name="T50" fmla="*/ 267335 w 836"/>
                              <a:gd name="T51" fmla="*/ 12065 h 208"/>
                              <a:gd name="T52" fmla="*/ 265430 w 836"/>
                              <a:gd name="T53" fmla="*/ 5080 h 208"/>
                              <a:gd name="T54" fmla="*/ 265430 w 836"/>
                              <a:gd name="T55" fmla="*/ 0 h 208"/>
                              <a:gd name="T56" fmla="*/ 265430 w 836"/>
                              <a:gd name="T57" fmla="*/ 5080 h 208"/>
                              <a:gd name="T58" fmla="*/ 265430 w 836"/>
                              <a:gd name="T59" fmla="*/ 12065 h 208"/>
                              <a:gd name="T60" fmla="*/ 262255 w 836"/>
                              <a:gd name="T61" fmla="*/ 24765 h 208"/>
                              <a:gd name="T62" fmla="*/ 258445 w 836"/>
                              <a:gd name="T63" fmla="*/ 36830 h 208"/>
                              <a:gd name="T64" fmla="*/ 253365 w 836"/>
                              <a:gd name="T65" fmla="*/ 45720 h 208"/>
                              <a:gd name="T66" fmla="*/ 249555 w 836"/>
                              <a:gd name="T67" fmla="*/ 50800 h 208"/>
                              <a:gd name="T68" fmla="*/ 245745 w 836"/>
                              <a:gd name="T69" fmla="*/ 54610 h 208"/>
                              <a:gd name="T70" fmla="*/ 242570 w 836"/>
                              <a:gd name="T71" fmla="*/ 57785 h 208"/>
                              <a:gd name="T72" fmla="*/ 238760 w 836"/>
                              <a:gd name="T73" fmla="*/ 59690 h 208"/>
                              <a:gd name="T74" fmla="*/ 233680 w 836"/>
                              <a:gd name="T75" fmla="*/ 61595 h 208"/>
                              <a:gd name="T76" fmla="*/ 229870 w 836"/>
                              <a:gd name="T77" fmla="*/ 63500 h 208"/>
                              <a:gd name="T78" fmla="*/ 226695 w 836"/>
                              <a:gd name="T79" fmla="*/ 64770 h 208"/>
                              <a:gd name="T80" fmla="*/ 221615 w 836"/>
                              <a:gd name="T81" fmla="*/ 64770 h 208"/>
                              <a:gd name="T82" fmla="*/ 44450 w 836"/>
                              <a:gd name="T83" fmla="*/ 64770 h 208"/>
                              <a:gd name="T84" fmla="*/ 39370 w 836"/>
                              <a:gd name="T85" fmla="*/ 64770 h 208"/>
                              <a:gd name="T86" fmla="*/ 35560 w 836"/>
                              <a:gd name="T87" fmla="*/ 66675 h 208"/>
                              <a:gd name="T88" fmla="*/ 32385 w 836"/>
                              <a:gd name="T89" fmla="*/ 68580 h 208"/>
                              <a:gd name="T90" fmla="*/ 26670 w 836"/>
                              <a:gd name="T91" fmla="*/ 70485 h 208"/>
                              <a:gd name="T92" fmla="*/ 23495 w 836"/>
                              <a:gd name="T93" fmla="*/ 73660 h 208"/>
                              <a:gd name="T94" fmla="*/ 19685 w 836"/>
                              <a:gd name="T95" fmla="*/ 77470 h 208"/>
                              <a:gd name="T96" fmla="*/ 15875 w 836"/>
                              <a:gd name="T97" fmla="*/ 80645 h 208"/>
                              <a:gd name="T98" fmla="*/ 12700 w 836"/>
                              <a:gd name="T99" fmla="*/ 84455 h 208"/>
                              <a:gd name="T100" fmla="*/ 7620 w 836"/>
                              <a:gd name="T101" fmla="*/ 95250 h 208"/>
                              <a:gd name="T102" fmla="*/ 3810 w 836"/>
                              <a:gd name="T103" fmla="*/ 105410 h 208"/>
                              <a:gd name="T104" fmla="*/ 1905 w 836"/>
                              <a:gd name="T105" fmla="*/ 118110 h 208"/>
                              <a:gd name="T106" fmla="*/ 0 w 836"/>
                              <a:gd name="T107" fmla="*/ 125095 h 208"/>
                              <a:gd name="T108" fmla="*/ 0 w 836"/>
                              <a:gd name="T109" fmla="*/ 13208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6" h="208">
                                <a:moveTo>
                                  <a:pt x="836" y="208"/>
                                </a:moveTo>
                                <a:lnTo>
                                  <a:pt x="836" y="197"/>
                                </a:lnTo>
                                <a:lnTo>
                                  <a:pt x="836" y="186"/>
                                </a:lnTo>
                                <a:lnTo>
                                  <a:pt x="830" y="166"/>
                                </a:lnTo>
                                <a:lnTo>
                                  <a:pt x="825" y="150"/>
                                </a:lnTo>
                                <a:lnTo>
                                  <a:pt x="816" y="133"/>
                                </a:lnTo>
                                <a:lnTo>
                                  <a:pt x="811" y="127"/>
                                </a:lnTo>
                                <a:lnTo>
                                  <a:pt x="805" y="122"/>
                                </a:lnTo>
                                <a:lnTo>
                                  <a:pt x="800" y="116"/>
                                </a:lnTo>
                                <a:lnTo>
                                  <a:pt x="794" y="111"/>
                                </a:lnTo>
                                <a:lnTo>
                                  <a:pt x="786" y="108"/>
                                </a:lnTo>
                                <a:lnTo>
                                  <a:pt x="780" y="105"/>
                                </a:lnTo>
                                <a:lnTo>
                                  <a:pt x="775" y="102"/>
                                </a:lnTo>
                                <a:lnTo>
                                  <a:pt x="766" y="102"/>
                                </a:lnTo>
                                <a:lnTo>
                                  <a:pt x="488" y="102"/>
                                </a:lnTo>
                                <a:lnTo>
                                  <a:pt x="479" y="102"/>
                                </a:lnTo>
                                <a:lnTo>
                                  <a:pt x="474" y="100"/>
                                </a:lnTo>
                                <a:lnTo>
                                  <a:pt x="468" y="97"/>
                                </a:lnTo>
                                <a:lnTo>
                                  <a:pt x="460" y="94"/>
                                </a:lnTo>
                                <a:lnTo>
                                  <a:pt x="454" y="91"/>
                                </a:lnTo>
                                <a:lnTo>
                                  <a:pt x="449" y="86"/>
                                </a:lnTo>
                                <a:lnTo>
                                  <a:pt x="443" y="80"/>
                                </a:lnTo>
                                <a:lnTo>
                                  <a:pt x="438" y="72"/>
                                </a:lnTo>
                                <a:lnTo>
                                  <a:pt x="429" y="58"/>
                                </a:lnTo>
                                <a:lnTo>
                                  <a:pt x="424" y="39"/>
                                </a:lnTo>
                                <a:lnTo>
                                  <a:pt x="421" y="19"/>
                                </a:lnTo>
                                <a:lnTo>
                                  <a:pt x="418" y="8"/>
                                </a:lnTo>
                                <a:lnTo>
                                  <a:pt x="418" y="0"/>
                                </a:lnTo>
                                <a:lnTo>
                                  <a:pt x="418" y="8"/>
                                </a:lnTo>
                                <a:lnTo>
                                  <a:pt x="418" y="19"/>
                                </a:lnTo>
                                <a:lnTo>
                                  <a:pt x="413" y="39"/>
                                </a:lnTo>
                                <a:lnTo>
                                  <a:pt x="407" y="58"/>
                                </a:lnTo>
                                <a:lnTo>
                                  <a:pt x="399" y="72"/>
                                </a:lnTo>
                                <a:lnTo>
                                  <a:pt x="393" y="80"/>
                                </a:lnTo>
                                <a:lnTo>
                                  <a:pt x="387" y="86"/>
                                </a:lnTo>
                                <a:lnTo>
                                  <a:pt x="382" y="91"/>
                                </a:lnTo>
                                <a:lnTo>
                                  <a:pt x="376" y="94"/>
                                </a:lnTo>
                                <a:lnTo>
                                  <a:pt x="368" y="97"/>
                                </a:lnTo>
                                <a:lnTo>
                                  <a:pt x="362" y="100"/>
                                </a:lnTo>
                                <a:lnTo>
                                  <a:pt x="357" y="102"/>
                                </a:lnTo>
                                <a:lnTo>
                                  <a:pt x="349" y="102"/>
                                </a:lnTo>
                                <a:lnTo>
                                  <a:pt x="70" y="102"/>
                                </a:lnTo>
                                <a:lnTo>
                                  <a:pt x="62" y="102"/>
                                </a:lnTo>
                                <a:lnTo>
                                  <a:pt x="56" y="105"/>
                                </a:lnTo>
                                <a:lnTo>
                                  <a:pt x="51" y="108"/>
                                </a:lnTo>
                                <a:lnTo>
                                  <a:pt x="42" y="111"/>
                                </a:lnTo>
                                <a:lnTo>
                                  <a:pt x="37" y="116"/>
                                </a:lnTo>
                                <a:lnTo>
                                  <a:pt x="31" y="122"/>
                                </a:lnTo>
                                <a:lnTo>
                                  <a:pt x="25" y="127"/>
                                </a:lnTo>
                                <a:lnTo>
                                  <a:pt x="20" y="133"/>
                                </a:lnTo>
                                <a:lnTo>
                                  <a:pt x="12" y="150"/>
                                </a:lnTo>
                                <a:lnTo>
                                  <a:pt x="6" y="166"/>
                                </a:lnTo>
                                <a:lnTo>
                                  <a:pt x="3" y="186"/>
                                </a:lnTo>
                                <a:lnTo>
                                  <a:pt x="0" y="197"/>
                                </a:lnTo>
                                <a:lnTo>
                                  <a:pt x="0" y="208"/>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174748" name="Rectangle 155"/>
                        <wps:cNvSpPr>
                          <a:spLocks noChangeArrowheads="1"/>
                        </wps:cNvSpPr>
                        <wps:spPr bwMode="auto">
                          <a:xfrm>
                            <a:off x="2999142" y="29799"/>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38F6B" w14:textId="77777777" w:rsidR="00B152BD" w:rsidRDefault="00B152BD" w:rsidP="00644CC1">
                              <w:r>
                                <w:rPr>
                                  <w:rFonts w:ascii="Courier New" w:hAnsi="Courier New" w:cs="Courier New"/>
                                  <w:color w:val="000000"/>
                                  <w:sz w:val="28"/>
                                  <w:szCs w:val="28"/>
                                  <w:lang w:val="en-US"/>
                                </w:rPr>
                                <w:t>F</w:t>
                              </w:r>
                            </w:p>
                          </w:txbxContent>
                        </wps:txbx>
                        <wps:bodyPr rot="0" vert="horz" wrap="none" lIns="0" tIns="0" rIns="0" bIns="0" anchor="t" anchorCtr="0" upright="1">
                          <a:spAutoFit/>
                        </wps:bodyPr>
                      </wps:wsp>
                      <wps:wsp>
                        <wps:cNvPr id="1314145290" name="Rectangle 156"/>
                        <wps:cNvSpPr>
                          <a:spLocks noChangeArrowheads="1"/>
                        </wps:cNvSpPr>
                        <wps:spPr bwMode="auto">
                          <a:xfrm>
                            <a:off x="3105143" y="29799"/>
                            <a:ext cx="107301" cy="28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9D52C"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974016321" name="Freeform 157"/>
                        <wps:cNvSpPr>
                          <a:spLocks/>
                        </wps:cNvSpPr>
                        <wps:spPr bwMode="auto">
                          <a:xfrm>
                            <a:off x="3448648" y="264095"/>
                            <a:ext cx="530307" cy="132098"/>
                          </a:xfrm>
                          <a:custGeom>
                            <a:avLst/>
                            <a:gdLst>
                              <a:gd name="T0" fmla="*/ 530225 w 835"/>
                              <a:gd name="T1" fmla="*/ 132080 h 208"/>
                              <a:gd name="T2" fmla="*/ 530225 w 835"/>
                              <a:gd name="T3" fmla="*/ 125095 h 208"/>
                              <a:gd name="T4" fmla="*/ 530225 w 835"/>
                              <a:gd name="T5" fmla="*/ 118110 h 208"/>
                              <a:gd name="T6" fmla="*/ 527050 w 835"/>
                              <a:gd name="T7" fmla="*/ 105410 h 208"/>
                              <a:gd name="T8" fmla="*/ 523240 w 835"/>
                              <a:gd name="T9" fmla="*/ 95250 h 208"/>
                              <a:gd name="T10" fmla="*/ 518160 w 835"/>
                              <a:gd name="T11" fmla="*/ 84455 h 208"/>
                              <a:gd name="T12" fmla="*/ 514350 w 835"/>
                              <a:gd name="T13" fmla="*/ 80645 h 208"/>
                              <a:gd name="T14" fmla="*/ 511175 w 835"/>
                              <a:gd name="T15" fmla="*/ 77470 h 208"/>
                              <a:gd name="T16" fmla="*/ 507365 w 835"/>
                              <a:gd name="T17" fmla="*/ 73660 h 208"/>
                              <a:gd name="T18" fmla="*/ 503555 w 835"/>
                              <a:gd name="T19" fmla="*/ 70485 h 208"/>
                              <a:gd name="T20" fmla="*/ 498475 w 835"/>
                              <a:gd name="T21" fmla="*/ 68580 h 208"/>
                              <a:gd name="T22" fmla="*/ 495300 w 835"/>
                              <a:gd name="T23" fmla="*/ 66675 h 208"/>
                              <a:gd name="T24" fmla="*/ 491490 w 835"/>
                              <a:gd name="T25" fmla="*/ 64770 h 208"/>
                              <a:gd name="T26" fmla="*/ 486410 w 835"/>
                              <a:gd name="T27" fmla="*/ 64770 h 208"/>
                              <a:gd name="T28" fmla="*/ 309245 w 835"/>
                              <a:gd name="T29" fmla="*/ 64770 h 208"/>
                              <a:gd name="T30" fmla="*/ 304165 w 835"/>
                              <a:gd name="T31" fmla="*/ 64770 h 208"/>
                              <a:gd name="T32" fmla="*/ 300355 w 835"/>
                              <a:gd name="T33" fmla="*/ 63500 h 208"/>
                              <a:gd name="T34" fmla="*/ 297180 w 835"/>
                              <a:gd name="T35" fmla="*/ 61595 h 208"/>
                              <a:gd name="T36" fmla="*/ 291465 w 835"/>
                              <a:gd name="T37" fmla="*/ 59690 h 208"/>
                              <a:gd name="T38" fmla="*/ 288290 w 835"/>
                              <a:gd name="T39" fmla="*/ 57785 h 208"/>
                              <a:gd name="T40" fmla="*/ 284480 w 835"/>
                              <a:gd name="T41" fmla="*/ 54610 h 208"/>
                              <a:gd name="T42" fmla="*/ 281305 w 835"/>
                              <a:gd name="T43" fmla="*/ 50800 h 208"/>
                              <a:gd name="T44" fmla="*/ 277495 w 835"/>
                              <a:gd name="T45" fmla="*/ 45720 h 208"/>
                              <a:gd name="T46" fmla="*/ 272415 w 835"/>
                              <a:gd name="T47" fmla="*/ 36830 h 208"/>
                              <a:gd name="T48" fmla="*/ 268605 w 835"/>
                              <a:gd name="T49" fmla="*/ 24765 h 208"/>
                              <a:gd name="T50" fmla="*/ 266700 w 835"/>
                              <a:gd name="T51" fmla="*/ 12065 h 208"/>
                              <a:gd name="T52" fmla="*/ 265430 w 835"/>
                              <a:gd name="T53" fmla="*/ 5080 h 208"/>
                              <a:gd name="T54" fmla="*/ 265430 w 835"/>
                              <a:gd name="T55" fmla="*/ 0 h 208"/>
                              <a:gd name="T56" fmla="*/ 265430 w 835"/>
                              <a:gd name="T57" fmla="*/ 5080 h 208"/>
                              <a:gd name="T58" fmla="*/ 265430 w 835"/>
                              <a:gd name="T59" fmla="*/ 12065 h 208"/>
                              <a:gd name="T60" fmla="*/ 261620 w 835"/>
                              <a:gd name="T61" fmla="*/ 24765 h 208"/>
                              <a:gd name="T62" fmla="*/ 257810 w 835"/>
                              <a:gd name="T63" fmla="*/ 36830 h 208"/>
                              <a:gd name="T64" fmla="*/ 252730 w 835"/>
                              <a:gd name="T65" fmla="*/ 45720 h 208"/>
                              <a:gd name="T66" fmla="*/ 248920 w 835"/>
                              <a:gd name="T67" fmla="*/ 50800 h 208"/>
                              <a:gd name="T68" fmla="*/ 245745 w 835"/>
                              <a:gd name="T69" fmla="*/ 54610 h 208"/>
                              <a:gd name="T70" fmla="*/ 241935 w 835"/>
                              <a:gd name="T71" fmla="*/ 57785 h 208"/>
                              <a:gd name="T72" fmla="*/ 238760 w 835"/>
                              <a:gd name="T73" fmla="*/ 59690 h 208"/>
                              <a:gd name="T74" fmla="*/ 233045 w 835"/>
                              <a:gd name="T75" fmla="*/ 61595 h 208"/>
                              <a:gd name="T76" fmla="*/ 229870 w 835"/>
                              <a:gd name="T77" fmla="*/ 63500 h 208"/>
                              <a:gd name="T78" fmla="*/ 226060 w 835"/>
                              <a:gd name="T79" fmla="*/ 64770 h 208"/>
                              <a:gd name="T80" fmla="*/ 220980 w 835"/>
                              <a:gd name="T81" fmla="*/ 64770 h 208"/>
                              <a:gd name="T82" fmla="*/ 43815 w 835"/>
                              <a:gd name="T83" fmla="*/ 64770 h 208"/>
                              <a:gd name="T84" fmla="*/ 38735 w 835"/>
                              <a:gd name="T85" fmla="*/ 64770 h 208"/>
                              <a:gd name="T86" fmla="*/ 34925 w 835"/>
                              <a:gd name="T87" fmla="*/ 66675 h 208"/>
                              <a:gd name="T88" fmla="*/ 31750 w 835"/>
                              <a:gd name="T89" fmla="*/ 68580 h 208"/>
                              <a:gd name="T90" fmla="*/ 26670 w 835"/>
                              <a:gd name="T91" fmla="*/ 70485 h 208"/>
                              <a:gd name="T92" fmla="*/ 22860 w 835"/>
                              <a:gd name="T93" fmla="*/ 73660 h 208"/>
                              <a:gd name="T94" fmla="*/ 19050 w 835"/>
                              <a:gd name="T95" fmla="*/ 77470 h 208"/>
                              <a:gd name="T96" fmla="*/ 15875 w 835"/>
                              <a:gd name="T97" fmla="*/ 80645 h 208"/>
                              <a:gd name="T98" fmla="*/ 12065 w 835"/>
                              <a:gd name="T99" fmla="*/ 84455 h 208"/>
                              <a:gd name="T100" fmla="*/ 6985 w 835"/>
                              <a:gd name="T101" fmla="*/ 95250 h 208"/>
                              <a:gd name="T102" fmla="*/ 3175 w 835"/>
                              <a:gd name="T103" fmla="*/ 105410 h 208"/>
                              <a:gd name="T104" fmla="*/ 1905 w 835"/>
                              <a:gd name="T105" fmla="*/ 118110 h 208"/>
                              <a:gd name="T106" fmla="*/ 0 w 835"/>
                              <a:gd name="T107" fmla="*/ 125095 h 208"/>
                              <a:gd name="T108" fmla="*/ 0 w 835"/>
                              <a:gd name="T109" fmla="*/ 13208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5" h="208">
                                <a:moveTo>
                                  <a:pt x="835" y="208"/>
                                </a:moveTo>
                                <a:lnTo>
                                  <a:pt x="835" y="197"/>
                                </a:lnTo>
                                <a:lnTo>
                                  <a:pt x="835" y="186"/>
                                </a:lnTo>
                                <a:lnTo>
                                  <a:pt x="830" y="166"/>
                                </a:lnTo>
                                <a:lnTo>
                                  <a:pt x="824" y="150"/>
                                </a:lnTo>
                                <a:lnTo>
                                  <a:pt x="816" y="133"/>
                                </a:lnTo>
                                <a:lnTo>
                                  <a:pt x="810" y="127"/>
                                </a:lnTo>
                                <a:lnTo>
                                  <a:pt x="805" y="122"/>
                                </a:lnTo>
                                <a:lnTo>
                                  <a:pt x="799" y="116"/>
                                </a:lnTo>
                                <a:lnTo>
                                  <a:pt x="793" y="111"/>
                                </a:lnTo>
                                <a:lnTo>
                                  <a:pt x="785" y="108"/>
                                </a:lnTo>
                                <a:lnTo>
                                  <a:pt x="780" y="105"/>
                                </a:lnTo>
                                <a:lnTo>
                                  <a:pt x="774" y="102"/>
                                </a:lnTo>
                                <a:lnTo>
                                  <a:pt x="766" y="102"/>
                                </a:lnTo>
                                <a:lnTo>
                                  <a:pt x="487" y="102"/>
                                </a:lnTo>
                                <a:lnTo>
                                  <a:pt x="479" y="102"/>
                                </a:lnTo>
                                <a:lnTo>
                                  <a:pt x="473" y="100"/>
                                </a:lnTo>
                                <a:lnTo>
                                  <a:pt x="468" y="97"/>
                                </a:lnTo>
                                <a:lnTo>
                                  <a:pt x="459" y="94"/>
                                </a:lnTo>
                                <a:lnTo>
                                  <a:pt x="454" y="91"/>
                                </a:lnTo>
                                <a:lnTo>
                                  <a:pt x="448" y="86"/>
                                </a:lnTo>
                                <a:lnTo>
                                  <a:pt x="443" y="80"/>
                                </a:lnTo>
                                <a:lnTo>
                                  <a:pt x="437" y="72"/>
                                </a:lnTo>
                                <a:lnTo>
                                  <a:pt x="429" y="58"/>
                                </a:lnTo>
                                <a:lnTo>
                                  <a:pt x="423" y="39"/>
                                </a:lnTo>
                                <a:lnTo>
                                  <a:pt x="420" y="19"/>
                                </a:lnTo>
                                <a:lnTo>
                                  <a:pt x="418" y="8"/>
                                </a:lnTo>
                                <a:lnTo>
                                  <a:pt x="418" y="0"/>
                                </a:lnTo>
                                <a:lnTo>
                                  <a:pt x="418" y="8"/>
                                </a:lnTo>
                                <a:lnTo>
                                  <a:pt x="418" y="19"/>
                                </a:lnTo>
                                <a:lnTo>
                                  <a:pt x="412" y="39"/>
                                </a:lnTo>
                                <a:lnTo>
                                  <a:pt x="406" y="58"/>
                                </a:lnTo>
                                <a:lnTo>
                                  <a:pt x="398" y="72"/>
                                </a:lnTo>
                                <a:lnTo>
                                  <a:pt x="392" y="80"/>
                                </a:lnTo>
                                <a:lnTo>
                                  <a:pt x="387" y="86"/>
                                </a:lnTo>
                                <a:lnTo>
                                  <a:pt x="381" y="91"/>
                                </a:lnTo>
                                <a:lnTo>
                                  <a:pt x="376" y="94"/>
                                </a:lnTo>
                                <a:lnTo>
                                  <a:pt x="367" y="97"/>
                                </a:lnTo>
                                <a:lnTo>
                                  <a:pt x="362" y="100"/>
                                </a:lnTo>
                                <a:lnTo>
                                  <a:pt x="356" y="102"/>
                                </a:lnTo>
                                <a:lnTo>
                                  <a:pt x="348" y="102"/>
                                </a:lnTo>
                                <a:lnTo>
                                  <a:pt x="69" y="102"/>
                                </a:lnTo>
                                <a:lnTo>
                                  <a:pt x="61" y="102"/>
                                </a:lnTo>
                                <a:lnTo>
                                  <a:pt x="55" y="105"/>
                                </a:lnTo>
                                <a:lnTo>
                                  <a:pt x="50" y="108"/>
                                </a:lnTo>
                                <a:lnTo>
                                  <a:pt x="42" y="111"/>
                                </a:lnTo>
                                <a:lnTo>
                                  <a:pt x="36" y="116"/>
                                </a:lnTo>
                                <a:lnTo>
                                  <a:pt x="30" y="122"/>
                                </a:lnTo>
                                <a:lnTo>
                                  <a:pt x="25" y="127"/>
                                </a:lnTo>
                                <a:lnTo>
                                  <a:pt x="19" y="133"/>
                                </a:lnTo>
                                <a:lnTo>
                                  <a:pt x="11" y="150"/>
                                </a:lnTo>
                                <a:lnTo>
                                  <a:pt x="5" y="166"/>
                                </a:lnTo>
                                <a:lnTo>
                                  <a:pt x="3" y="186"/>
                                </a:lnTo>
                                <a:lnTo>
                                  <a:pt x="0" y="197"/>
                                </a:lnTo>
                                <a:lnTo>
                                  <a:pt x="0" y="208"/>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0236202" name="Rectangle 158"/>
                        <wps:cNvSpPr>
                          <a:spLocks noChangeArrowheads="1"/>
                        </wps:cNvSpPr>
                        <wps:spPr bwMode="auto">
                          <a:xfrm>
                            <a:off x="3662651" y="29799"/>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E59E1" w14:textId="77777777" w:rsidR="00B152BD" w:rsidRDefault="00B152BD" w:rsidP="00644CC1">
                              <w:r>
                                <w:rPr>
                                  <w:rFonts w:ascii="Courier New" w:hAnsi="Courier New" w:cs="Courier New"/>
                                  <w:color w:val="000000"/>
                                  <w:sz w:val="28"/>
                                  <w:szCs w:val="28"/>
                                  <w:lang w:val="en-US"/>
                                </w:rPr>
                                <w:t>C</w:t>
                              </w:r>
                            </w:p>
                          </w:txbxContent>
                        </wps:txbx>
                        <wps:bodyPr rot="0" vert="horz" wrap="none" lIns="0" tIns="0" rIns="0" bIns="0" anchor="t" anchorCtr="0" upright="1">
                          <a:spAutoFit/>
                        </wps:bodyPr>
                      </wps:wsp>
                      <wps:wsp>
                        <wps:cNvPr id="461973630" name="Rectangle 159"/>
                        <wps:cNvSpPr>
                          <a:spLocks noChangeArrowheads="1"/>
                        </wps:cNvSpPr>
                        <wps:spPr bwMode="auto">
                          <a:xfrm>
                            <a:off x="3768752" y="29799"/>
                            <a:ext cx="107301" cy="28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1C03F"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1942821776" name="Freeform 160"/>
                        <wps:cNvSpPr>
                          <a:spLocks/>
                        </wps:cNvSpPr>
                        <wps:spPr bwMode="auto">
                          <a:xfrm>
                            <a:off x="4111657" y="264095"/>
                            <a:ext cx="530807" cy="132098"/>
                          </a:xfrm>
                          <a:custGeom>
                            <a:avLst/>
                            <a:gdLst>
                              <a:gd name="T0" fmla="*/ 530860 w 836"/>
                              <a:gd name="T1" fmla="*/ 132080 h 208"/>
                              <a:gd name="T2" fmla="*/ 530860 w 836"/>
                              <a:gd name="T3" fmla="*/ 125095 h 208"/>
                              <a:gd name="T4" fmla="*/ 530860 w 836"/>
                              <a:gd name="T5" fmla="*/ 118110 h 208"/>
                              <a:gd name="T6" fmla="*/ 527050 w 836"/>
                              <a:gd name="T7" fmla="*/ 105410 h 208"/>
                              <a:gd name="T8" fmla="*/ 523240 w 836"/>
                              <a:gd name="T9" fmla="*/ 95250 h 208"/>
                              <a:gd name="T10" fmla="*/ 518160 w 836"/>
                              <a:gd name="T11" fmla="*/ 84455 h 208"/>
                              <a:gd name="T12" fmla="*/ 514985 w 836"/>
                              <a:gd name="T13" fmla="*/ 80645 h 208"/>
                              <a:gd name="T14" fmla="*/ 511175 w 836"/>
                              <a:gd name="T15" fmla="*/ 77470 h 208"/>
                              <a:gd name="T16" fmla="*/ 507365 w 836"/>
                              <a:gd name="T17" fmla="*/ 73660 h 208"/>
                              <a:gd name="T18" fmla="*/ 504190 w 836"/>
                              <a:gd name="T19" fmla="*/ 70485 h 208"/>
                              <a:gd name="T20" fmla="*/ 498475 w 836"/>
                              <a:gd name="T21" fmla="*/ 68580 h 208"/>
                              <a:gd name="T22" fmla="*/ 495300 w 836"/>
                              <a:gd name="T23" fmla="*/ 66675 h 208"/>
                              <a:gd name="T24" fmla="*/ 491490 w 836"/>
                              <a:gd name="T25" fmla="*/ 64770 h 208"/>
                              <a:gd name="T26" fmla="*/ 486410 w 836"/>
                              <a:gd name="T27" fmla="*/ 64770 h 208"/>
                              <a:gd name="T28" fmla="*/ 309880 w 836"/>
                              <a:gd name="T29" fmla="*/ 64770 h 208"/>
                              <a:gd name="T30" fmla="*/ 304165 w 836"/>
                              <a:gd name="T31" fmla="*/ 64770 h 208"/>
                              <a:gd name="T32" fmla="*/ 300990 w 836"/>
                              <a:gd name="T33" fmla="*/ 63500 h 208"/>
                              <a:gd name="T34" fmla="*/ 297180 w 836"/>
                              <a:gd name="T35" fmla="*/ 61595 h 208"/>
                              <a:gd name="T36" fmla="*/ 292100 w 836"/>
                              <a:gd name="T37" fmla="*/ 59690 h 208"/>
                              <a:gd name="T38" fmla="*/ 288290 w 836"/>
                              <a:gd name="T39" fmla="*/ 57785 h 208"/>
                              <a:gd name="T40" fmla="*/ 285115 w 836"/>
                              <a:gd name="T41" fmla="*/ 54610 h 208"/>
                              <a:gd name="T42" fmla="*/ 281305 w 836"/>
                              <a:gd name="T43" fmla="*/ 50800 h 208"/>
                              <a:gd name="T44" fmla="*/ 277495 w 836"/>
                              <a:gd name="T45" fmla="*/ 45720 h 208"/>
                              <a:gd name="T46" fmla="*/ 272415 w 836"/>
                              <a:gd name="T47" fmla="*/ 36830 h 208"/>
                              <a:gd name="T48" fmla="*/ 268605 w 836"/>
                              <a:gd name="T49" fmla="*/ 24765 h 208"/>
                              <a:gd name="T50" fmla="*/ 267335 w 836"/>
                              <a:gd name="T51" fmla="*/ 12065 h 208"/>
                              <a:gd name="T52" fmla="*/ 265430 w 836"/>
                              <a:gd name="T53" fmla="*/ 5080 h 208"/>
                              <a:gd name="T54" fmla="*/ 265430 w 836"/>
                              <a:gd name="T55" fmla="*/ 0 h 208"/>
                              <a:gd name="T56" fmla="*/ 265430 w 836"/>
                              <a:gd name="T57" fmla="*/ 5080 h 208"/>
                              <a:gd name="T58" fmla="*/ 265430 w 836"/>
                              <a:gd name="T59" fmla="*/ 12065 h 208"/>
                              <a:gd name="T60" fmla="*/ 261620 w 836"/>
                              <a:gd name="T61" fmla="*/ 24765 h 208"/>
                              <a:gd name="T62" fmla="*/ 258445 w 836"/>
                              <a:gd name="T63" fmla="*/ 36830 h 208"/>
                              <a:gd name="T64" fmla="*/ 252730 w 836"/>
                              <a:gd name="T65" fmla="*/ 45720 h 208"/>
                              <a:gd name="T66" fmla="*/ 249555 w 836"/>
                              <a:gd name="T67" fmla="*/ 50800 h 208"/>
                              <a:gd name="T68" fmla="*/ 245745 w 836"/>
                              <a:gd name="T69" fmla="*/ 54610 h 208"/>
                              <a:gd name="T70" fmla="*/ 242570 w 836"/>
                              <a:gd name="T71" fmla="*/ 57785 h 208"/>
                              <a:gd name="T72" fmla="*/ 238760 w 836"/>
                              <a:gd name="T73" fmla="*/ 59690 h 208"/>
                              <a:gd name="T74" fmla="*/ 233680 w 836"/>
                              <a:gd name="T75" fmla="*/ 61595 h 208"/>
                              <a:gd name="T76" fmla="*/ 229870 w 836"/>
                              <a:gd name="T77" fmla="*/ 63500 h 208"/>
                              <a:gd name="T78" fmla="*/ 226695 w 836"/>
                              <a:gd name="T79" fmla="*/ 64770 h 208"/>
                              <a:gd name="T80" fmla="*/ 220980 w 836"/>
                              <a:gd name="T81" fmla="*/ 64770 h 208"/>
                              <a:gd name="T82" fmla="*/ 44450 w 836"/>
                              <a:gd name="T83" fmla="*/ 64770 h 208"/>
                              <a:gd name="T84" fmla="*/ 38735 w 836"/>
                              <a:gd name="T85" fmla="*/ 64770 h 208"/>
                              <a:gd name="T86" fmla="*/ 35560 w 836"/>
                              <a:gd name="T87" fmla="*/ 66675 h 208"/>
                              <a:gd name="T88" fmla="*/ 31750 w 836"/>
                              <a:gd name="T89" fmla="*/ 68580 h 208"/>
                              <a:gd name="T90" fmla="*/ 26670 w 836"/>
                              <a:gd name="T91" fmla="*/ 70485 h 208"/>
                              <a:gd name="T92" fmla="*/ 22860 w 836"/>
                              <a:gd name="T93" fmla="*/ 73660 h 208"/>
                              <a:gd name="T94" fmla="*/ 19685 w 836"/>
                              <a:gd name="T95" fmla="*/ 77470 h 208"/>
                              <a:gd name="T96" fmla="*/ 15875 w 836"/>
                              <a:gd name="T97" fmla="*/ 80645 h 208"/>
                              <a:gd name="T98" fmla="*/ 12700 w 836"/>
                              <a:gd name="T99" fmla="*/ 84455 h 208"/>
                              <a:gd name="T100" fmla="*/ 6985 w 836"/>
                              <a:gd name="T101" fmla="*/ 95250 h 208"/>
                              <a:gd name="T102" fmla="*/ 3810 w 836"/>
                              <a:gd name="T103" fmla="*/ 105410 h 208"/>
                              <a:gd name="T104" fmla="*/ 1905 w 836"/>
                              <a:gd name="T105" fmla="*/ 118110 h 208"/>
                              <a:gd name="T106" fmla="*/ 0 w 836"/>
                              <a:gd name="T107" fmla="*/ 125095 h 208"/>
                              <a:gd name="T108" fmla="*/ 0 w 836"/>
                              <a:gd name="T109" fmla="*/ 13208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6" h="208">
                                <a:moveTo>
                                  <a:pt x="836" y="208"/>
                                </a:moveTo>
                                <a:lnTo>
                                  <a:pt x="836" y="197"/>
                                </a:lnTo>
                                <a:lnTo>
                                  <a:pt x="836" y="186"/>
                                </a:lnTo>
                                <a:lnTo>
                                  <a:pt x="830" y="166"/>
                                </a:lnTo>
                                <a:lnTo>
                                  <a:pt x="824" y="150"/>
                                </a:lnTo>
                                <a:lnTo>
                                  <a:pt x="816" y="133"/>
                                </a:lnTo>
                                <a:lnTo>
                                  <a:pt x="811" y="127"/>
                                </a:lnTo>
                                <a:lnTo>
                                  <a:pt x="805" y="122"/>
                                </a:lnTo>
                                <a:lnTo>
                                  <a:pt x="799" y="116"/>
                                </a:lnTo>
                                <a:lnTo>
                                  <a:pt x="794" y="111"/>
                                </a:lnTo>
                                <a:lnTo>
                                  <a:pt x="785" y="108"/>
                                </a:lnTo>
                                <a:lnTo>
                                  <a:pt x="780" y="105"/>
                                </a:lnTo>
                                <a:lnTo>
                                  <a:pt x="774" y="102"/>
                                </a:lnTo>
                                <a:lnTo>
                                  <a:pt x="766" y="102"/>
                                </a:lnTo>
                                <a:lnTo>
                                  <a:pt x="488" y="102"/>
                                </a:lnTo>
                                <a:lnTo>
                                  <a:pt x="479" y="102"/>
                                </a:lnTo>
                                <a:lnTo>
                                  <a:pt x="474" y="100"/>
                                </a:lnTo>
                                <a:lnTo>
                                  <a:pt x="468" y="97"/>
                                </a:lnTo>
                                <a:lnTo>
                                  <a:pt x="460" y="94"/>
                                </a:lnTo>
                                <a:lnTo>
                                  <a:pt x="454" y="91"/>
                                </a:lnTo>
                                <a:lnTo>
                                  <a:pt x="449" y="86"/>
                                </a:lnTo>
                                <a:lnTo>
                                  <a:pt x="443" y="80"/>
                                </a:lnTo>
                                <a:lnTo>
                                  <a:pt x="437" y="72"/>
                                </a:lnTo>
                                <a:lnTo>
                                  <a:pt x="429" y="58"/>
                                </a:lnTo>
                                <a:lnTo>
                                  <a:pt x="423" y="39"/>
                                </a:lnTo>
                                <a:lnTo>
                                  <a:pt x="421" y="19"/>
                                </a:lnTo>
                                <a:lnTo>
                                  <a:pt x="418" y="8"/>
                                </a:lnTo>
                                <a:lnTo>
                                  <a:pt x="418" y="0"/>
                                </a:lnTo>
                                <a:lnTo>
                                  <a:pt x="418" y="8"/>
                                </a:lnTo>
                                <a:lnTo>
                                  <a:pt x="418" y="19"/>
                                </a:lnTo>
                                <a:lnTo>
                                  <a:pt x="412" y="39"/>
                                </a:lnTo>
                                <a:lnTo>
                                  <a:pt x="407" y="58"/>
                                </a:lnTo>
                                <a:lnTo>
                                  <a:pt x="398" y="72"/>
                                </a:lnTo>
                                <a:lnTo>
                                  <a:pt x="393" y="80"/>
                                </a:lnTo>
                                <a:lnTo>
                                  <a:pt x="387" y="86"/>
                                </a:lnTo>
                                <a:lnTo>
                                  <a:pt x="382" y="91"/>
                                </a:lnTo>
                                <a:lnTo>
                                  <a:pt x="376" y="94"/>
                                </a:lnTo>
                                <a:lnTo>
                                  <a:pt x="368" y="97"/>
                                </a:lnTo>
                                <a:lnTo>
                                  <a:pt x="362" y="100"/>
                                </a:lnTo>
                                <a:lnTo>
                                  <a:pt x="357" y="102"/>
                                </a:lnTo>
                                <a:lnTo>
                                  <a:pt x="348" y="102"/>
                                </a:lnTo>
                                <a:lnTo>
                                  <a:pt x="70" y="102"/>
                                </a:lnTo>
                                <a:lnTo>
                                  <a:pt x="61" y="102"/>
                                </a:lnTo>
                                <a:lnTo>
                                  <a:pt x="56" y="105"/>
                                </a:lnTo>
                                <a:lnTo>
                                  <a:pt x="50" y="108"/>
                                </a:lnTo>
                                <a:lnTo>
                                  <a:pt x="42" y="111"/>
                                </a:lnTo>
                                <a:lnTo>
                                  <a:pt x="36" y="116"/>
                                </a:lnTo>
                                <a:lnTo>
                                  <a:pt x="31" y="122"/>
                                </a:lnTo>
                                <a:lnTo>
                                  <a:pt x="25" y="127"/>
                                </a:lnTo>
                                <a:lnTo>
                                  <a:pt x="20" y="133"/>
                                </a:lnTo>
                                <a:lnTo>
                                  <a:pt x="11" y="150"/>
                                </a:lnTo>
                                <a:lnTo>
                                  <a:pt x="6" y="166"/>
                                </a:lnTo>
                                <a:lnTo>
                                  <a:pt x="3" y="186"/>
                                </a:lnTo>
                                <a:lnTo>
                                  <a:pt x="0" y="197"/>
                                </a:lnTo>
                                <a:lnTo>
                                  <a:pt x="0" y="208"/>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073560" name="Rectangle 161"/>
                        <wps:cNvSpPr>
                          <a:spLocks noChangeArrowheads="1"/>
                        </wps:cNvSpPr>
                        <wps:spPr bwMode="auto">
                          <a:xfrm>
                            <a:off x="4325660" y="29799"/>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B512D"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592708666" name="Rectangle 162"/>
                        <wps:cNvSpPr>
                          <a:spLocks noChangeArrowheads="1"/>
                        </wps:cNvSpPr>
                        <wps:spPr bwMode="auto">
                          <a:xfrm>
                            <a:off x="4431662" y="29799"/>
                            <a:ext cx="107301" cy="28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EC47B"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s:wsp>
                        <wps:cNvPr id="497702721" name="Freeform 163"/>
                        <wps:cNvSpPr>
                          <a:spLocks/>
                        </wps:cNvSpPr>
                        <wps:spPr bwMode="auto">
                          <a:xfrm>
                            <a:off x="4775266" y="264095"/>
                            <a:ext cx="530207" cy="132098"/>
                          </a:xfrm>
                          <a:custGeom>
                            <a:avLst/>
                            <a:gdLst>
                              <a:gd name="T0" fmla="*/ 530225 w 835"/>
                              <a:gd name="T1" fmla="*/ 132080 h 208"/>
                              <a:gd name="T2" fmla="*/ 530225 w 835"/>
                              <a:gd name="T3" fmla="*/ 125095 h 208"/>
                              <a:gd name="T4" fmla="*/ 530225 w 835"/>
                              <a:gd name="T5" fmla="*/ 118110 h 208"/>
                              <a:gd name="T6" fmla="*/ 526415 w 835"/>
                              <a:gd name="T7" fmla="*/ 105410 h 208"/>
                              <a:gd name="T8" fmla="*/ 523240 w 835"/>
                              <a:gd name="T9" fmla="*/ 95250 h 208"/>
                              <a:gd name="T10" fmla="*/ 518160 w 835"/>
                              <a:gd name="T11" fmla="*/ 84455 h 208"/>
                              <a:gd name="T12" fmla="*/ 514350 w 835"/>
                              <a:gd name="T13" fmla="*/ 80645 h 208"/>
                              <a:gd name="T14" fmla="*/ 510540 w 835"/>
                              <a:gd name="T15" fmla="*/ 77470 h 208"/>
                              <a:gd name="T16" fmla="*/ 507365 w 835"/>
                              <a:gd name="T17" fmla="*/ 73660 h 208"/>
                              <a:gd name="T18" fmla="*/ 503555 w 835"/>
                              <a:gd name="T19" fmla="*/ 70485 h 208"/>
                              <a:gd name="T20" fmla="*/ 498475 w 835"/>
                              <a:gd name="T21" fmla="*/ 68580 h 208"/>
                              <a:gd name="T22" fmla="*/ 494665 w 835"/>
                              <a:gd name="T23" fmla="*/ 66675 h 208"/>
                              <a:gd name="T24" fmla="*/ 491490 w 835"/>
                              <a:gd name="T25" fmla="*/ 64770 h 208"/>
                              <a:gd name="T26" fmla="*/ 485775 w 835"/>
                              <a:gd name="T27" fmla="*/ 64770 h 208"/>
                              <a:gd name="T28" fmla="*/ 309245 w 835"/>
                              <a:gd name="T29" fmla="*/ 64770 h 208"/>
                              <a:gd name="T30" fmla="*/ 304165 w 835"/>
                              <a:gd name="T31" fmla="*/ 64770 h 208"/>
                              <a:gd name="T32" fmla="*/ 300355 w 835"/>
                              <a:gd name="T33" fmla="*/ 63500 h 208"/>
                              <a:gd name="T34" fmla="*/ 296545 w 835"/>
                              <a:gd name="T35" fmla="*/ 61595 h 208"/>
                              <a:gd name="T36" fmla="*/ 291465 w 835"/>
                              <a:gd name="T37" fmla="*/ 59690 h 208"/>
                              <a:gd name="T38" fmla="*/ 287655 w 835"/>
                              <a:gd name="T39" fmla="*/ 57785 h 208"/>
                              <a:gd name="T40" fmla="*/ 284480 w 835"/>
                              <a:gd name="T41" fmla="*/ 54610 h 208"/>
                              <a:gd name="T42" fmla="*/ 280670 w 835"/>
                              <a:gd name="T43" fmla="*/ 50800 h 208"/>
                              <a:gd name="T44" fmla="*/ 277495 w 835"/>
                              <a:gd name="T45" fmla="*/ 45720 h 208"/>
                              <a:gd name="T46" fmla="*/ 271780 w 835"/>
                              <a:gd name="T47" fmla="*/ 36830 h 208"/>
                              <a:gd name="T48" fmla="*/ 268605 w 835"/>
                              <a:gd name="T49" fmla="*/ 24765 h 208"/>
                              <a:gd name="T50" fmla="*/ 266700 w 835"/>
                              <a:gd name="T51" fmla="*/ 12065 h 208"/>
                              <a:gd name="T52" fmla="*/ 264795 w 835"/>
                              <a:gd name="T53" fmla="*/ 5080 h 208"/>
                              <a:gd name="T54" fmla="*/ 264795 w 835"/>
                              <a:gd name="T55" fmla="*/ 0 h 208"/>
                              <a:gd name="T56" fmla="*/ 264795 w 835"/>
                              <a:gd name="T57" fmla="*/ 5080 h 208"/>
                              <a:gd name="T58" fmla="*/ 264795 w 835"/>
                              <a:gd name="T59" fmla="*/ 12065 h 208"/>
                              <a:gd name="T60" fmla="*/ 261620 w 835"/>
                              <a:gd name="T61" fmla="*/ 24765 h 208"/>
                              <a:gd name="T62" fmla="*/ 257810 w 835"/>
                              <a:gd name="T63" fmla="*/ 36830 h 208"/>
                              <a:gd name="T64" fmla="*/ 252730 w 835"/>
                              <a:gd name="T65" fmla="*/ 45720 h 208"/>
                              <a:gd name="T66" fmla="*/ 248920 w 835"/>
                              <a:gd name="T67" fmla="*/ 50800 h 208"/>
                              <a:gd name="T68" fmla="*/ 245745 w 835"/>
                              <a:gd name="T69" fmla="*/ 54610 h 208"/>
                              <a:gd name="T70" fmla="*/ 241935 w 835"/>
                              <a:gd name="T71" fmla="*/ 57785 h 208"/>
                              <a:gd name="T72" fmla="*/ 238125 w 835"/>
                              <a:gd name="T73" fmla="*/ 59690 h 208"/>
                              <a:gd name="T74" fmla="*/ 233045 w 835"/>
                              <a:gd name="T75" fmla="*/ 61595 h 208"/>
                              <a:gd name="T76" fmla="*/ 229870 w 835"/>
                              <a:gd name="T77" fmla="*/ 63500 h 208"/>
                              <a:gd name="T78" fmla="*/ 226060 w 835"/>
                              <a:gd name="T79" fmla="*/ 64770 h 208"/>
                              <a:gd name="T80" fmla="*/ 220980 w 835"/>
                              <a:gd name="T81" fmla="*/ 64770 h 208"/>
                              <a:gd name="T82" fmla="*/ 43815 w 835"/>
                              <a:gd name="T83" fmla="*/ 64770 h 208"/>
                              <a:gd name="T84" fmla="*/ 38735 w 835"/>
                              <a:gd name="T85" fmla="*/ 64770 h 208"/>
                              <a:gd name="T86" fmla="*/ 34925 w 835"/>
                              <a:gd name="T87" fmla="*/ 66675 h 208"/>
                              <a:gd name="T88" fmla="*/ 31750 w 835"/>
                              <a:gd name="T89" fmla="*/ 68580 h 208"/>
                              <a:gd name="T90" fmla="*/ 26035 w 835"/>
                              <a:gd name="T91" fmla="*/ 70485 h 208"/>
                              <a:gd name="T92" fmla="*/ 22860 w 835"/>
                              <a:gd name="T93" fmla="*/ 73660 h 208"/>
                              <a:gd name="T94" fmla="*/ 19050 w 835"/>
                              <a:gd name="T95" fmla="*/ 77470 h 208"/>
                              <a:gd name="T96" fmla="*/ 15875 w 835"/>
                              <a:gd name="T97" fmla="*/ 80645 h 208"/>
                              <a:gd name="T98" fmla="*/ 12065 w 835"/>
                              <a:gd name="T99" fmla="*/ 84455 h 208"/>
                              <a:gd name="T100" fmla="*/ 6985 w 835"/>
                              <a:gd name="T101" fmla="*/ 95250 h 208"/>
                              <a:gd name="T102" fmla="*/ 3175 w 835"/>
                              <a:gd name="T103" fmla="*/ 105410 h 208"/>
                              <a:gd name="T104" fmla="*/ 1270 w 835"/>
                              <a:gd name="T105" fmla="*/ 118110 h 208"/>
                              <a:gd name="T106" fmla="*/ 0 w 835"/>
                              <a:gd name="T107" fmla="*/ 125095 h 208"/>
                              <a:gd name="T108" fmla="*/ 0 w 835"/>
                              <a:gd name="T109" fmla="*/ 132080 h 208"/>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35" h="208">
                                <a:moveTo>
                                  <a:pt x="835" y="208"/>
                                </a:moveTo>
                                <a:lnTo>
                                  <a:pt x="835" y="197"/>
                                </a:lnTo>
                                <a:lnTo>
                                  <a:pt x="835" y="186"/>
                                </a:lnTo>
                                <a:lnTo>
                                  <a:pt x="829" y="166"/>
                                </a:lnTo>
                                <a:lnTo>
                                  <a:pt x="824" y="150"/>
                                </a:lnTo>
                                <a:lnTo>
                                  <a:pt x="816" y="133"/>
                                </a:lnTo>
                                <a:lnTo>
                                  <a:pt x="810" y="127"/>
                                </a:lnTo>
                                <a:lnTo>
                                  <a:pt x="804" y="122"/>
                                </a:lnTo>
                                <a:lnTo>
                                  <a:pt x="799" y="116"/>
                                </a:lnTo>
                                <a:lnTo>
                                  <a:pt x="793" y="111"/>
                                </a:lnTo>
                                <a:lnTo>
                                  <a:pt x="785" y="108"/>
                                </a:lnTo>
                                <a:lnTo>
                                  <a:pt x="779" y="105"/>
                                </a:lnTo>
                                <a:lnTo>
                                  <a:pt x="774" y="102"/>
                                </a:lnTo>
                                <a:lnTo>
                                  <a:pt x="765" y="102"/>
                                </a:lnTo>
                                <a:lnTo>
                                  <a:pt x="487" y="102"/>
                                </a:lnTo>
                                <a:lnTo>
                                  <a:pt x="479" y="102"/>
                                </a:lnTo>
                                <a:lnTo>
                                  <a:pt x="473" y="100"/>
                                </a:lnTo>
                                <a:lnTo>
                                  <a:pt x="467" y="97"/>
                                </a:lnTo>
                                <a:lnTo>
                                  <a:pt x="459" y="94"/>
                                </a:lnTo>
                                <a:lnTo>
                                  <a:pt x="453" y="91"/>
                                </a:lnTo>
                                <a:lnTo>
                                  <a:pt x="448" y="86"/>
                                </a:lnTo>
                                <a:lnTo>
                                  <a:pt x="442" y="80"/>
                                </a:lnTo>
                                <a:lnTo>
                                  <a:pt x="437" y="72"/>
                                </a:lnTo>
                                <a:lnTo>
                                  <a:pt x="428" y="58"/>
                                </a:lnTo>
                                <a:lnTo>
                                  <a:pt x="423" y="39"/>
                                </a:lnTo>
                                <a:lnTo>
                                  <a:pt x="420" y="19"/>
                                </a:lnTo>
                                <a:lnTo>
                                  <a:pt x="417" y="8"/>
                                </a:lnTo>
                                <a:lnTo>
                                  <a:pt x="417" y="0"/>
                                </a:lnTo>
                                <a:lnTo>
                                  <a:pt x="417" y="8"/>
                                </a:lnTo>
                                <a:lnTo>
                                  <a:pt x="417" y="19"/>
                                </a:lnTo>
                                <a:lnTo>
                                  <a:pt x="412" y="39"/>
                                </a:lnTo>
                                <a:lnTo>
                                  <a:pt x="406" y="58"/>
                                </a:lnTo>
                                <a:lnTo>
                                  <a:pt x="398" y="72"/>
                                </a:lnTo>
                                <a:lnTo>
                                  <a:pt x="392" y="80"/>
                                </a:lnTo>
                                <a:lnTo>
                                  <a:pt x="387" y="86"/>
                                </a:lnTo>
                                <a:lnTo>
                                  <a:pt x="381" y="91"/>
                                </a:lnTo>
                                <a:lnTo>
                                  <a:pt x="375" y="94"/>
                                </a:lnTo>
                                <a:lnTo>
                                  <a:pt x="367" y="97"/>
                                </a:lnTo>
                                <a:lnTo>
                                  <a:pt x="362" y="100"/>
                                </a:lnTo>
                                <a:lnTo>
                                  <a:pt x="356" y="102"/>
                                </a:lnTo>
                                <a:lnTo>
                                  <a:pt x="348" y="102"/>
                                </a:lnTo>
                                <a:lnTo>
                                  <a:pt x="69" y="102"/>
                                </a:lnTo>
                                <a:lnTo>
                                  <a:pt x="61" y="102"/>
                                </a:lnTo>
                                <a:lnTo>
                                  <a:pt x="55" y="105"/>
                                </a:lnTo>
                                <a:lnTo>
                                  <a:pt x="50" y="108"/>
                                </a:lnTo>
                                <a:lnTo>
                                  <a:pt x="41" y="111"/>
                                </a:lnTo>
                                <a:lnTo>
                                  <a:pt x="36" y="116"/>
                                </a:lnTo>
                                <a:lnTo>
                                  <a:pt x="30" y="122"/>
                                </a:lnTo>
                                <a:lnTo>
                                  <a:pt x="25" y="127"/>
                                </a:lnTo>
                                <a:lnTo>
                                  <a:pt x="19" y="133"/>
                                </a:lnTo>
                                <a:lnTo>
                                  <a:pt x="11" y="150"/>
                                </a:lnTo>
                                <a:lnTo>
                                  <a:pt x="5" y="166"/>
                                </a:lnTo>
                                <a:lnTo>
                                  <a:pt x="2" y="186"/>
                                </a:lnTo>
                                <a:lnTo>
                                  <a:pt x="0" y="197"/>
                                </a:lnTo>
                                <a:lnTo>
                                  <a:pt x="0" y="208"/>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038541" name="Rectangle 164"/>
                        <wps:cNvSpPr>
                          <a:spLocks noChangeArrowheads="1"/>
                        </wps:cNvSpPr>
                        <wps:spPr bwMode="auto">
                          <a:xfrm>
                            <a:off x="4988569" y="29799"/>
                            <a:ext cx="107301" cy="31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BA9B4" w14:textId="77777777" w:rsidR="00B152BD" w:rsidRDefault="00B152BD" w:rsidP="00644CC1">
                              <w:r>
                                <w:rPr>
                                  <w:rFonts w:ascii="Courier New" w:hAnsi="Courier New" w:cs="Courier New"/>
                                  <w:color w:val="000000"/>
                                  <w:sz w:val="28"/>
                                  <w:szCs w:val="28"/>
                                  <w:lang w:val="en-US"/>
                                </w:rPr>
                                <w:t>0</w:t>
                              </w:r>
                            </w:p>
                          </w:txbxContent>
                        </wps:txbx>
                        <wps:bodyPr rot="0" vert="horz" wrap="none" lIns="0" tIns="0" rIns="0" bIns="0" anchor="t" anchorCtr="0" upright="1">
                          <a:spAutoFit/>
                        </wps:bodyPr>
                      </wps:wsp>
                      <wps:wsp>
                        <wps:cNvPr id="1238182276" name="Rectangle 165"/>
                        <wps:cNvSpPr>
                          <a:spLocks noChangeArrowheads="1"/>
                        </wps:cNvSpPr>
                        <wps:spPr bwMode="auto">
                          <a:xfrm>
                            <a:off x="5095271" y="29799"/>
                            <a:ext cx="107301" cy="28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FB796" w14:textId="77777777" w:rsidR="00B152BD" w:rsidRDefault="00B152BD" w:rsidP="00644CC1">
                              <w:r>
                                <w:rPr>
                                  <w:rFonts w:ascii="Courier New" w:hAnsi="Courier New" w:cs="Courier New"/>
                                  <w:color w:val="000000"/>
                                  <w:sz w:val="28"/>
                                  <w:szCs w:val="28"/>
                                  <w:lang w:val="en-US"/>
                                </w:rPr>
                                <w:t xml:space="preserve"> </w:t>
                              </w:r>
                            </w:p>
                          </w:txbxContent>
                        </wps:txbx>
                        <wps:bodyPr rot="0" vert="horz" wrap="none" lIns="0" tIns="0" rIns="0" bIns="0" anchor="t" anchorCtr="0" upright="1">
                          <a:spAutoFit/>
                        </wps:bodyPr>
                      </wps:wsp>
                    </wpc:wpc>
                  </a:graphicData>
                </a:graphic>
              </wp:inline>
            </w:drawing>
          </mc:Choice>
          <mc:Fallback>
            <w:pict>
              <v:group w14:anchorId="0E02BE9A" id="Полотно 1040" o:spid="_x0000_s1518" editas="canvas" style="width:425.25pt;height:126.1pt;mso-position-horizontal-relative:char;mso-position-vertical-relative:line" coordsize="54006,16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">
                <v:shape id="_x0000_s1519" type="#_x0000_t75" style="position:absolute;width:54006;height:16014;visibility:visible;mso-wrap-style:square">
                  <v:fill o:detectmouseclick="t"/>
                  <v:path o:connecttype="none"/>
                </v:shape>
                <v:rect id="Rectangle 52" o:spid="_x0000_s1520" style="position:absolute;left:50;top:13158;width:114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" filled="f" stroked="f">
                  <v:textbox style="mso-fit-shape-to-text:t" inset="0,0,0,0">
                    <w:txbxContent>
                      <w:p w14:paraId="235374BF" w14:textId="77777777" w:rsidR="00B152BD" w:rsidRDefault="00B152BD" w:rsidP="00644CC1"/>
                    </w:txbxContent>
                  </v:textbox>
                </v:rect>
                <v:rect id="Rectangle 53" o:spid="_x0000_s1521" style="position:absolute;left:2012;top:4259;width:1074;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" filled="f" stroked="f">
                  <v:textbox style="mso-fit-shape-to-text:t" inset="0,0,0,0">
                    <w:txbxContent>
                      <w:p w14:paraId="0316307A" w14:textId="77777777" w:rsidR="00B152BD" w:rsidRDefault="00B152BD" w:rsidP="00644CC1">
                        <w:r>
                          <w:rPr>
                            <w:rFonts w:ascii="Courier New" w:hAnsi="Courier New" w:cs="Courier New"/>
                            <w:color w:val="000000"/>
                            <w:sz w:val="28"/>
                            <w:szCs w:val="28"/>
                            <w:lang w:val="en-US"/>
                          </w:rPr>
                          <w:t>1</w:t>
                        </w:r>
                      </w:p>
                    </w:txbxContent>
                  </v:textbox>
                </v:rect>
                <v:rect id="Rectangle 54" o:spid="_x0000_s1522" style="position:absolute;left:3079;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" filled="f" stroked="f">
                  <v:textbox style="mso-fit-shape-to-text:t" inset="0,0,0,0">
                    <w:txbxContent>
                      <w:p w14:paraId="29A4A427" w14:textId="77777777" w:rsidR="00B152BD" w:rsidRDefault="00B152BD" w:rsidP="00644CC1">
                        <w:r>
                          <w:rPr>
                            <w:rFonts w:ascii="Courier New" w:hAnsi="Courier New" w:cs="Courier New"/>
                            <w:color w:val="000000"/>
                            <w:sz w:val="28"/>
                            <w:szCs w:val="28"/>
                            <w:lang w:val="en-US"/>
                          </w:rPr>
                          <w:t xml:space="preserve"> </w:t>
                        </w:r>
                      </w:p>
                    </w:txbxContent>
                  </v:textbox>
                </v:rect>
                <v:rect id="Rectangle 55" o:spid="_x0000_s1523" style="position:absolute;left:4140;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" filled="f" stroked="f">
                  <v:textbox style="mso-fit-shape-to-text:t" inset="0,0,0,0">
                    <w:txbxContent>
                      <w:p w14:paraId="4E99FE98" w14:textId="77777777" w:rsidR="00B152BD" w:rsidRDefault="00B152BD" w:rsidP="00644CC1">
                        <w:r>
                          <w:rPr>
                            <w:rFonts w:ascii="Courier New" w:hAnsi="Courier New" w:cs="Courier New"/>
                            <w:color w:val="000000"/>
                            <w:sz w:val="28"/>
                            <w:szCs w:val="28"/>
                            <w:lang w:val="en-US"/>
                          </w:rPr>
                          <w:t>1</w:t>
                        </w:r>
                      </w:p>
                    </w:txbxContent>
                  </v:textbox>
                </v:rect>
                <v:rect id="Rectangle 56" o:spid="_x0000_s1524" style="position:absolute;left:5200;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" filled="f" stroked="f">
                  <v:textbox style="mso-fit-shape-to-text:t" inset="0,0,0,0">
                    <w:txbxContent>
                      <w:p w14:paraId="299B9480" w14:textId="77777777" w:rsidR="00B152BD" w:rsidRDefault="00B152BD" w:rsidP="00644CC1">
                        <w:r>
                          <w:rPr>
                            <w:rFonts w:ascii="Courier New" w:hAnsi="Courier New" w:cs="Courier New"/>
                            <w:color w:val="000000"/>
                            <w:sz w:val="28"/>
                            <w:szCs w:val="28"/>
                            <w:lang w:val="en-US"/>
                          </w:rPr>
                          <w:t xml:space="preserve"> </w:t>
                        </w:r>
                      </w:p>
                    </w:txbxContent>
                  </v:textbox>
                </v:rect>
                <v:rect id="Rectangle 57" o:spid="_x0000_s1525" style="position:absolute;left:5467;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" filled="f" stroked="f">
                  <v:textbox style="mso-fit-shape-to-text:t" inset="0,0,0,0">
                    <w:txbxContent>
                      <w:p w14:paraId="2A6376C3" w14:textId="77777777" w:rsidR="00B152BD" w:rsidRDefault="00B152BD" w:rsidP="00644CC1">
                        <w:r>
                          <w:rPr>
                            <w:rFonts w:ascii="Courier New" w:hAnsi="Courier New" w:cs="Courier New"/>
                            <w:color w:val="000000"/>
                            <w:sz w:val="28"/>
                            <w:szCs w:val="28"/>
                            <w:lang w:val="en-US"/>
                          </w:rPr>
                          <w:t>0</w:t>
                        </w:r>
                      </w:p>
                    </w:txbxContent>
                  </v:textbox>
                </v:rect>
                <v:rect id="Rectangle 58" o:spid="_x0000_s1526" style="position:absolute;left:6527;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" filled="f" stroked="f">
                  <v:textbox style="mso-fit-shape-to-text:t" inset="0,0,0,0">
                    <w:txbxContent>
                      <w:p w14:paraId="75C7721C" w14:textId="77777777" w:rsidR="00B152BD" w:rsidRDefault="00B152BD" w:rsidP="00644CC1">
                        <w:r>
                          <w:rPr>
                            <w:rFonts w:ascii="Courier New" w:hAnsi="Courier New" w:cs="Courier New"/>
                            <w:color w:val="000000"/>
                            <w:sz w:val="28"/>
                            <w:szCs w:val="28"/>
                            <w:lang w:val="en-US"/>
                          </w:rPr>
                          <w:t xml:space="preserve"> </w:t>
                        </w:r>
                      </w:p>
                    </w:txbxContent>
                  </v:textbox>
                </v:rect>
                <v:rect id="Rectangle 59" o:spid="_x0000_s1527" style="position:absolute;left:6775;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" filled="f" stroked="f">
                  <v:textbox style="mso-fit-shape-to-text:t" inset="0,0,0,0">
                    <w:txbxContent>
                      <w:p w14:paraId="40501140" w14:textId="77777777" w:rsidR="00B152BD" w:rsidRDefault="00B152BD" w:rsidP="00644CC1">
                        <w:r>
                          <w:rPr>
                            <w:rFonts w:ascii="Courier New" w:hAnsi="Courier New" w:cs="Courier New"/>
                            <w:color w:val="000000"/>
                            <w:sz w:val="28"/>
                            <w:szCs w:val="28"/>
                            <w:lang w:val="en-US"/>
                          </w:rPr>
                          <w:t>0</w:t>
                        </w:r>
                      </w:p>
                    </w:txbxContent>
                  </v:textbox>
                </v:rect>
                <v:rect id="Rectangle 60" o:spid="_x0000_s1528" style="position:absolute;left:7835;top:4259;width:107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" filled="f" stroked="f">
                  <v:textbox style="mso-fit-shape-to-text:t" inset="0,0,0,0">
                    <w:txbxContent>
                      <w:p w14:paraId="0EE3C700" w14:textId="77777777" w:rsidR="00B152BD" w:rsidRDefault="00B152BD" w:rsidP="00644CC1">
                        <w:r>
                          <w:rPr>
                            <w:rFonts w:ascii="Courier New" w:hAnsi="Courier New" w:cs="Courier New"/>
                            <w:color w:val="000000"/>
                            <w:sz w:val="28"/>
                            <w:szCs w:val="28"/>
                            <w:lang w:val="en-US"/>
                          </w:rPr>
                          <w:t xml:space="preserve"> </w:t>
                        </w:r>
                      </w:p>
                    </w:txbxContent>
                  </v:textbox>
                </v:rect>
                <v:rect id="Rectangle 61" o:spid="_x0000_s1529" style="position:absolute;left:9442;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" filled="f" stroked="f">
                  <v:textbox style="mso-fit-shape-to-text:t" inset="0,0,0,0">
                    <w:txbxContent>
                      <w:p w14:paraId="255B1CA2" w14:textId="77777777" w:rsidR="00B152BD" w:rsidRDefault="00B152BD" w:rsidP="00644CC1">
                        <w:r>
                          <w:rPr>
                            <w:rFonts w:ascii="Courier New" w:hAnsi="Courier New" w:cs="Courier New"/>
                            <w:color w:val="000000"/>
                            <w:sz w:val="28"/>
                            <w:szCs w:val="28"/>
                            <w:lang w:val="en-US"/>
                          </w:rPr>
                          <w:t>0</w:t>
                        </w:r>
                      </w:p>
                    </w:txbxContent>
                  </v:textbox>
                </v:rect>
                <v:rect id="Rectangle 62" o:spid="_x0000_s1530" style="position:absolute;left:10502;top:4259;width:107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" filled="f" stroked="f">
                  <v:textbox style="mso-fit-shape-to-text:t" inset="0,0,0,0">
                    <w:txbxContent>
                      <w:p w14:paraId="71F8A941" w14:textId="77777777" w:rsidR="00B152BD" w:rsidRDefault="00B152BD" w:rsidP="00644CC1">
                        <w:r>
                          <w:rPr>
                            <w:rFonts w:ascii="Courier New" w:hAnsi="Courier New" w:cs="Courier New"/>
                            <w:color w:val="000000"/>
                            <w:sz w:val="28"/>
                            <w:szCs w:val="28"/>
                            <w:lang w:val="en-US"/>
                          </w:rPr>
                          <w:t xml:space="preserve"> </w:t>
                        </w:r>
                      </w:p>
                    </w:txbxContent>
                  </v:textbox>
                </v:rect>
                <v:rect id="Rectangle 63" o:spid="_x0000_s1531" style="position:absolute;left:10769;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" filled="f" stroked="f">
                  <v:textbox style="mso-fit-shape-to-text:t" inset="0,0,0,0">
                    <w:txbxContent>
                      <w:p w14:paraId="7628EF97" w14:textId="77777777" w:rsidR="00B152BD" w:rsidRDefault="00B152BD" w:rsidP="00644CC1">
                        <w:r>
                          <w:rPr>
                            <w:rFonts w:ascii="Courier New" w:hAnsi="Courier New" w:cs="Courier New"/>
                            <w:color w:val="000000"/>
                            <w:sz w:val="28"/>
                            <w:szCs w:val="28"/>
                            <w:lang w:val="en-US"/>
                          </w:rPr>
                          <w:t>1</w:t>
                        </w:r>
                      </w:p>
                    </w:txbxContent>
                  </v:textbox>
                </v:rect>
                <v:rect id="Rectangle 64" o:spid="_x0000_s1532" style="position:absolute;left:11830;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" filled="f" stroked="f">
                  <v:textbox style="mso-fit-shape-to-text:t" inset="0,0,0,0">
                    <w:txbxContent>
                      <w:p w14:paraId="0E668D41" w14:textId="77777777" w:rsidR="00B152BD" w:rsidRDefault="00B152BD" w:rsidP="00644CC1">
                        <w:r>
                          <w:rPr>
                            <w:rFonts w:ascii="Courier New" w:hAnsi="Courier New" w:cs="Courier New"/>
                            <w:color w:val="000000"/>
                            <w:sz w:val="28"/>
                            <w:szCs w:val="28"/>
                            <w:lang w:val="en-US"/>
                          </w:rPr>
                          <w:t xml:space="preserve"> </w:t>
                        </w:r>
                      </w:p>
                    </w:txbxContent>
                  </v:textbox>
                </v:rect>
                <v:rect id="Rectangle 65" o:spid="_x0000_s1533" style="position:absolute;left:12096;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" filled="f" stroked="f">
                  <v:textbox style="mso-fit-shape-to-text:t" inset="0,0,0,0">
                    <w:txbxContent>
                      <w:p w14:paraId="7F785C11" w14:textId="77777777" w:rsidR="00B152BD" w:rsidRDefault="00B152BD" w:rsidP="00644CC1">
                        <w:r>
                          <w:rPr>
                            <w:rFonts w:ascii="Courier New" w:hAnsi="Courier New" w:cs="Courier New"/>
                            <w:color w:val="000000"/>
                            <w:sz w:val="28"/>
                            <w:szCs w:val="28"/>
                            <w:lang w:val="en-US"/>
                          </w:rPr>
                          <w:t>1</w:t>
                        </w:r>
                      </w:p>
                    </w:txbxContent>
                  </v:textbox>
                </v:rect>
                <v:rect id="Rectangle 66" o:spid="_x0000_s1534" style="position:absolute;left:13157;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" filled="f" stroked="f">
                  <v:textbox style="mso-fit-shape-to-text:t" inset="0,0,0,0">
                    <w:txbxContent>
                      <w:p w14:paraId="5254A5D0" w14:textId="77777777" w:rsidR="00B152BD" w:rsidRDefault="00B152BD" w:rsidP="00644CC1">
                        <w:r>
                          <w:rPr>
                            <w:rFonts w:ascii="Courier New" w:hAnsi="Courier New" w:cs="Courier New"/>
                            <w:color w:val="000000"/>
                            <w:sz w:val="28"/>
                            <w:szCs w:val="28"/>
                            <w:lang w:val="en-US"/>
                          </w:rPr>
                          <w:t xml:space="preserve"> </w:t>
                        </w:r>
                      </w:p>
                    </w:txbxContent>
                  </v:textbox>
                </v:rect>
                <v:rect id="Rectangle 67" o:spid="_x0000_s1535" style="position:absolute;left:13423;top:4259;width:1074;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" filled="f" stroked="f">
                  <v:textbox style="mso-fit-shape-to-text:t" inset="0,0,0,0">
                    <w:txbxContent>
                      <w:p w14:paraId="3FB443E0" w14:textId="77777777" w:rsidR="00B152BD" w:rsidRDefault="00B152BD" w:rsidP="00644CC1">
                        <w:r>
                          <w:rPr>
                            <w:rFonts w:ascii="Courier New" w:hAnsi="Courier New" w:cs="Courier New"/>
                            <w:color w:val="000000"/>
                            <w:sz w:val="28"/>
                            <w:szCs w:val="28"/>
                            <w:lang w:val="en-US"/>
                          </w:rPr>
                          <w:t>0</w:t>
                        </w:r>
                      </w:p>
                    </w:txbxContent>
                  </v:textbox>
                </v:rect>
                <v:rect id="Rectangle 68" o:spid="_x0000_s1536" style="position:absolute;left:14484;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" filled="f" stroked="f">
                  <v:textbox style="mso-fit-shape-to-text:t" inset="0,0,0,0">
                    <w:txbxContent>
                      <w:p w14:paraId="759CEC1B" w14:textId="77777777" w:rsidR="00B152BD" w:rsidRDefault="00B152BD" w:rsidP="00644CC1">
                        <w:r>
                          <w:rPr>
                            <w:rFonts w:ascii="Courier New" w:hAnsi="Courier New" w:cs="Courier New"/>
                            <w:color w:val="000000"/>
                            <w:sz w:val="28"/>
                            <w:szCs w:val="28"/>
                            <w:lang w:val="en-US"/>
                          </w:rPr>
                          <w:t xml:space="preserve"> </w:t>
                        </w:r>
                      </w:p>
                    </w:txbxContent>
                  </v:textbox>
                </v:rect>
                <v:rect id="Rectangle 69" o:spid="_x0000_s1537" style="position:absolute;left:16078;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" filled="f" stroked="f">
                  <v:textbox style="mso-fit-shape-to-text:t" inset="0,0,0,0">
                    <w:txbxContent>
                      <w:p w14:paraId="3EA3165C" w14:textId="77777777" w:rsidR="00B152BD" w:rsidRDefault="00B152BD" w:rsidP="00644CC1">
                        <w:r>
                          <w:rPr>
                            <w:rFonts w:ascii="Courier New" w:hAnsi="Courier New" w:cs="Courier New"/>
                            <w:color w:val="000000"/>
                            <w:sz w:val="28"/>
                            <w:szCs w:val="28"/>
                            <w:lang w:val="en-US"/>
                          </w:rPr>
                          <w:t>0</w:t>
                        </w:r>
                      </w:p>
                    </w:txbxContent>
                  </v:textbox>
                </v:rect>
                <v:rect id="Rectangle 70" o:spid="_x0000_s1538" style="position:absolute;left:17138;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" filled="f" stroked="f">
                  <v:textbox style="mso-fit-shape-to-text:t" inset="0,0,0,0">
                    <w:txbxContent>
                      <w:p w14:paraId="6942E1DC" w14:textId="77777777" w:rsidR="00B152BD" w:rsidRDefault="00B152BD" w:rsidP="00644CC1">
                        <w:r>
                          <w:rPr>
                            <w:rFonts w:ascii="Courier New" w:hAnsi="Courier New" w:cs="Courier New"/>
                            <w:color w:val="000000"/>
                            <w:sz w:val="28"/>
                            <w:szCs w:val="28"/>
                            <w:lang w:val="en-US"/>
                          </w:rPr>
                          <w:t xml:space="preserve"> </w:t>
                        </w:r>
                      </w:p>
                    </w:txbxContent>
                  </v:textbox>
                </v:rect>
                <v:rect id="Rectangle 71" o:spid="_x0000_s1539" style="position:absolute;left:17399;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" filled="f" stroked="f">
                  <v:textbox style="mso-fit-shape-to-text:t" inset="0,0,0,0">
                    <w:txbxContent>
                      <w:p w14:paraId="30D2CE35" w14:textId="77777777" w:rsidR="00B152BD" w:rsidRDefault="00B152BD" w:rsidP="00644CC1">
                        <w:r>
                          <w:rPr>
                            <w:rFonts w:ascii="Courier New" w:hAnsi="Courier New" w:cs="Courier New"/>
                            <w:color w:val="000000"/>
                            <w:sz w:val="28"/>
                            <w:szCs w:val="28"/>
                            <w:lang w:val="en-US"/>
                          </w:rPr>
                          <w:t>0</w:t>
                        </w:r>
                      </w:p>
                    </w:txbxContent>
                  </v:textbox>
                </v:rect>
                <v:rect id="Rectangle 72" o:spid="_x0000_s1540" style="position:absolute;left:18465;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" filled="f" stroked="f">
                  <v:textbox style="mso-fit-shape-to-text:t" inset="0,0,0,0">
                    <w:txbxContent>
                      <w:p w14:paraId="2CC23C49" w14:textId="77777777" w:rsidR="00B152BD" w:rsidRDefault="00B152BD" w:rsidP="00644CC1">
                        <w:r>
                          <w:rPr>
                            <w:rFonts w:ascii="Courier New" w:hAnsi="Courier New" w:cs="Courier New"/>
                            <w:color w:val="000000"/>
                            <w:sz w:val="28"/>
                            <w:szCs w:val="28"/>
                            <w:lang w:val="en-US"/>
                          </w:rPr>
                          <w:t xml:space="preserve"> </w:t>
                        </w:r>
                      </w:p>
                    </w:txbxContent>
                  </v:textbox>
                </v:rect>
                <v:rect id="Rectangle 73" o:spid="_x0000_s1541" style="position:absolute;left:18726;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" filled="f" stroked="f">
                  <v:textbox style="mso-fit-shape-to-text:t" inset="0,0,0,0">
                    <w:txbxContent>
                      <w:p w14:paraId="4917FE23" w14:textId="77777777" w:rsidR="00B152BD" w:rsidRDefault="00B152BD" w:rsidP="00644CC1">
                        <w:r>
                          <w:rPr>
                            <w:rFonts w:ascii="Courier New" w:hAnsi="Courier New" w:cs="Courier New"/>
                            <w:color w:val="000000"/>
                            <w:sz w:val="28"/>
                            <w:szCs w:val="28"/>
                            <w:lang w:val="en-US"/>
                          </w:rPr>
                          <w:t>1</w:t>
                        </w:r>
                      </w:p>
                    </w:txbxContent>
                  </v:textbox>
                </v:rect>
                <v:rect id="Rectangle 74" o:spid="_x0000_s1542" style="position:absolute;left:19786;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" filled="f" stroked="f">
                  <v:textbox style="mso-fit-shape-to-text:t" inset="0,0,0,0">
                    <w:txbxContent>
                      <w:p w14:paraId="3DA6D37D" w14:textId="77777777" w:rsidR="00B152BD" w:rsidRDefault="00B152BD" w:rsidP="00644CC1">
                        <w:r>
                          <w:rPr>
                            <w:rFonts w:ascii="Courier New" w:hAnsi="Courier New" w:cs="Courier New"/>
                            <w:color w:val="000000"/>
                            <w:sz w:val="28"/>
                            <w:szCs w:val="28"/>
                            <w:lang w:val="en-US"/>
                          </w:rPr>
                          <w:t xml:space="preserve"> </w:t>
                        </w:r>
                      </w:p>
                    </w:txbxContent>
                  </v:textbox>
                </v:rect>
                <v:rect id="Rectangle 75" o:spid="_x0000_s1543" style="position:absolute;left:22688;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" filled="f" stroked="f">
                  <v:textbox style="mso-fit-shape-to-text:t" inset="0,0,0,0">
                    <w:txbxContent>
                      <w:p w14:paraId="25A986D4" w14:textId="77777777" w:rsidR="00B152BD" w:rsidRDefault="00B152BD" w:rsidP="00644CC1">
                        <w:r>
                          <w:rPr>
                            <w:rFonts w:ascii="Courier New" w:hAnsi="Courier New" w:cs="Courier New"/>
                            <w:color w:val="000000"/>
                            <w:sz w:val="28"/>
                            <w:szCs w:val="28"/>
                            <w:lang w:val="en-US"/>
                          </w:rPr>
                          <w:t>0</w:t>
                        </w:r>
                      </w:p>
                    </w:txbxContent>
                  </v:textbox>
                </v:rect>
                <v:rect id="Rectangle 76" o:spid="_x0000_s1544" style="position:absolute;left:23749;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" filled="f" stroked="f">
                  <v:textbox style="mso-fit-shape-to-text:t" inset="0,0,0,0">
                    <w:txbxContent>
                      <w:p w14:paraId="49BA8EF4" w14:textId="77777777" w:rsidR="00B152BD" w:rsidRDefault="00B152BD" w:rsidP="00644CC1">
                        <w:r>
                          <w:rPr>
                            <w:rFonts w:ascii="Courier New" w:hAnsi="Courier New" w:cs="Courier New"/>
                            <w:color w:val="000000"/>
                            <w:sz w:val="28"/>
                            <w:szCs w:val="28"/>
                            <w:lang w:val="en-US"/>
                          </w:rPr>
                          <w:t xml:space="preserve"> </w:t>
                        </w:r>
                      </w:p>
                    </w:txbxContent>
                  </v:textbox>
                </v:rect>
                <v:rect id="Rectangle 77" o:spid="_x0000_s1545" style="position:absolute;left:27997;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" filled="f" stroked="f">
                  <v:textbox style="mso-fit-shape-to-text:t" inset="0,0,0,0">
                    <w:txbxContent>
                      <w:p w14:paraId="5FFC18ED" w14:textId="77777777" w:rsidR="00B152BD" w:rsidRDefault="00B152BD" w:rsidP="00644CC1">
                        <w:r>
                          <w:rPr>
                            <w:rFonts w:ascii="Courier New" w:hAnsi="Courier New" w:cs="Courier New"/>
                            <w:color w:val="000000"/>
                            <w:sz w:val="28"/>
                            <w:szCs w:val="28"/>
                            <w:lang w:val="en-US"/>
                          </w:rPr>
                          <w:t>1</w:t>
                        </w:r>
                      </w:p>
                    </w:txbxContent>
                  </v:textbox>
                </v:rect>
                <v:rect id="Rectangle 78" o:spid="_x0000_s1546" style="position:absolute;left:29057;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" filled="f" stroked="f">
                  <v:textbox style="mso-fit-shape-to-text:t" inset="0,0,0,0">
                    <w:txbxContent>
                      <w:p w14:paraId="0E81CF7B" w14:textId="77777777" w:rsidR="00B152BD" w:rsidRDefault="00B152BD" w:rsidP="00644CC1">
                        <w:r>
                          <w:rPr>
                            <w:rFonts w:ascii="Courier New" w:hAnsi="Courier New" w:cs="Courier New"/>
                            <w:color w:val="000000"/>
                            <w:sz w:val="28"/>
                            <w:szCs w:val="28"/>
                            <w:lang w:val="en-US"/>
                          </w:rPr>
                          <w:t xml:space="preserve"> </w:t>
                        </w:r>
                      </w:p>
                    </w:txbxContent>
                  </v:textbox>
                </v:rect>
                <v:line id="Line 79" o:spid="_x0000_s1547" style="position:absolute;visibility:visible;mso-wrap-style:square" from="1327,3961" to="1333,6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" strokeweight=".85pt"/>
                <v:line id="Line 80" o:spid="_x0000_s1548" style="position:absolute;visibility:visible;mso-wrap-style:square" from="3536,3961" to="3543,6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" strokeweight=".85pt"/>
                <v:line id="Line 81" o:spid="_x0000_s1549" style="position:absolute;visibility:visible;mso-wrap-style:square" from="1327,3961" to="53054,3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" strokeweight=".85pt"/>
                <v:line id="Line 82" o:spid="_x0000_s1550" style="position:absolute;visibility:visible;mso-wrap-style:square" from="15278,3961" to="15284,6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" strokeweight=".85pt"/>
                <v:line id="Line 83" o:spid="_x0000_s1551" style="position:absolute;visibility:visible;mso-wrap-style:square" from="1327,6603" to="53054,6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" strokeweight=".85pt"/>
                <v:rect id="Rectangle 84" o:spid="_x0000_s1552" style="position:absolute;left:1435;top:6964;width:1803;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" filled="f" stroked="f">
                  <v:textbox style="mso-fit-shape-to-text:t" inset="0,0,0,0">
                    <w:txbxContent>
                      <w:p w14:paraId="3F9A12A7" w14:textId="77777777" w:rsidR="00B152BD" w:rsidRDefault="00B152BD" w:rsidP="00644CC1">
                        <w:r>
                          <w:rPr>
                            <w:color w:val="000000"/>
                            <w:sz w:val="28"/>
                            <w:szCs w:val="28"/>
                            <w:lang w:val="en-US"/>
                          </w:rPr>
                          <w:t>31</w:t>
                        </w:r>
                      </w:p>
                    </w:txbxContent>
                  </v:textbox>
                </v:rect>
                <v:rect id="Rectangle 85" o:spid="_x0000_s1553" style="position:absolute;left:3200;top:6964;width:40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" filled="f" stroked="f">
                  <v:textbox style="mso-fit-shape-to-text:t" inset="0,0,0,0">
                    <w:txbxContent>
                      <w:p w14:paraId="33DAD51B" w14:textId="77777777" w:rsidR="00B152BD" w:rsidRDefault="00B152BD" w:rsidP="00644CC1">
                        <w:r>
                          <w:rPr>
                            <w:color w:val="000000"/>
                            <w:sz w:val="28"/>
                            <w:szCs w:val="28"/>
                            <w:lang w:val="en-US"/>
                          </w:rPr>
                          <w:t xml:space="preserve"> </w:t>
                        </w:r>
                      </w:p>
                    </w:txbxContent>
                  </v:textbox>
                </v:rect>
                <v:rect id="Rectangle 86" o:spid="_x0000_s1554" style="position:absolute;left:3924;top:6964;width:1803;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" filled="f" stroked="f">
                  <v:textbox style="mso-fit-shape-to-text:t" inset="0,0,0,0">
                    <w:txbxContent>
                      <w:p w14:paraId="242DD669" w14:textId="77777777" w:rsidR="00B152BD" w:rsidRDefault="00B152BD" w:rsidP="00644CC1">
                        <w:r>
                          <w:rPr>
                            <w:color w:val="000000"/>
                            <w:sz w:val="28"/>
                            <w:szCs w:val="28"/>
                            <w:lang w:val="en-US"/>
                          </w:rPr>
                          <w:t>30</w:t>
                        </w:r>
                      </w:p>
                    </w:txbxContent>
                  </v:textbox>
                </v:rect>
                <v:rect id="Rectangle 87" o:spid="_x0000_s1555" style="position:absolute;left:5695;top:6964;width:407;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" filled="f" stroked="f">
                  <v:textbox style="mso-fit-shape-to-text:t" inset="0,0,0,0">
                    <w:txbxContent>
                      <w:p w14:paraId="16277BDA" w14:textId="77777777" w:rsidR="00B152BD" w:rsidRDefault="00B152BD" w:rsidP="00644CC1">
                        <w:r>
                          <w:rPr>
                            <w:color w:val="000000"/>
                            <w:sz w:val="28"/>
                            <w:szCs w:val="28"/>
                            <w:lang w:val="en-US"/>
                          </w:rPr>
                          <w:t xml:space="preserve"> </w:t>
                        </w:r>
                      </w:p>
                    </w:txbxContent>
                  </v:textbox>
                </v:rect>
                <v:rect id="Rectangle 88" o:spid="_x0000_s1556" style="position:absolute;left:51955;top:6964;width:902;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" filled="f" stroked="f">
                  <v:textbox style="mso-fit-shape-to-text:t" inset="0,0,0,0">
                    <w:txbxContent>
                      <w:p w14:paraId="05789BC4" w14:textId="77777777" w:rsidR="00B152BD" w:rsidRDefault="00B152BD" w:rsidP="00644CC1">
                        <w:r>
                          <w:rPr>
                            <w:color w:val="000000"/>
                            <w:sz w:val="28"/>
                            <w:szCs w:val="28"/>
                            <w:lang w:val="en-US"/>
                          </w:rPr>
                          <w:t>0</w:t>
                        </w:r>
                      </w:p>
                    </w:txbxContent>
                  </v:textbox>
                </v:rect>
                <v:rect id="Rectangle 89" o:spid="_x0000_s1557" style="position:absolute;left:52844;top:6964;width:407;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" filled="f" stroked="f">
                  <v:textbox style="mso-fit-shape-to-text:t" inset="0,0,0,0">
                    <w:txbxContent>
                      <w:p w14:paraId="32112F55" w14:textId="77777777" w:rsidR="00B152BD" w:rsidRDefault="00B152BD" w:rsidP="00644CC1">
                        <w:r>
                          <w:rPr>
                            <w:color w:val="000000"/>
                            <w:sz w:val="28"/>
                            <w:szCs w:val="28"/>
                            <w:lang w:val="en-US"/>
                          </w:rPr>
                          <w:t xml:space="preserve"> </w:t>
                        </w:r>
                      </w:p>
                    </w:txbxContent>
                  </v:textbox>
                </v:rect>
                <v:rect id="Rectangle 90" o:spid="_x0000_s1558" style="position:absolute;left:29324;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" filled="f" stroked="f">
                  <v:textbox style="mso-fit-shape-to-text:t" inset="0,0,0,0">
                    <w:txbxContent>
                      <w:p w14:paraId="50DA3EA7" w14:textId="77777777" w:rsidR="00B152BD" w:rsidRDefault="00B152BD" w:rsidP="00644CC1">
                        <w:r>
                          <w:rPr>
                            <w:rFonts w:ascii="Courier New" w:hAnsi="Courier New" w:cs="Courier New"/>
                            <w:color w:val="000000"/>
                            <w:sz w:val="28"/>
                            <w:szCs w:val="28"/>
                            <w:lang w:val="en-US"/>
                          </w:rPr>
                          <w:t>1</w:t>
                        </w:r>
                      </w:p>
                    </w:txbxContent>
                  </v:textbox>
                </v:rect>
                <v:rect id="Rectangle 91" o:spid="_x0000_s1559" style="position:absolute;left:30384;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" filled="f" stroked="f">
                  <v:textbox style="mso-fit-shape-to-text:t" inset="0,0,0,0">
                    <w:txbxContent>
                      <w:p w14:paraId="740F9D39" w14:textId="77777777" w:rsidR="00B152BD" w:rsidRDefault="00B152BD" w:rsidP="00644CC1">
                        <w:r>
                          <w:rPr>
                            <w:rFonts w:ascii="Courier New" w:hAnsi="Courier New" w:cs="Courier New"/>
                            <w:color w:val="000000"/>
                            <w:sz w:val="28"/>
                            <w:szCs w:val="28"/>
                            <w:lang w:val="en-US"/>
                          </w:rPr>
                          <w:t xml:space="preserve"> </w:t>
                        </w:r>
                      </w:p>
                    </w:txbxContent>
                  </v:textbox>
                </v:rect>
                <v:rect id="Rectangle 92" o:spid="_x0000_s1560" style="position:absolute;left:30645;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" filled="f" stroked="f">
                  <v:textbox style="mso-fit-shape-to-text:t" inset="0,0,0,0">
                    <w:txbxContent>
                      <w:p w14:paraId="6E372890" w14:textId="77777777" w:rsidR="00B152BD" w:rsidRDefault="00B152BD" w:rsidP="00644CC1">
                        <w:r>
                          <w:rPr>
                            <w:rFonts w:ascii="Courier New" w:hAnsi="Courier New" w:cs="Courier New"/>
                            <w:color w:val="000000"/>
                            <w:sz w:val="28"/>
                            <w:szCs w:val="28"/>
                            <w:lang w:val="en-US"/>
                          </w:rPr>
                          <w:t>1</w:t>
                        </w:r>
                      </w:p>
                    </w:txbxContent>
                  </v:textbox>
                </v:rect>
                <v:rect id="Rectangle 93" o:spid="_x0000_s1561" style="position:absolute;left:31711;top:4259;width:107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" filled="f" stroked="f">
                  <v:textbox style="mso-fit-shape-to-text:t" inset="0,0,0,0">
                    <w:txbxContent>
                      <w:p w14:paraId="2F6E0915" w14:textId="77777777" w:rsidR="00B152BD" w:rsidRDefault="00B152BD" w:rsidP="00644CC1">
                        <w:r>
                          <w:rPr>
                            <w:rFonts w:ascii="Courier New" w:hAnsi="Courier New" w:cs="Courier New"/>
                            <w:color w:val="000000"/>
                            <w:sz w:val="28"/>
                            <w:szCs w:val="28"/>
                            <w:lang w:val="en-US"/>
                          </w:rPr>
                          <w:t xml:space="preserve"> </w:t>
                        </w:r>
                      </w:p>
                    </w:txbxContent>
                  </v:textbox>
                </v:rect>
                <v:rect id="Rectangle 94" o:spid="_x0000_s1562" style="position:absolute;left:31972;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" filled="f" stroked="f">
                  <v:textbox style="mso-fit-shape-to-text:t" inset="0,0,0,0">
                    <w:txbxContent>
                      <w:p w14:paraId="7EF8369A" w14:textId="77777777" w:rsidR="00B152BD" w:rsidRDefault="00B152BD" w:rsidP="00644CC1">
                        <w:r>
                          <w:rPr>
                            <w:rFonts w:ascii="Courier New" w:hAnsi="Courier New" w:cs="Courier New"/>
                            <w:color w:val="000000"/>
                            <w:sz w:val="28"/>
                            <w:szCs w:val="28"/>
                            <w:lang w:val="en-US"/>
                          </w:rPr>
                          <w:t>1</w:t>
                        </w:r>
                      </w:p>
                    </w:txbxContent>
                  </v:textbox>
                </v:rect>
                <v:rect id="Rectangle 95" o:spid="_x0000_s1563" style="position:absolute;left:33032;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" filled="f" stroked="f">
                  <v:textbox style="mso-fit-shape-to-text:t" inset="0,0,0,0">
                    <w:txbxContent>
                      <w:p w14:paraId="0B3FA07E" w14:textId="77777777" w:rsidR="00B152BD" w:rsidRDefault="00B152BD" w:rsidP="00644CC1">
                        <w:r>
                          <w:rPr>
                            <w:rFonts w:ascii="Courier New" w:hAnsi="Courier New" w:cs="Courier New"/>
                            <w:color w:val="000000"/>
                            <w:sz w:val="28"/>
                            <w:szCs w:val="28"/>
                            <w:lang w:val="en-US"/>
                          </w:rPr>
                          <w:t xml:space="preserve"> </w:t>
                        </w:r>
                      </w:p>
                    </w:txbxContent>
                  </v:textbox>
                </v:rect>
                <v:rect id="Rectangle 96" o:spid="_x0000_s1564" style="position:absolute;left:34626;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" filled="f" stroked="f">
                  <v:textbox style="mso-fit-shape-to-text:t" inset="0,0,0,0">
                    <w:txbxContent>
                      <w:p w14:paraId="527D5889" w14:textId="77777777" w:rsidR="00B152BD" w:rsidRDefault="00B152BD" w:rsidP="00644CC1">
                        <w:r>
                          <w:rPr>
                            <w:rFonts w:ascii="Courier New" w:hAnsi="Courier New" w:cs="Courier New"/>
                            <w:color w:val="000000"/>
                            <w:sz w:val="28"/>
                            <w:szCs w:val="28"/>
                            <w:lang w:val="en-US"/>
                          </w:rPr>
                          <w:t>1</w:t>
                        </w:r>
                      </w:p>
                    </w:txbxContent>
                  </v:textbox>
                </v:rect>
                <v:rect id="Rectangle 97" o:spid="_x0000_s1565" style="position:absolute;left:35687;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" filled="f" stroked="f">
                  <v:textbox style="mso-fit-shape-to-text:t" inset="0,0,0,0">
                    <w:txbxContent>
                      <w:p w14:paraId="61C75EF0" w14:textId="77777777" w:rsidR="00B152BD" w:rsidRDefault="00B152BD" w:rsidP="00644CC1">
                        <w:r>
                          <w:rPr>
                            <w:rFonts w:ascii="Courier New" w:hAnsi="Courier New" w:cs="Courier New"/>
                            <w:color w:val="000000"/>
                            <w:sz w:val="28"/>
                            <w:szCs w:val="28"/>
                            <w:lang w:val="en-US"/>
                          </w:rPr>
                          <w:t xml:space="preserve"> </w:t>
                        </w:r>
                      </w:p>
                    </w:txbxContent>
                  </v:textbox>
                </v:rect>
                <v:rect id="Rectangle 98" o:spid="_x0000_s1566" style="position:absolute;left:41255;top:4259;width:1074;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" filled="f" stroked="f">
                  <v:textbox style="mso-fit-shape-to-text:t" inset="0,0,0,0">
                    <w:txbxContent>
                      <w:p w14:paraId="52C738D3" w14:textId="77777777" w:rsidR="00B152BD" w:rsidRDefault="00B152BD" w:rsidP="00644CC1">
                        <w:r>
                          <w:rPr>
                            <w:rFonts w:ascii="Courier New" w:hAnsi="Courier New" w:cs="Courier New"/>
                            <w:color w:val="000000"/>
                            <w:sz w:val="28"/>
                            <w:szCs w:val="28"/>
                            <w:lang w:val="en-US"/>
                          </w:rPr>
                          <w:t>0</w:t>
                        </w:r>
                      </w:p>
                    </w:txbxContent>
                  </v:textbox>
                </v:rect>
                <v:rect id="Rectangle 99" o:spid="_x0000_s1567" style="position:absolute;left:42322;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" filled="f" stroked="f">
                  <v:textbox style="mso-fit-shape-to-text:t" inset="0,0,0,0">
                    <w:txbxContent>
                      <w:p w14:paraId="72AE7758" w14:textId="77777777" w:rsidR="00B152BD" w:rsidRDefault="00B152BD" w:rsidP="00644CC1">
                        <w:r>
                          <w:rPr>
                            <w:rFonts w:ascii="Courier New" w:hAnsi="Courier New" w:cs="Courier New"/>
                            <w:color w:val="000000"/>
                            <w:sz w:val="28"/>
                            <w:szCs w:val="28"/>
                            <w:lang w:val="en-US"/>
                          </w:rPr>
                          <w:t xml:space="preserve"> </w:t>
                        </w:r>
                      </w:p>
                    </w:txbxContent>
                  </v:textbox>
                </v:rect>
                <v:rect id="Rectangle 100" o:spid="_x0000_s1568" style="position:absolute;left:42583;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" filled="f" stroked="f">
                  <v:textbox style="mso-fit-shape-to-text:t" inset="0,0,0,0">
                    <w:txbxContent>
                      <w:p w14:paraId="74DB935A" w14:textId="77777777" w:rsidR="00B152BD" w:rsidRDefault="00B152BD" w:rsidP="00644CC1">
                        <w:r>
                          <w:rPr>
                            <w:rFonts w:ascii="Courier New" w:hAnsi="Courier New" w:cs="Courier New"/>
                            <w:color w:val="000000"/>
                            <w:sz w:val="28"/>
                            <w:szCs w:val="28"/>
                            <w:lang w:val="en-US"/>
                          </w:rPr>
                          <w:t>0</w:t>
                        </w:r>
                      </w:p>
                    </w:txbxContent>
                  </v:textbox>
                </v:rect>
                <v:rect id="Rectangle 101" o:spid="_x0000_s1569" style="position:absolute;left:43643;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" filled="f" stroked="f">
                  <v:textbox style="mso-fit-shape-to-text:t" inset="0,0,0,0">
                    <w:txbxContent>
                      <w:p w14:paraId="696074AE" w14:textId="77777777" w:rsidR="00B152BD" w:rsidRDefault="00B152BD" w:rsidP="00644CC1">
                        <w:r>
                          <w:rPr>
                            <w:rFonts w:ascii="Courier New" w:hAnsi="Courier New" w:cs="Courier New"/>
                            <w:color w:val="000000"/>
                            <w:sz w:val="28"/>
                            <w:szCs w:val="28"/>
                            <w:lang w:val="en-US"/>
                          </w:rPr>
                          <w:t xml:space="preserve"> </w:t>
                        </w:r>
                      </w:p>
                    </w:txbxContent>
                  </v:textbox>
                </v:rect>
                <v:rect id="Rectangle 102" o:spid="_x0000_s1570" style="position:absolute;left:43910;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" filled="f" stroked="f">
                  <v:textbox style="mso-fit-shape-to-text:t" inset="0,0,0,0">
                    <w:txbxContent>
                      <w:p w14:paraId="3EFF030A" w14:textId="77777777" w:rsidR="00B152BD" w:rsidRDefault="00B152BD" w:rsidP="00644CC1">
                        <w:r>
                          <w:rPr>
                            <w:rFonts w:ascii="Courier New" w:hAnsi="Courier New" w:cs="Courier New"/>
                            <w:color w:val="000000"/>
                            <w:sz w:val="28"/>
                            <w:szCs w:val="28"/>
                            <w:lang w:val="en-US"/>
                          </w:rPr>
                          <w:t>0</w:t>
                        </w:r>
                      </w:p>
                    </w:txbxContent>
                  </v:textbox>
                </v:rect>
                <v:rect id="Rectangle 103" o:spid="_x0000_s1571" style="position:absolute;left:44970;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" filled="f" stroked="f">
                  <v:textbox style="mso-fit-shape-to-text:t" inset="0,0,0,0">
                    <w:txbxContent>
                      <w:p w14:paraId="095A7F5D" w14:textId="77777777" w:rsidR="00B152BD" w:rsidRDefault="00B152BD" w:rsidP="00644CC1">
                        <w:r>
                          <w:rPr>
                            <w:rFonts w:ascii="Courier New" w:hAnsi="Courier New" w:cs="Courier New"/>
                            <w:color w:val="000000"/>
                            <w:sz w:val="28"/>
                            <w:szCs w:val="28"/>
                            <w:lang w:val="en-US"/>
                          </w:rPr>
                          <w:t xml:space="preserve"> </w:t>
                        </w:r>
                      </w:p>
                    </w:txbxContent>
                  </v:textbox>
                </v:rect>
                <v:rect id="Rectangle 104" o:spid="_x0000_s1572" style="position:absolute;left:45237;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" filled="f" stroked="f">
                  <v:textbox style="mso-fit-shape-to-text:t" inset="0,0,0,0">
                    <w:txbxContent>
                      <w:p w14:paraId="53534CA7" w14:textId="77777777" w:rsidR="00B152BD" w:rsidRDefault="00B152BD" w:rsidP="00644CC1">
                        <w:r>
                          <w:rPr>
                            <w:rFonts w:ascii="Courier New" w:hAnsi="Courier New" w:cs="Courier New"/>
                            <w:color w:val="000000"/>
                            <w:sz w:val="28"/>
                            <w:szCs w:val="28"/>
                            <w:lang w:val="en-US"/>
                          </w:rPr>
                          <w:t>0</w:t>
                        </w:r>
                      </w:p>
                    </w:txbxContent>
                  </v:textbox>
                </v:rect>
                <v:rect id="Rectangle 105" o:spid="_x0000_s1573" style="position:absolute;left:46297;top:4259;width:107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" filled="f" stroked="f">
                  <v:textbox style="mso-fit-shape-to-text:t" inset="0,0,0,0">
                    <w:txbxContent>
                      <w:p w14:paraId="3A2070CF" w14:textId="77777777" w:rsidR="00B152BD" w:rsidRDefault="00B152BD" w:rsidP="00644CC1">
                        <w:r>
                          <w:rPr>
                            <w:rFonts w:ascii="Courier New" w:hAnsi="Courier New" w:cs="Courier New"/>
                            <w:color w:val="000000"/>
                            <w:sz w:val="28"/>
                            <w:szCs w:val="28"/>
                            <w:lang w:val="en-US"/>
                          </w:rPr>
                          <w:t xml:space="preserve"> </w:t>
                        </w:r>
                      </w:p>
                    </w:txbxContent>
                  </v:textbox>
                </v:rect>
                <v:rect id="Rectangle 106" o:spid="_x0000_s1574" style="position:absolute;left:49218;top:4259;width:1074;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" filled="f" stroked="f">
                  <v:textbox style="mso-fit-shape-to-text:t" inset="0,0,0,0">
                    <w:txbxContent>
                      <w:p w14:paraId="21745900" w14:textId="77777777" w:rsidR="00B152BD" w:rsidRDefault="00B152BD" w:rsidP="00644CC1">
                        <w:r>
                          <w:rPr>
                            <w:rFonts w:ascii="Courier New" w:hAnsi="Courier New" w:cs="Courier New"/>
                            <w:color w:val="000000"/>
                            <w:sz w:val="28"/>
                            <w:szCs w:val="28"/>
                            <w:lang w:val="en-US"/>
                          </w:rPr>
                          <w:t>0</w:t>
                        </w:r>
                      </w:p>
                    </w:txbxContent>
                  </v:textbox>
                </v:rect>
                <v:rect id="Rectangle 107" o:spid="_x0000_s1575" style="position:absolute;left:50279;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" filled="f" stroked="f">
                  <v:textbox style="mso-fit-shape-to-text:t" inset="0,0,0,0">
                    <w:txbxContent>
                      <w:p w14:paraId="635FB65A" w14:textId="77777777" w:rsidR="00B152BD" w:rsidRDefault="00B152BD" w:rsidP="00644CC1">
                        <w:r>
                          <w:rPr>
                            <w:rFonts w:ascii="Courier New" w:hAnsi="Courier New" w:cs="Courier New"/>
                            <w:color w:val="000000"/>
                            <w:sz w:val="28"/>
                            <w:szCs w:val="28"/>
                            <w:lang w:val="en-US"/>
                          </w:rPr>
                          <w:t xml:space="preserve"> </w:t>
                        </w:r>
                      </w:p>
                    </w:txbxContent>
                  </v:textbox>
                </v:rect>
                <v:rect id="Rectangle 108" o:spid="_x0000_s1576" style="position:absolute;left:50546;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" filled="f" stroked="f">
                  <v:textbox style="mso-fit-shape-to-text:t" inset="0,0,0,0">
                    <w:txbxContent>
                      <w:p w14:paraId="57D1E83B" w14:textId="77777777" w:rsidR="00B152BD" w:rsidRDefault="00B152BD" w:rsidP="00644CC1">
                        <w:r>
                          <w:rPr>
                            <w:rFonts w:ascii="Courier New" w:hAnsi="Courier New" w:cs="Courier New"/>
                            <w:color w:val="000000"/>
                            <w:sz w:val="28"/>
                            <w:szCs w:val="28"/>
                            <w:lang w:val="en-US"/>
                          </w:rPr>
                          <w:t>0</w:t>
                        </w:r>
                      </w:p>
                    </w:txbxContent>
                  </v:textbox>
                </v:rect>
                <v:rect id="Rectangle 109" o:spid="_x0000_s1577" style="position:absolute;left:51606;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" filled="f" stroked="f">
                  <v:textbox style="mso-fit-shape-to-text:t" inset="0,0,0,0">
                    <w:txbxContent>
                      <w:p w14:paraId="3077EB88" w14:textId="77777777" w:rsidR="00B152BD" w:rsidRDefault="00B152BD" w:rsidP="00644CC1">
                        <w:r>
                          <w:rPr>
                            <w:rFonts w:ascii="Courier New" w:hAnsi="Courier New" w:cs="Courier New"/>
                            <w:color w:val="000000"/>
                            <w:sz w:val="28"/>
                            <w:szCs w:val="28"/>
                            <w:lang w:val="en-US"/>
                          </w:rPr>
                          <w:t xml:space="preserve"> </w:t>
                        </w:r>
                      </w:p>
                    </w:txbxContent>
                  </v:textbox>
                </v:rect>
                <v:rect id="Rectangle 110" o:spid="_x0000_s1578" style="position:absolute;left:51866;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" filled="f" stroked="f">
                  <v:textbox style="mso-fit-shape-to-text:t" inset="0,0,0,0">
                    <w:txbxContent>
                      <w:p w14:paraId="4E24507E" w14:textId="77777777" w:rsidR="00B152BD" w:rsidRDefault="00B152BD" w:rsidP="00644CC1">
                        <w:r>
                          <w:rPr>
                            <w:rFonts w:ascii="Courier New" w:hAnsi="Courier New" w:cs="Courier New"/>
                            <w:color w:val="000000"/>
                            <w:sz w:val="28"/>
                            <w:szCs w:val="28"/>
                            <w:lang w:val="en-US"/>
                          </w:rPr>
                          <w:t>0</w:t>
                        </w:r>
                      </w:p>
                    </w:txbxContent>
                  </v:textbox>
                </v:rect>
                <v:rect id="Rectangle 111" o:spid="_x0000_s1579" style="position:absolute;left:52933;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" filled="f" stroked="f">
                  <v:textbox style="mso-fit-shape-to-text:t" inset="0,0,0,0">
                    <w:txbxContent>
                      <w:p w14:paraId="0619CB09" w14:textId="77777777" w:rsidR="00B152BD" w:rsidRDefault="00B152BD" w:rsidP="00644CC1">
                        <w:r>
                          <w:rPr>
                            <w:rFonts w:ascii="Courier New" w:hAnsi="Courier New" w:cs="Courier New"/>
                            <w:color w:val="000000"/>
                            <w:sz w:val="28"/>
                            <w:szCs w:val="28"/>
                            <w:lang w:val="en-US"/>
                          </w:rPr>
                          <w:t xml:space="preserve"> </w:t>
                        </w:r>
                      </w:p>
                    </w:txbxContent>
                  </v:textbox>
                </v:rect>
                <v:line id="Line 112" o:spid="_x0000_s1580" style="position:absolute;visibility:visible;mso-wrap-style:square" from="53054,3961" to="53060,6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" strokeweight=".85pt"/>
                <v:rect id="Rectangle 113" o:spid="_x0000_s1581" style="position:absolute;left:13049;top:6964;width:1803;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" filled="f" stroked="f">
                  <v:textbox style="mso-fit-shape-to-text:t" inset="0,0,0,0">
                    <w:txbxContent>
                      <w:p w14:paraId="51D19189" w14:textId="77777777" w:rsidR="00B152BD" w:rsidRDefault="00B152BD" w:rsidP="00644CC1">
                        <w:r>
                          <w:rPr>
                            <w:color w:val="000000"/>
                            <w:sz w:val="28"/>
                            <w:szCs w:val="28"/>
                            <w:lang w:val="en-US"/>
                          </w:rPr>
                          <w:t>23</w:t>
                        </w:r>
                      </w:p>
                    </w:txbxContent>
                  </v:textbox>
                </v:rect>
                <v:rect id="Rectangle 114" o:spid="_x0000_s1582" style="position:absolute;left:14820;top:6964;width:407;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" filled="f" stroked="f">
                  <v:textbox style="mso-fit-shape-to-text:t" inset="0,0,0,0">
                    <w:txbxContent>
                      <w:p w14:paraId="12EB5E30" w14:textId="77777777" w:rsidR="00B152BD" w:rsidRDefault="00B152BD" w:rsidP="00644CC1">
                        <w:r>
                          <w:rPr>
                            <w:color w:val="000000"/>
                            <w:sz w:val="28"/>
                            <w:szCs w:val="28"/>
                            <w:lang w:val="en-US"/>
                          </w:rPr>
                          <w:t xml:space="preserve"> </w:t>
                        </w:r>
                      </w:p>
                    </w:txbxContent>
                  </v:textbox>
                </v:rect>
                <v:rect id="Rectangle 115" o:spid="_x0000_s1583" style="position:absolute;left:15703;top:6964;width:1803;height:3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" filled="f" stroked="f">
                  <v:textbox style="mso-fit-shape-to-text:t" inset="0,0,0,0">
                    <w:txbxContent>
                      <w:p w14:paraId="264686C0" w14:textId="77777777" w:rsidR="00B152BD" w:rsidRDefault="00B152BD" w:rsidP="00644CC1">
                        <w:r>
                          <w:rPr>
                            <w:color w:val="000000"/>
                            <w:sz w:val="28"/>
                            <w:szCs w:val="28"/>
                            <w:lang w:val="en-US"/>
                          </w:rPr>
                          <w:t>22</w:t>
                        </w:r>
                      </w:p>
                    </w:txbxContent>
                  </v:textbox>
                </v:rect>
                <v:rect id="Rectangle 116" o:spid="_x0000_s1584" style="position:absolute;left:17475;top:6964;width:406;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" filled="f" stroked="f">
                  <v:textbox style="mso-fit-shape-to-text:t" inset="0,0,0,0">
                    <w:txbxContent>
                      <w:p w14:paraId="3D7A3EED" w14:textId="77777777" w:rsidR="00B152BD" w:rsidRDefault="00B152BD" w:rsidP="00644CC1">
                        <w:r>
                          <w:rPr>
                            <w:color w:val="000000"/>
                            <w:sz w:val="28"/>
                            <w:szCs w:val="28"/>
                            <w:lang w:val="en-US"/>
                          </w:rPr>
                          <w:t xml:space="preserve"> </w:t>
                        </w:r>
                      </w:p>
                    </w:txbxContent>
                  </v:textbox>
                </v:rect>
                <v:rect id="Rectangle 117" o:spid="_x0000_s1585" style="position:absolute;left:8102;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" filled="f" stroked="f">
                  <v:textbox style="mso-fit-shape-to-text:t" inset="0,0,0,0">
                    <w:txbxContent>
                      <w:p w14:paraId="70E6B922" w14:textId="77777777" w:rsidR="00B152BD" w:rsidRDefault="00B152BD" w:rsidP="00644CC1">
                        <w:r>
                          <w:rPr>
                            <w:rFonts w:ascii="Courier New" w:hAnsi="Courier New" w:cs="Courier New"/>
                            <w:color w:val="000000"/>
                            <w:sz w:val="28"/>
                            <w:szCs w:val="28"/>
                            <w:lang w:val="en-US"/>
                          </w:rPr>
                          <w:t>0</w:t>
                        </w:r>
                      </w:p>
                    </w:txbxContent>
                  </v:textbox>
                </v:rect>
                <v:rect id="Rectangle 118" o:spid="_x0000_s1586" style="position:absolute;left:9163;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" filled="f" stroked="f">
                  <v:textbox style="mso-fit-shape-to-text:t" inset="0,0,0,0">
                    <w:txbxContent>
                      <w:p w14:paraId="1F9179E9" w14:textId="77777777" w:rsidR="00B152BD" w:rsidRDefault="00B152BD" w:rsidP="00644CC1">
                        <w:r>
                          <w:rPr>
                            <w:rFonts w:ascii="Courier New" w:hAnsi="Courier New" w:cs="Courier New"/>
                            <w:color w:val="000000"/>
                            <w:sz w:val="28"/>
                            <w:szCs w:val="28"/>
                            <w:lang w:val="en-US"/>
                          </w:rPr>
                          <w:t xml:space="preserve"> </w:t>
                        </w:r>
                      </w:p>
                    </w:txbxContent>
                  </v:textbox>
                </v:rect>
                <v:rect id="Rectangle 119" o:spid="_x0000_s1587" style="position:absolute;left:35953;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" filled="f" stroked="f">
                  <v:textbox style="mso-fit-shape-to-text:t" inset="0,0,0,0">
                    <w:txbxContent>
                      <w:p w14:paraId="039B3B39" w14:textId="77777777" w:rsidR="00B152BD" w:rsidRDefault="00B152BD" w:rsidP="00644CC1">
                        <w:r>
                          <w:rPr>
                            <w:rFonts w:ascii="Courier New" w:hAnsi="Courier New" w:cs="Courier New"/>
                            <w:color w:val="000000"/>
                            <w:sz w:val="28"/>
                            <w:szCs w:val="28"/>
                            <w:lang w:val="en-US"/>
                          </w:rPr>
                          <w:t>1</w:t>
                        </w:r>
                      </w:p>
                    </w:txbxContent>
                  </v:textbox>
                </v:rect>
                <v:rect id="Rectangle 120" o:spid="_x0000_s1588" style="position:absolute;left:37014;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" filled="f" stroked="f">
                  <v:textbox style="mso-fit-shape-to-text:t" inset="0,0,0,0">
                    <w:txbxContent>
                      <w:p w14:paraId="0BE5E778" w14:textId="77777777" w:rsidR="00B152BD" w:rsidRDefault="00B152BD" w:rsidP="00644CC1">
                        <w:r>
                          <w:rPr>
                            <w:rFonts w:ascii="Courier New" w:hAnsi="Courier New" w:cs="Courier New"/>
                            <w:color w:val="000000"/>
                            <w:sz w:val="28"/>
                            <w:szCs w:val="28"/>
                            <w:lang w:val="en-US"/>
                          </w:rPr>
                          <w:t xml:space="preserve"> </w:t>
                        </w:r>
                      </w:p>
                    </w:txbxContent>
                  </v:textbox>
                </v:rect>
                <v:rect id="Rectangle 121" o:spid="_x0000_s1589" style="position:absolute;left:37280;top:4259;width:1074;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" filled="f" stroked="f">
                  <v:textbox style="mso-fit-shape-to-text:t" inset="0,0,0,0">
                    <w:txbxContent>
                      <w:p w14:paraId="6D8D499B" w14:textId="77777777" w:rsidR="00B152BD" w:rsidRDefault="00B152BD" w:rsidP="00644CC1">
                        <w:r>
                          <w:rPr>
                            <w:rFonts w:ascii="Courier New" w:hAnsi="Courier New" w:cs="Courier New"/>
                            <w:color w:val="000000"/>
                            <w:sz w:val="28"/>
                            <w:szCs w:val="28"/>
                            <w:lang w:val="en-US"/>
                          </w:rPr>
                          <w:t>0</w:t>
                        </w:r>
                      </w:p>
                    </w:txbxContent>
                  </v:textbox>
                </v:rect>
                <v:rect id="Rectangle 122" o:spid="_x0000_s1590" style="position:absolute;left:38341;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" filled="f" stroked="f">
                  <v:textbox style="mso-fit-shape-to-text:t" inset="0,0,0,0">
                    <w:txbxContent>
                      <w:p w14:paraId="224E4F9D" w14:textId="77777777" w:rsidR="00B152BD" w:rsidRDefault="00B152BD" w:rsidP="00644CC1">
                        <w:r>
                          <w:rPr>
                            <w:rFonts w:ascii="Courier New" w:hAnsi="Courier New" w:cs="Courier New"/>
                            <w:color w:val="000000"/>
                            <w:sz w:val="28"/>
                            <w:szCs w:val="28"/>
                            <w:lang w:val="en-US"/>
                          </w:rPr>
                          <w:t xml:space="preserve"> </w:t>
                        </w:r>
                      </w:p>
                    </w:txbxContent>
                  </v:textbox>
                </v:rect>
                <v:rect id="Rectangle 123" o:spid="_x0000_s1591" style="position:absolute;left:38608;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" filled="f" stroked="f">
                  <v:textbox style="mso-fit-shape-to-text:t" inset="0,0,0,0">
                    <w:txbxContent>
                      <w:p w14:paraId="0C100599" w14:textId="77777777" w:rsidR="00B152BD" w:rsidRDefault="00B152BD" w:rsidP="00644CC1">
                        <w:r>
                          <w:rPr>
                            <w:rFonts w:ascii="Courier New" w:hAnsi="Courier New" w:cs="Courier New"/>
                            <w:color w:val="000000"/>
                            <w:sz w:val="28"/>
                            <w:szCs w:val="28"/>
                            <w:lang w:val="en-US"/>
                          </w:rPr>
                          <w:t>0</w:t>
                        </w:r>
                      </w:p>
                    </w:txbxContent>
                  </v:textbox>
                </v:rect>
                <v:rect id="Rectangle 124" o:spid="_x0000_s1592" style="position:absolute;left:39668;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" filled="f" stroked="f">
                  <v:textbox style="mso-fit-shape-to-text:t" inset="0,0,0,0">
                    <w:txbxContent>
                      <w:p w14:paraId="476AE3C9" w14:textId="77777777" w:rsidR="00B152BD" w:rsidRDefault="00B152BD" w:rsidP="00644CC1">
                        <w:r>
                          <w:rPr>
                            <w:rFonts w:ascii="Courier New" w:hAnsi="Courier New" w:cs="Courier New"/>
                            <w:color w:val="000000"/>
                            <w:sz w:val="28"/>
                            <w:szCs w:val="28"/>
                            <w:lang w:val="en-US"/>
                          </w:rPr>
                          <w:t xml:space="preserve"> </w:t>
                        </w:r>
                      </w:p>
                    </w:txbxContent>
                  </v:textbox>
                </v:rect>
                <v:rect id="Rectangle 125" o:spid="_x0000_s1593" style="position:absolute;left:47891;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" filled="f" stroked="f">
                  <v:textbox style="mso-fit-shape-to-text:t" inset="0,0,0,0">
                    <w:txbxContent>
                      <w:p w14:paraId="352E304F" w14:textId="77777777" w:rsidR="00B152BD" w:rsidRDefault="00B152BD" w:rsidP="00644CC1">
                        <w:r>
                          <w:rPr>
                            <w:rFonts w:ascii="Courier New" w:hAnsi="Courier New" w:cs="Courier New"/>
                            <w:color w:val="000000"/>
                            <w:sz w:val="28"/>
                            <w:szCs w:val="28"/>
                            <w:lang w:val="en-US"/>
                          </w:rPr>
                          <w:t>0</w:t>
                        </w:r>
                      </w:p>
                    </w:txbxContent>
                  </v:textbox>
                </v:rect>
                <v:rect id="Rectangle 126" o:spid="_x0000_s1594" style="position:absolute;left:48952;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" filled="f" stroked="f">
                  <v:textbox style="mso-fit-shape-to-text:t" inset="0,0,0,0">
                    <w:txbxContent>
                      <w:p w14:paraId="46AE0E29" w14:textId="77777777" w:rsidR="00B152BD" w:rsidRDefault="00B152BD" w:rsidP="00644CC1">
                        <w:r>
                          <w:rPr>
                            <w:rFonts w:ascii="Courier New" w:hAnsi="Courier New" w:cs="Courier New"/>
                            <w:color w:val="000000"/>
                            <w:sz w:val="28"/>
                            <w:szCs w:val="28"/>
                            <w:lang w:val="en-US"/>
                          </w:rPr>
                          <w:t xml:space="preserve"> </w:t>
                        </w:r>
                      </w:p>
                    </w:txbxContent>
                  </v:textbox>
                </v:rect>
                <v:rect id="Rectangle 127" o:spid="_x0000_s1595" style="position:absolute;left:635;top:10934;width:2603;height:17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" filled="f" stroked="f">
                  <v:textbox style="mso-fit-shape-to-text:t" inset="0,0,0,0">
                    <w:txbxContent>
                      <w:p w14:paraId="3340E7CA" w14:textId="77777777"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знак</w:t>
                        </w:r>
                      </w:p>
                    </w:txbxContent>
                  </v:textbox>
                </v:rect>
                <v:rect id="Rectangle 128" o:spid="_x0000_s1596" style="position:absolute;left:3359;top:10933;width:317;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" filled="f" stroked="f">
                  <v:textbox style="mso-fit-shape-to-text:t" inset="0,0,0,0">
                    <w:txbxContent>
                      <w:p w14:paraId="60D46A25" w14:textId="77777777" w:rsidR="00B152BD" w:rsidRDefault="00B152BD" w:rsidP="00644CC1">
                        <w:r>
                          <w:rPr>
                            <w:color w:val="000000"/>
                            <w:lang w:val="en-US"/>
                          </w:rPr>
                          <w:t xml:space="preserve"> </w:t>
                        </w:r>
                      </w:p>
                    </w:txbxContent>
                  </v:textbox>
                </v:rect>
                <v:rect id="Rectangle 129" o:spid="_x0000_s1597" style="position:absolute;left:4420;top:10934;width:9270;height:17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" filled="f" stroked="f">
                  <v:textbox style="mso-fit-shape-to-text:t" inset="0,0,0,0">
                    <w:txbxContent>
                      <w:p w14:paraId="1F317444" w14:textId="77777777"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характеристика</w:t>
                        </w:r>
                      </w:p>
                    </w:txbxContent>
                  </v:textbox>
                </v:rect>
                <v:rect id="Rectangle 130" o:spid="_x0000_s1598" style="position:absolute;left:14185;top:10933;width:31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" filled="f" stroked="f">
                  <v:textbox style="mso-fit-shape-to-text:t" inset="0,0,0,0">
                    <w:txbxContent>
                      <w:p w14:paraId="64A07F49" w14:textId="77777777" w:rsidR="00B152BD" w:rsidRDefault="00B152BD" w:rsidP="00644CC1">
                        <w:r>
                          <w:rPr>
                            <w:color w:val="000000"/>
                            <w:lang w:val="en-US"/>
                          </w:rPr>
                          <w:t xml:space="preserve"> </w:t>
                        </w:r>
                      </w:p>
                    </w:txbxContent>
                  </v:textbox>
                </v:rect>
                <v:rect id="Rectangle 131" o:spid="_x0000_s1599" style="position:absolute;left:31623;top:10934;width:5473;height:17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" filled="f" stroked="f">
                  <v:textbox style="mso-fit-shape-to-text:t" inset="0,0,0,0">
                    <w:txbxContent>
                      <w:p w14:paraId="3FC32314" w14:textId="77777777"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мантисса</w:t>
                        </w:r>
                      </w:p>
                    </w:txbxContent>
                  </v:textbox>
                </v:rect>
                <v:rect id="Rectangle 132" o:spid="_x0000_s1600" style="position:absolute;left:37369;top:10933;width:31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" filled="f" stroked="f">
                  <v:textbox style="mso-fit-shape-to-text:t" inset="0,0,0,0">
                    <w:txbxContent>
                      <w:p w14:paraId="09AE5B1F" w14:textId="77777777" w:rsidR="00B152BD" w:rsidRDefault="00B152BD" w:rsidP="00644CC1">
                        <w:r>
                          <w:rPr>
                            <w:color w:val="000000"/>
                            <w:lang w:val="en-US"/>
                          </w:rPr>
                          <w:t xml:space="preserve"> </w:t>
                        </w:r>
                      </w:p>
                    </w:txbxContent>
                  </v:textbox>
                </v:rect>
                <v:shape id="Freeform 133" o:spid="_x0000_s1601" style="position:absolute;left:3981;top:9244;width:10611;height:1321;visibility:visible;mso-wrap-style:square;v-text-anchor:top" coordsize="167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"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3226240;2016182,12098399;6451782,20163998;12097092,25406637;20161820,32262396;29033021,36698476;39113931,39118155;50404550,41134555;280652535,41134555;291943154,42344395;302024064,44764075;312104974,49200154;319766465,53636234;326621484,60088713;332266794,66944472;335492685,74606791;336702394,83882230;337912104,74606791;341137995,66944472;346783304,60088713;353638323,53636234;361299815,49200154;371380725,44764075;381864871,42344395;392752254,41134555;623000239,41134555;634290858,39118155;644371768,36698476;653242969,32262396;661307697,25406637;666953006,20163998;671388607,12098399;673808025,3226240" o:connectangles="0,0,0,0,0,0,0,0,0,0,0,0,0,0,0,0,0,0,0,0,0,0,0,0,0,0,0,0,0,0,0,0,0"/>
                </v:shape>
                <v:shape id="Freeform 134" o:spid="_x0000_s1602" style="position:absolute;left:15919;top:9244;width:37135;height:1321;visibility:visible;mso-wrap-style:square;v-text-anchor:top" coordsize="5848,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"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2016400;2016164,5242639;6451725,10081999;12096985,14518078;18951942,17744318;27823064,20970558;39113583,24600077;50404102,27826317;63710785,29842716;78227167,33472236;103227601,36698476;137905624,39118155;176212741,41134555;982275145,41134555;1021791961,42344395;1058889380,44764075;1092357704,49200154;1107277318,51216554;1121793700,53636234;1133890684,56862473;1145181203,60088713;1155262024,63718232;1163326680,66944472;1169778405,70170712;1174617199,74606791;1177843062,79042871;1179052760,83882230;1180262458,79042871;1183488321,74606791;1187923882,70170712;1194778840,66944472;1202440263,63718232;1212521084,60088713;1223811603,56862473;1236311820,53636234;1250828202,51216554;1265344583,49200154;1299216140,44764075;1336313559,42344395;1375427142,41134555;2147483646,41134555;2147483646,39118155;2147483646,36698476;2147483646,33472236;2147483646,29842716;2147483646,27826317;2147483646,24600077;2147483646,20970558;2147483646,17744318;2147483646,14518078;2147483646,10081999;2147483646,5242639;2147483646,2016400" o:connectangles="0,0,0,0,0,0,0,0,0,0,0,0,0,0,0,0,0,0,0,0,0,0,0,0,0,0,0,0,0,0,0,0,0,0,0,0,0,0,0,0,0,0,0,0,0,0,0,0,0,0,0,0,0"/>
                </v:shape>
                <v:shape id="Freeform 135" o:spid="_x0000_s1603" style="position:absolute;left:1327;top:9244;width:1676;height:1321;visibility:visible;mso-wrap-style:square;v-text-anchor:top" coordsize="26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" path="m,l,22,3,41r,17l5,72r3,8l11,86r,5l14,94r3,5l17,102r2,l22,102r89,l114,105r3,3l120,111r2,5l122,122r3,5l125,133r3,16l131,166r3,19l134,208r,-23l134,166r2,-17l139,133r3,-6l142,122r3,-6l147,111r,-3l150,105r3,l156,102r89,l248,102r3,-3l253,94r,-3l256,86r3,-6l259,72r3,-14l264,41r,-19l264,e" filled="f" strokeweight=".85pt">
                  <v:path arrowok="t" o:connecttype="custom" o:connectlocs="0,0;0,8872159;1209401,16534478;1209401,23390237;2015668,29036157;3225069,32262396;4434470,34682076;4434470,36698476;5643870,37908315;6853271,39924715;6853271,41134555;7659538,41134555;8868939,41134555;44747829,41134555;45957230,42344395;45957230,42344395;47166631,43554235;48376032,44764075;49182299,46780474;49182299,49200154;50391700,51216554;50391700,53636234;51601101,60088713;52810501,66944472;54019902,74606791;54019902,83882230;54019902,74606791;54019902,66944472;54826169,60088713;56035570,53636234;57244971,51216554;57244971,49200154;58454372,46780474;59260639,44764075;59260639,43554235;60470040,42344395;61679441,42344395;62888841,41134555;98767732,41134555;98767732,41134555;99977132,41134555;101186533,39924715;101992800,37908315;101992800,36698476;103202201,34682076;104411602,32262396;104411602,29036157;105621003,23390237;106427270,16534478;106427270,8872159;106427270,0" o:connectangles="0,0,0,0,0,0,0,0,0,0,0,0,0,0,0,0,0,0,0,0,0,0,0,0,0,0,0,0,0,0,0,0,0,0,0,0,0,0,0,0,0,0,0,0,0,0,0,0,0,0,0"/>
                </v:shape>
                <v:rect id="Rectangle 136" o:spid="_x0000_s1604" style="position:absolute;left:21361;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" filled="f" stroked="f">
                  <v:textbox style="mso-fit-shape-to-text:t" inset="0,0,0,0">
                    <w:txbxContent>
                      <w:p w14:paraId="3A13A0EC" w14:textId="77777777" w:rsidR="00B152BD" w:rsidRDefault="00B152BD" w:rsidP="00644CC1">
                        <w:r>
                          <w:rPr>
                            <w:rFonts w:ascii="Courier New" w:hAnsi="Courier New" w:cs="Courier New"/>
                            <w:color w:val="000000"/>
                            <w:sz w:val="28"/>
                            <w:szCs w:val="28"/>
                            <w:lang w:val="en-US"/>
                          </w:rPr>
                          <w:t>1</w:t>
                        </w:r>
                      </w:p>
                    </w:txbxContent>
                  </v:textbox>
                </v:rect>
                <v:rect id="Rectangle 137" o:spid="_x0000_s1605" style="position:absolute;left:22421;top:4259;width:107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" filled="f" stroked="f">
                  <v:textbox style="mso-fit-shape-to-text:t" inset="0,0,0,0">
                    <w:txbxContent>
                      <w:p w14:paraId="18095A2F" w14:textId="77777777" w:rsidR="00B152BD" w:rsidRDefault="00B152BD" w:rsidP="00644CC1">
                        <w:r>
                          <w:rPr>
                            <w:rFonts w:ascii="Courier New" w:hAnsi="Courier New" w:cs="Courier New"/>
                            <w:color w:val="000000"/>
                            <w:sz w:val="28"/>
                            <w:szCs w:val="28"/>
                            <w:lang w:val="en-US"/>
                          </w:rPr>
                          <w:t xml:space="preserve"> </w:t>
                        </w:r>
                      </w:p>
                    </w:txbxContent>
                  </v:textbox>
                </v:rect>
                <v:rect id="Rectangle 138" o:spid="_x0000_s1606" style="position:absolute;left:24015;top:4259;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" filled="f" stroked="f">
                  <v:textbox style="mso-fit-shape-to-text:t" inset="0,0,0,0">
                    <w:txbxContent>
                      <w:p w14:paraId="4BC488F9" w14:textId="77777777" w:rsidR="00B152BD" w:rsidRDefault="00B152BD" w:rsidP="00644CC1">
                        <w:r>
                          <w:rPr>
                            <w:rFonts w:ascii="Courier New" w:hAnsi="Courier New" w:cs="Courier New"/>
                            <w:color w:val="000000"/>
                            <w:sz w:val="28"/>
                            <w:szCs w:val="28"/>
                            <w:lang w:val="en-US"/>
                          </w:rPr>
                          <w:t>0</w:t>
                        </w:r>
                      </w:p>
                    </w:txbxContent>
                  </v:textbox>
                </v:rect>
                <v:rect id="Rectangle 139" o:spid="_x0000_s1607" style="position:absolute;left:25076;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" filled="f" stroked="f">
                  <v:textbox style="mso-fit-shape-to-text:t" inset="0,0,0,0">
                    <w:txbxContent>
                      <w:p w14:paraId="7C7ADCD2" w14:textId="77777777" w:rsidR="00B152BD" w:rsidRDefault="00B152BD" w:rsidP="00644CC1">
                        <w:r>
                          <w:rPr>
                            <w:rFonts w:ascii="Courier New" w:hAnsi="Courier New" w:cs="Courier New"/>
                            <w:color w:val="000000"/>
                            <w:sz w:val="28"/>
                            <w:szCs w:val="28"/>
                            <w:lang w:val="en-US"/>
                          </w:rPr>
                          <w:t xml:space="preserve"> </w:t>
                        </w:r>
                      </w:p>
                    </w:txbxContent>
                  </v:textbox>
                </v:rect>
                <v:rect id="Rectangle 140" o:spid="_x0000_s1608" style="position:absolute;left:25342;top:4259;width:1074;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" filled="f" stroked="f">
                  <v:textbox style="mso-fit-shape-to-text:t" inset="0,0,0,0">
                    <w:txbxContent>
                      <w:p w14:paraId="28AC6AF0" w14:textId="77777777" w:rsidR="00B152BD" w:rsidRDefault="00B152BD" w:rsidP="00644CC1">
                        <w:r>
                          <w:rPr>
                            <w:rFonts w:ascii="Courier New" w:hAnsi="Courier New" w:cs="Courier New"/>
                            <w:color w:val="000000"/>
                            <w:sz w:val="28"/>
                            <w:szCs w:val="28"/>
                            <w:lang w:val="en-US"/>
                          </w:rPr>
                          <w:t>0</w:t>
                        </w:r>
                      </w:p>
                    </w:txbxContent>
                  </v:textbox>
                </v:rect>
                <v:rect id="Rectangle 141" o:spid="_x0000_s1609" style="position:absolute;left:26403;top:4259;width:1073;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" filled="f" stroked="f">
                  <v:textbox style="mso-fit-shape-to-text:t" inset="0,0,0,0">
                    <w:txbxContent>
                      <w:p w14:paraId="09CD2C97" w14:textId="77777777" w:rsidR="00B152BD" w:rsidRDefault="00B152BD" w:rsidP="00644CC1">
                        <w:r>
                          <w:rPr>
                            <w:rFonts w:ascii="Courier New" w:hAnsi="Courier New" w:cs="Courier New"/>
                            <w:color w:val="000000"/>
                            <w:sz w:val="28"/>
                            <w:szCs w:val="28"/>
                            <w:lang w:val="en-US"/>
                          </w:rPr>
                          <w:t xml:space="preserve"> </w:t>
                        </w:r>
                      </w:p>
                    </w:txbxContent>
                  </v:textbox>
                </v:rect>
                <v:shape id="Freeform 142" o:spid="_x0000_s1610" style="position:absolute;left:1327;top:2640;width:6629;height:1321;visibility:visible;mso-wrap-style:square;v-text-anchor:top" coordsize="10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"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420947215,83882230;420947215,79446151;419737597,75010071;419737597,70573992;418931184,66944472;416511947,63718232;415302329,60491993;410867061,53636234;408851031,51216554;405222175,49200154;403206145,46780474;399577289,44764075;396351640,43554235;393125991,42344395;389497136,41134555;386271487,41134555;245955748,41134555;242326893,41134555;237891625,40327995;234665976,39118155;232246739,37908315;229021090,36698476;225795441,34682076;223376204,32262396;221360173,29036157;216521700,23390237;214505669,20163998;213296051,15727918;212086432,12098399;210876814,7662319;210876814,3226240;210876814,0;210070401,3226240;210070401,7662319;208860783,12098399;207651164,15727918;206441546,20163998;204425515,23390237;199990248,29036157;197571011,32262396;195151774,34682076;191926125,36698476;188700476,37908315;186281239,39118155;183055590,40327995;178620322,41134555;174991467,41134555;34675728,41134555;31450079,41134555;28224430,42344395;24595575,43554235;21369926,44764075;17741070,46780474;15725040,49200154;12499390,51216554;10080154,53636234;5644886,60491993;4435268,63718232;2016031,66944472;1209618,70573992;1209618,75010071;0,79446151;0,83882230" o:connectangles="0,0,0,0,0,0,0,0,0,0,0,0,0,0,0,0,0,0,0,0,0,0,0,0,0,0,0,0,0,0,0,0,0,0,0,0,0,0,0,0,0,0,0,0,0,0,0,0,0,0,0,0,0,0,0,0,0,0,0,0,0,0,0"/>
                </v:shape>
                <v:rect id="Rectangle 143" o:spid="_x0000_s1611" style="position:absolute;left:4121;top:29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" filled="f" stroked="f">
                  <v:textbox style="mso-fit-shape-to-text:t" inset="0,0,0,0">
                    <w:txbxContent>
                      <w:p w14:paraId="35A1570D" w14:textId="77777777" w:rsidR="00B152BD" w:rsidRDefault="00B152BD" w:rsidP="00644CC1">
                        <w:r>
                          <w:rPr>
                            <w:rFonts w:ascii="Courier New" w:hAnsi="Courier New" w:cs="Courier New"/>
                            <w:color w:val="000000"/>
                            <w:sz w:val="28"/>
                            <w:szCs w:val="28"/>
                            <w:lang w:val="en-US"/>
                          </w:rPr>
                          <w:t>C</w:t>
                        </w:r>
                      </w:p>
                    </w:txbxContent>
                  </v:textbox>
                </v:rect>
                <v:rect id="Rectangle 144" o:spid="_x0000_s1612" style="position:absolute;left:5181;top:297;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" filled="f" stroked="f">
                  <v:textbox style="mso-fit-shape-to-text:t" inset="0,0,0,0">
                    <w:txbxContent>
                      <w:p w14:paraId="424E6105" w14:textId="77777777" w:rsidR="00B152BD" w:rsidRDefault="00B152BD" w:rsidP="00644CC1">
                        <w:r>
                          <w:rPr>
                            <w:rFonts w:ascii="Courier New" w:hAnsi="Courier New" w:cs="Courier New"/>
                            <w:color w:val="000000"/>
                            <w:sz w:val="28"/>
                            <w:szCs w:val="28"/>
                            <w:lang w:val="en-US"/>
                          </w:rPr>
                          <w:t xml:space="preserve"> </w:t>
                        </w:r>
                      </w:p>
                    </w:txbxContent>
                  </v:textbox>
                </v:rect>
                <v:rect id="Rectangle 145" o:spid="_x0000_s1613" style="position:absolute;left:10096;top:29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" filled="f" stroked="f">
                  <v:textbox style="mso-fit-shape-to-text:t" inset="0,0,0,0">
                    <w:txbxContent>
                      <w:p w14:paraId="41B9E845" w14:textId="77777777" w:rsidR="00B152BD" w:rsidRDefault="00B152BD" w:rsidP="00644CC1">
                        <w:r>
                          <w:rPr>
                            <w:rFonts w:ascii="Courier New" w:hAnsi="Courier New" w:cs="Courier New"/>
                            <w:color w:val="000000"/>
                            <w:sz w:val="28"/>
                            <w:szCs w:val="28"/>
                            <w:lang w:val="en-US"/>
                          </w:rPr>
                          <w:t>3</w:t>
                        </w:r>
                      </w:p>
                    </w:txbxContent>
                  </v:textbox>
                </v:rect>
                <v:rect id="Rectangle 146" o:spid="_x0000_s1614" style="position:absolute;left:11156;top:297;width:1074;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" filled="f" stroked="f">
                  <v:textbox style="mso-fit-shape-to-text:t" inset="0,0,0,0">
                    <w:txbxContent>
                      <w:p w14:paraId="57122CEB" w14:textId="77777777" w:rsidR="00B152BD" w:rsidRDefault="00B152BD" w:rsidP="00644CC1">
                        <w:r>
                          <w:rPr>
                            <w:rFonts w:ascii="Courier New" w:hAnsi="Courier New" w:cs="Courier New"/>
                            <w:color w:val="000000"/>
                            <w:sz w:val="28"/>
                            <w:szCs w:val="28"/>
                            <w:lang w:val="en-US"/>
                          </w:rPr>
                          <w:t xml:space="preserve"> </w:t>
                        </w:r>
                      </w:p>
                    </w:txbxContent>
                  </v:textbox>
                </v:rect>
                <v:shape id="Freeform 147" o:spid="_x0000_s1615" style="position:absolute;left:7956;top:2640;width:5309;height:1321;visibility:visible;mso-wrap-style:square;v-text-anchor:top" coordsize="83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"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337125945,83882230;337125945,79446151;337125945,75010071;334706381,66944472;332690077,60491993;329060731,53636234;327044428,51216554;324624863,49200154;322608560,46780474;320188996,44764075;316962910,43554235;314543346,42344395;312123782,41134555;308897696,41134555;196791221,41134555;193161875,41134555;191145572,40327995;188726007,39118155;185499922,37908315;183080358,36698476;181064054,34682076;178644490,32262396;176224926,29036157;172998840,23390237;170982537,15727918;169772755,7662319;168562973,3226240;168562973,0;168562973,3226240;168562973,7662319;166143408,15727918;164127105,23390237;160901019,29036157;158481455,32262396;156061891,34682076;154045587,36698476;151626023,37908315;148399938,39118155;145980373,40327995;143964070,41134555;140334724,41134555;28228249,41134555;25002163,41134555;22582599,42344395;20163035,43554235;16936949,44764075;14517385,46780474;12501082,49200154;10081517,51216554;8065214,53636234;4435868,60491993;2419564,66944472;1209782,75010071;0,79446151;0,83882230" o:connectangles="0,0,0,0,0,0,0,0,0,0,0,0,0,0,0,0,0,0,0,0,0,0,0,0,0,0,0,0,0,0,0,0,0,0,0,0,0,0,0,0,0,0,0,0,0,0,0,0,0,0,0,0,0,0,0"/>
                </v:shape>
                <v:shape id="Freeform 148" o:spid="_x0000_s1616" style="position:absolute;left:13265;top:2640;width:6629;height:1321;visibility:visible;mso-wrap-style:square;v-text-anchor:top" coordsize="10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"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420947215,83882230;420947215,79446151;419737597,75010071;419737597,70573992;418931184,66944472;416511947,63718232;415302329,60491993;410867061,53636234;408447825,51216554;405222175,49200154;403206145,46780474;399577289,44764075;396351640,43554235;393125991,42344395;389497136,41134555;386271487,41134555;245955748,41134555;242326893,41134555;237891625,40327995;234665976,39118155;232246739,37908315;229021090,36698476;225795441,34682076;223376204,32262396;220956967,29036157;216521700,23390237;214505669,20163998;213296051,15727918;212086432,12098399;210876814,7662319;210876814,3226240;210876814,0;210070401,3226240;210070401,7662319;208860783,12098399;207651164,15727918;206441546,20163998;204425515,23390237;199587042,29036157;197571011,32262396;195151774,34682076;191926125,36698476;188700476,37908315;186281239,39118155;183055590,40327995;178620322,41134555;174991467,41134555;34675728,41134555;31450079,41134555;27821224,42344395;24595575,43554235;21369926,44764075;17741070,46780474;15725040,49200154;12096184,51216554;10080154,53636234;5644886,60491993;4435268,63718232;2016031,66944472;1209618,70573992;1209618,75010071;0,79446151;0,83882230" o:connectangles="0,0,0,0,0,0,0,0,0,0,0,0,0,0,0,0,0,0,0,0,0,0,0,0,0,0,0,0,0,0,0,0,0,0,0,0,0,0,0,0,0,0,0,0,0,0,0,0,0,0,0,0,0,0,0,0,0,0,0,0,0,0,0"/>
                </v:shape>
                <v:rect id="Rectangle 149" o:spid="_x0000_s1617" style="position:absolute;left:16059;top:29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" filled="f" stroked="f">
                  <v:textbox style="mso-fit-shape-to-text:t" inset="0,0,0,0">
                    <w:txbxContent>
                      <w:p w14:paraId="3A8F59C1" w14:textId="77777777" w:rsidR="00B152BD" w:rsidRDefault="00B152BD" w:rsidP="00644CC1">
                        <w:r>
                          <w:rPr>
                            <w:rFonts w:ascii="Courier New" w:hAnsi="Courier New" w:cs="Courier New"/>
                            <w:color w:val="000000"/>
                            <w:sz w:val="28"/>
                            <w:szCs w:val="28"/>
                            <w:lang w:val="en-US"/>
                          </w:rPr>
                          <w:t>1</w:t>
                        </w:r>
                      </w:p>
                    </w:txbxContent>
                  </v:textbox>
                </v:rect>
                <v:rect id="Rectangle 150" o:spid="_x0000_s1618" style="position:absolute;left:17119;top:297;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" filled="f" stroked="f">
                  <v:textbox style="mso-fit-shape-to-text:t" inset="0,0,0,0">
                    <w:txbxContent>
                      <w:p w14:paraId="62485B09" w14:textId="77777777" w:rsidR="00B152BD" w:rsidRDefault="00B152BD" w:rsidP="00644CC1">
                        <w:r>
                          <w:rPr>
                            <w:rFonts w:ascii="Courier New" w:hAnsi="Courier New" w:cs="Courier New"/>
                            <w:color w:val="000000"/>
                            <w:sz w:val="28"/>
                            <w:szCs w:val="28"/>
                            <w:lang w:val="en-US"/>
                          </w:rPr>
                          <w:t xml:space="preserve"> </w:t>
                        </w:r>
                      </w:p>
                    </w:txbxContent>
                  </v:textbox>
                </v:rect>
                <v:shape id="Freeform 151" o:spid="_x0000_s1619" style="position:absolute;left:21221;top:2640;width:5309;height:1321;visibility:visible;mso-wrap-style:square;v-text-anchor:top" coordsize="83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"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337125945,83882230;337125945,79446151;337125945,75010071;334706381,66944472;332286817,60491993;329060731,53636234;326641167,51216554;324624863,49200154;322205299,46780474;320188996,44764075;316559649,43554235;314543346,42344395;312123782,41134555;308897696,41134555;196387961,41134555;193161875,41134555;190742311,40327995;188726007,39118155;185499922,37908315;183080358,36698476;180660793,34682076;178644490,32262396;176224926,29036157;172998840,23390237;170579276,15727918;169772755,7662319;168562973,3226240;168562973,0;168562973,3226240;168562973,7662319;166143408,15727918;164127105,23390237;160497759,29036157;158481455,32262396;156061891,34682076;154045587,36698476;151626023,37908315;148399938,39118155;145980373,40327995;143560809,41134555;140334724,41134555;28228249,41134555;24598903,41134555;22582599,42344395;20163035,43554235;16936949,44764075;14517385,46780474;12501082,49200154;10081517,51216554;7661953,53636234;4435868,60491993;2419564,66944472;1209782,75010071;0,79446151;0,83882230" o:connectangles="0,0,0,0,0,0,0,0,0,0,0,0,0,0,0,0,0,0,0,0,0,0,0,0,0,0,0,0,0,0,0,0,0,0,0,0,0,0,0,0,0,0,0,0,0,0,0,0,0,0,0,0,0,0,0"/>
                </v:shape>
                <v:rect id="Rectangle 152" o:spid="_x0000_s1620" style="position:absolute;left:23361;top:29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" filled="f" stroked="f">
                  <v:textbox style="mso-fit-shape-to-text:t" inset="0,0,0,0">
                    <w:txbxContent>
                      <w:p w14:paraId="091717D3" w14:textId="77777777" w:rsidR="00B152BD" w:rsidRDefault="00B152BD" w:rsidP="00644CC1">
                        <w:r>
                          <w:rPr>
                            <w:rFonts w:ascii="Courier New" w:hAnsi="Courier New" w:cs="Courier New"/>
                            <w:color w:val="000000"/>
                            <w:sz w:val="28"/>
                            <w:szCs w:val="28"/>
                            <w:lang w:val="en-US"/>
                          </w:rPr>
                          <w:t>8</w:t>
                        </w:r>
                      </w:p>
                    </w:txbxContent>
                  </v:textbox>
                </v:rect>
                <v:rect id="Rectangle 153" o:spid="_x0000_s1621" style="position:absolute;left:24422;top:297;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" filled="f" stroked="f">
                  <v:textbox style="mso-fit-shape-to-text:t" inset="0,0,0,0">
                    <w:txbxContent>
                      <w:p w14:paraId="68C981C2" w14:textId="77777777" w:rsidR="00B152BD" w:rsidRDefault="00B152BD" w:rsidP="00644CC1">
                        <w:r>
                          <w:rPr>
                            <w:rFonts w:ascii="Courier New" w:hAnsi="Courier New" w:cs="Courier New"/>
                            <w:color w:val="000000"/>
                            <w:sz w:val="28"/>
                            <w:szCs w:val="28"/>
                            <w:lang w:val="en-US"/>
                          </w:rPr>
                          <w:t xml:space="preserve"> </w:t>
                        </w:r>
                      </w:p>
                    </w:txbxContent>
                  </v:textbox>
                </v:rect>
                <v:shape id="Freeform 154" o:spid="_x0000_s1622" style="position:absolute;left:27851;top:2640;width:5308;height:1321;visibility:visible;mso-wrap-style:square;v-text-anchor:top" coordsize="83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"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337062445,83882230;337062445,79446151;337062445,75010071;334643337,66944472;332627413,60491993;328998750,53636234;326982826,51216554;324563718,49200154;322547794,46780474;320128686,44764075;316903208,43554235;314484099,42344395;312468176,41134555;308839513,41134555;196754154,41134555;193125492,41134555;191109568,40327995;188690460,39118155;185464982,37908315;183045873,36698476;181029950,34682076;178610841,32262396;176594917,29036157;172966255,23390237;170950331,15727918;169740777,7662319;168531223,3226240;168531223,0;168531223,3226240;168531223,7662319;166515299,15727918;164096190,23390237;160870712,29036157;158451604,32262396;156032495,34682076;154016572,36698476;151597463,37908315;148371985,39118155;145952877,40327995;143936953,41134555;140711475,41134555;28222932,41134555;24997454,41134555;22578346,42344395;20562422,43554235;16933759,44764075;14917835,46780474;12498727,49200154;10079619,51216554;8063695,53636234;4838217,60491993;2419108,66944472;1209554,75010071;0,79446151;0,83882230" o:connectangles="0,0,0,0,0,0,0,0,0,0,0,0,0,0,0,0,0,0,0,0,0,0,0,0,0,0,0,0,0,0,0,0,0,0,0,0,0,0,0,0,0,0,0,0,0,0,0,0,0,0,0,0,0,0,0"/>
                </v:shape>
                <v:rect id="Rectangle 155" o:spid="_x0000_s1623" style="position:absolute;left:29991;top:29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" filled="f" stroked="f">
                  <v:textbox style="mso-fit-shape-to-text:t" inset="0,0,0,0">
                    <w:txbxContent>
                      <w:p w14:paraId="7F838F6B" w14:textId="77777777" w:rsidR="00B152BD" w:rsidRDefault="00B152BD" w:rsidP="00644CC1">
                        <w:r>
                          <w:rPr>
                            <w:rFonts w:ascii="Courier New" w:hAnsi="Courier New" w:cs="Courier New"/>
                            <w:color w:val="000000"/>
                            <w:sz w:val="28"/>
                            <w:szCs w:val="28"/>
                            <w:lang w:val="en-US"/>
                          </w:rPr>
                          <w:t>F</w:t>
                        </w:r>
                      </w:p>
                    </w:txbxContent>
                  </v:textbox>
                </v:rect>
                <v:rect id="Rectangle 156" o:spid="_x0000_s1624" style="position:absolute;left:31051;top:297;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" filled="f" stroked="f">
                  <v:textbox style="mso-fit-shape-to-text:t" inset="0,0,0,0">
                    <w:txbxContent>
                      <w:p w14:paraId="3129D52C" w14:textId="77777777" w:rsidR="00B152BD" w:rsidRDefault="00B152BD" w:rsidP="00644CC1">
                        <w:r>
                          <w:rPr>
                            <w:rFonts w:ascii="Courier New" w:hAnsi="Courier New" w:cs="Courier New"/>
                            <w:color w:val="000000"/>
                            <w:sz w:val="28"/>
                            <w:szCs w:val="28"/>
                            <w:lang w:val="en-US"/>
                          </w:rPr>
                          <w:t xml:space="preserve"> </w:t>
                        </w:r>
                      </w:p>
                    </w:txbxContent>
                  </v:textbox>
                </v:rect>
                <v:shape id="Freeform 157" o:spid="_x0000_s1625" style="position:absolute;left:34486;top:2640;width:5303;height:1321;visibility:visible;mso-wrap-style:square;v-text-anchor:top" coordsize="835,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"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336744945,83882230;336744945,79446151;336744945,75010071;334728508,66944472;332308784,60491993;329082485,53636234;326662761,51216554;324646324,49200154;322226600,46780474;319806876,44764075;316580577,43554235;314564140,42344395;312144416,41134555;308918117,41134555;196400944,41134555;193174645,41134555;190754921,40327995;188738484,39118155;185108898,37908315;183092461,36698476;180672737,34682076;178656300,32262396;176236576,29036157;173010277,23390237;170590553,15727918;169380691,7662319;168574116,3226240;168574116,0;168574116,3226240;168574116,7662319;166154392,15727918;163734668,23390237;160508369,29036157;158088645,32262396;156072208,34682076;153652484,36698476;151636047,37908315;148006461,39118155;145990024,40327995;143570300,41134555;140344001,41134555;27826828,41134555;24600529,41134555;22180805,42344395;20164368,43554235;16938069,44764075;14518345,46780474;12098621,49200154;10082184,51216554;7662460,53636234;4436161,60491993;2016437,66944472;1209862,75010071;0,79446151;0,83882230" o:connectangles="0,0,0,0,0,0,0,0,0,0,0,0,0,0,0,0,0,0,0,0,0,0,0,0,0,0,0,0,0,0,0,0,0,0,0,0,0,0,0,0,0,0,0,0,0,0,0,0,0,0,0,0,0,0,0"/>
                </v:shape>
                <v:rect id="Rectangle 158" o:spid="_x0000_s1626" style="position:absolute;left:36626;top:29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" filled="f" stroked="f">
                  <v:textbox style="mso-fit-shape-to-text:t" inset="0,0,0,0">
                    <w:txbxContent>
                      <w:p w14:paraId="385E59E1" w14:textId="77777777" w:rsidR="00B152BD" w:rsidRDefault="00B152BD" w:rsidP="00644CC1">
                        <w:r>
                          <w:rPr>
                            <w:rFonts w:ascii="Courier New" w:hAnsi="Courier New" w:cs="Courier New"/>
                            <w:color w:val="000000"/>
                            <w:sz w:val="28"/>
                            <w:szCs w:val="28"/>
                            <w:lang w:val="en-US"/>
                          </w:rPr>
                          <w:t>C</w:t>
                        </w:r>
                      </w:p>
                    </w:txbxContent>
                  </v:textbox>
                </v:rect>
                <v:rect id="Rectangle 159" o:spid="_x0000_s1627" style="position:absolute;left:37687;top:297;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" filled="f" stroked="f">
                  <v:textbox style="mso-fit-shape-to-text:t" inset="0,0,0,0">
                    <w:txbxContent>
                      <w:p w14:paraId="3681C03F" w14:textId="77777777" w:rsidR="00B152BD" w:rsidRDefault="00B152BD" w:rsidP="00644CC1">
                        <w:r>
                          <w:rPr>
                            <w:rFonts w:ascii="Courier New" w:hAnsi="Courier New" w:cs="Courier New"/>
                            <w:color w:val="000000"/>
                            <w:sz w:val="28"/>
                            <w:szCs w:val="28"/>
                            <w:lang w:val="en-US"/>
                          </w:rPr>
                          <w:t xml:space="preserve"> </w:t>
                        </w:r>
                      </w:p>
                    </w:txbxContent>
                  </v:textbox>
                </v:rect>
                <v:shape id="Freeform 160" o:spid="_x0000_s1628" style="position:absolute;left:41116;top:2640;width:5308;height:1321;visibility:visible;mso-wrap-style:square;v-text-anchor:top" coordsize="83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"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337062445,83882230;337062445,79446151;337062445,75010071;334643337,66944472;332224228,60491993;328998750,53636234;326982826,51216554;324563718,49200154;322144610,46780474;320128686,44764075;316500023,43554235;314484099,42344395;312064991,41134555;308839513,41134555;196754154,41134555;193125492,41134555;191109568,40327995;188690460,39118155;185464982,37908315;183045873,36698476;181029950,34682076;178610841,32262396;176191733,29036157;172966255,23390237;170547146,15727918;169740777,7662319;168531223,3226240;168531223,0;168531223,3226240;168531223,7662319;166112114,15727918;164096190,23390237;160467528,29036157;158451604,32262396;156032495,34682076;154016572,36698476;151597463,37908315;148371985,39118155;145952877,40327995;143936953,41134555;140308291,41134555;28222932,41134555;24594269,41134555;22578346,42344395;20159237,43554235;16933759,44764075;14514651,46780474;12498727,49200154;10079619,51216554;8063695,53636234;4435032,60491993;2419108,66944472;1209554,75010071;0,79446151;0,83882230" o:connectangles="0,0,0,0,0,0,0,0,0,0,0,0,0,0,0,0,0,0,0,0,0,0,0,0,0,0,0,0,0,0,0,0,0,0,0,0,0,0,0,0,0,0,0,0,0,0,0,0,0,0,0,0,0,0,0"/>
                </v:shape>
                <v:rect id="Rectangle 161" o:spid="_x0000_s1629" style="position:absolute;left:43256;top:29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" filled="f" stroked="f">
                  <v:textbox style="mso-fit-shape-to-text:t" inset="0,0,0,0">
                    <w:txbxContent>
                      <w:p w14:paraId="180B512D" w14:textId="77777777" w:rsidR="00B152BD" w:rsidRDefault="00B152BD" w:rsidP="00644CC1">
                        <w:r>
                          <w:rPr>
                            <w:rFonts w:ascii="Courier New" w:hAnsi="Courier New" w:cs="Courier New"/>
                            <w:color w:val="000000"/>
                            <w:sz w:val="28"/>
                            <w:szCs w:val="28"/>
                            <w:lang w:val="en-US"/>
                          </w:rPr>
                          <w:t>0</w:t>
                        </w:r>
                      </w:p>
                    </w:txbxContent>
                  </v:textbox>
                </v:rect>
                <v:rect id="Rectangle 162" o:spid="_x0000_s1630" style="position:absolute;left:44316;top:297;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" filled="f" stroked="f">
                  <v:textbox style="mso-fit-shape-to-text:t" inset="0,0,0,0">
                    <w:txbxContent>
                      <w:p w14:paraId="003EC47B" w14:textId="77777777" w:rsidR="00B152BD" w:rsidRDefault="00B152BD" w:rsidP="00644CC1">
                        <w:r>
                          <w:rPr>
                            <w:rFonts w:ascii="Courier New" w:hAnsi="Courier New" w:cs="Courier New"/>
                            <w:color w:val="000000"/>
                            <w:sz w:val="28"/>
                            <w:szCs w:val="28"/>
                            <w:lang w:val="en-US"/>
                          </w:rPr>
                          <w:t xml:space="preserve"> </w:t>
                        </w:r>
                      </w:p>
                    </w:txbxContent>
                  </v:textbox>
                </v:rect>
                <v:shape id="Freeform 163" o:spid="_x0000_s1631" style="position:absolute;left:47752;top:2640;width:5302;height:1321;visibility:visible;mso-wrap-style:square;v-text-anchor:top" coordsize="835,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"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336681445,83882230;336681445,79446151;336681445,75010071;334262177,66944472;332246121,60491993;329020430,53636234;326601162,51216554;324181894,49200154;322165838,46780474;319746570,44764075;316520879,43554235;314101612,42344395;312085555,41134555;308456653,41134555;196363909,41134555;193138218,41134555;190718950,40327995;188299682,39118155;185073992,37908315;182654724,36698476;180638667,34682076;178219400,32262396;176203343,29036157;172574441,23390237;170558385,15727918;169348751,7662319;168139117,3226240;168139117,0;168139117,3226240;168139117,7662319;166123060,15727918;163703792,23390237;160478102,29036157;158058834,32262396;156042778,34682076;153623510,36698476;151204242,37908315;147978551,39118155;145962495,40327995;143543227,41134555;140317536,41134555;27821580,41134555;24595890,41134555;22176622,42344395;20160566,43554235;16531664,44764075;14515607,46780474;12096339,49200154;10080283,51216554;7661015,53636234;4435324,60491993;2016057,66944472;806423,75010071;0,79446151;0,83882230" o:connectangles="0,0,0,0,0,0,0,0,0,0,0,0,0,0,0,0,0,0,0,0,0,0,0,0,0,0,0,0,0,0,0,0,0,0,0,0,0,0,0,0,0,0,0,0,0,0,0,0,0,0,0,0,0,0,0"/>
                </v:shape>
                <v:rect id="Rectangle 164" o:spid="_x0000_s1632" style="position:absolute;left:49885;top:297;width:1073;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" filled="f" stroked="f">
                  <v:textbox style="mso-fit-shape-to-text:t" inset="0,0,0,0">
                    <w:txbxContent>
                      <w:p w14:paraId="595BA9B4" w14:textId="77777777" w:rsidR="00B152BD" w:rsidRDefault="00B152BD" w:rsidP="00644CC1">
                        <w:r>
                          <w:rPr>
                            <w:rFonts w:ascii="Courier New" w:hAnsi="Courier New" w:cs="Courier New"/>
                            <w:color w:val="000000"/>
                            <w:sz w:val="28"/>
                            <w:szCs w:val="28"/>
                            <w:lang w:val="en-US"/>
                          </w:rPr>
                          <w:t>0</w:t>
                        </w:r>
                      </w:p>
                    </w:txbxContent>
                  </v:textbox>
                </v:rect>
                <v:rect id="Rectangle 165" o:spid="_x0000_s1633" style="position:absolute;left:50952;top:297;width:1073;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" filled="f" stroked="f">
                  <v:textbox style="mso-fit-shape-to-text:t" inset="0,0,0,0">
                    <w:txbxContent>
                      <w:p w14:paraId="4F8FB796" w14:textId="77777777" w:rsidR="00B152BD" w:rsidRDefault="00B152BD" w:rsidP="00644CC1">
                        <w:r>
                          <w:rPr>
                            <w:rFonts w:ascii="Courier New" w:hAnsi="Courier New" w:cs="Courier New"/>
                            <w:color w:val="000000"/>
                            <w:sz w:val="28"/>
                            <w:szCs w:val="28"/>
                            <w:lang w:val="en-US"/>
                          </w:rPr>
                          <w:t xml:space="preserve"> </w:t>
                        </w:r>
                      </w:p>
                    </w:txbxContent>
                  </v:textbox>
                </v:rect>
                <w10:anchorlock/>
              </v:group>
            </w:pict>
          </mc:Fallback>
        </mc:AlternateConten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14:paraId="543929FE"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14:paraId="300CD34F"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14:paraId="771355F6" w14:textId="758B82D5" w:rsidR="00644CC1" w:rsidRPr="00AE7B16" w:rsidRDefault="00A0500F"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c">
            <w:drawing>
              <wp:inline distT="0" distB="0" distL="0" distR="0" wp14:anchorId="10DF6538" wp14:editId="26B12956">
                <wp:extent cx="3181350" cy="926465"/>
                <wp:effectExtent l="0" t="0" r="0" b="0"/>
                <wp:docPr id="594242951" name="Полотно 9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95736271" name="Rectangle 168"/>
                        <wps:cNvSpPr>
                          <a:spLocks noChangeArrowheads="1"/>
                        </wps:cNvSpPr>
                        <wps:spPr bwMode="auto">
                          <a:xfrm>
                            <a:off x="5000" y="796772"/>
                            <a:ext cx="81901" cy="940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901DD" w14:textId="77777777" w:rsidR="00B152BD" w:rsidRDefault="00B152BD" w:rsidP="00644CC1"/>
                          </w:txbxContent>
                        </wps:txbx>
                        <wps:bodyPr rot="0" vert="horz" wrap="none" lIns="0" tIns="0" rIns="0" bIns="0" anchor="t" anchorCtr="0" upright="1">
                          <a:noAutofit/>
                        </wps:bodyPr>
                      </wps:wsp>
                      <wps:wsp>
                        <wps:cNvPr id="1118287243" name="Rectangle 169"/>
                        <wps:cNvSpPr>
                          <a:spLocks noChangeArrowheads="1"/>
                        </wps:cNvSpPr>
                        <wps:spPr bwMode="auto">
                          <a:xfrm>
                            <a:off x="0" y="17713"/>
                            <a:ext cx="247604"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D71F0" w14:textId="77777777" w:rsidR="00B152BD" w:rsidRDefault="00B152BD"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wps:txbx>
                        <wps:bodyPr rot="0" vert="horz" wrap="none" lIns="0" tIns="0" rIns="0" bIns="0" anchor="t" anchorCtr="0" upright="1">
                          <a:spAutoFit/>
                        </wps:bodyPr>
                      </wps:wsp>
                      <wps:wsp>
                        <wps:cNvPr id="355283176" name="Rectangle 170"/>
                        <wps:cNvSpPr>
                          <a:spLocks noChangeArrowheads="1"/>
                        </wps:cNvSpPr>
                        <wps:spPr bwMode="auto">
                          <a:xfrm>
                            <a:off x="315505" y="34925"/>
                            <a:ext cx="107402" cy="318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C663D" w14:textId="77777777" w:rsidR="00B152BD" w:rsidRDefault="00B152BD" w:rsidP="00644CC1">
                              <w:r>
                                <w:rPr>
                                  <w:rFonts w:ascii="Courier New" w:hAnsi="Courier New" w:cs="Courier New"/>
                                  <w:color w:val="000000"/>
                                  <w:sz w:val="28"/>
                                  <w:szCs w:val="28"/>
                                  <w:lang w:val="en-US"/>
                                </w:rPr>
                                <w:t>–</w:t>
                              </w:r>
                            </w:p>
                          </w:txbxContent>
                        </wps:txbx>
                        <wps:bodyPr rot="0" vert="horz" wrap="none" lIns="0" tIns="0" rIns="0" bIns="0" anchor="t" anchorCtr="0" upright="1">
                          <a:spAutoFit/>
                        </wps:bodyPr>
                      </wps:wsp>
                      <wps:wsp>
                        <wps:cNvPr id="2025777178" name="Rectangle 171"/>
                        <wps:cNvSpPr>
                          <a:spLocks noChangeArrowheads="1"/>
                        </wps:cNvSpPr>
                        <wps:spPr bwMode="auto">
                          <a:xfrm>
                            <a:off x="421607" y="17713"/>
                            <a:ext cx="94601"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C31CF" w14:textId="77777777" w:rsidR="00B152BD" w:rsidRDefault="00B152BD" w:rsidP="00644CC1">
                              <w:r>
                                <w:rPr>
                                  <w:color w:val="000000"/>
                                  <w:sz w:val="28"/>
                                  <w:szCs w:val="28"/>
                                  <w:lang w:val="en-US"/>
                                </w:rPr>
                                <w:t xml:space="preserve"> (</w:t>
                              </w:r>
                            </w:p>
                          </w:txbxContent>
                        </wps:txbx>
                        <wps:bodyPr rot="0" vert="horz" wrap="none" lIns="0" tIns="0" rIns="0" bIns="0" anchor="t" anchorCtr="0" upright="1">
                          <a:spAutoFit/>
                        </wps:bodyPr>
                      </wps:wsp>
                      <wps:wsp>
                        <wps:cNvPr id="535574731" name="Rectangle 172"/>
                        <wps:cNvSpPr>
                          <a:spLocks noChangeArrowheads="1"/>
                        </wps:cNvSpPr>
                        <wps:spPr bwMode="auto">
                          <a:xfrm>
                            <a:off x="524508" y="34925"/>
                            <a:ext cx="1707527" cy="318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A7130" w14:textId="77777777" w:rsidR="00B152BD" w:rsidRDefault="00B152BD" w:rsidP="00644CC1">
                              <w:r>
                                <w:rPr>
                                  <w:rFonts w:ascii="Courier New" w:hAnsi="Courier New" w:cs="Courier New"/>
                                  <w:color w:val="000000"/>
                                  <w:sz w:val="28"/>
                                  <w:szCs w:val="28"/>
                                  <w:lang w:val="en-US"/>
                                </w:rPr>
                                <w:t>0,10011000111111</w:t>
                              </w:r>
                            </w:p>
                          </w:txbxContent>
                        </wps:txbx>
                        <wps:bodyPr rot="0" vert="horz" wrap="none" lIns="0" tIns="0" rIns="0" bIns="0" anchor="t" anchorCtr="0" upright="1">
                          <a:spAutoFit/>
                        </wps:bodyPr>
                      </wps:wsp>
                      <wps:wsp>
                        <wps:cNvPr id="1136611846" name="Rectangle 173"/>
                        <wps:cNvSpPr>
                          <a:spLocks noChangeArrowheads="1"/>
                        </wps:cNvSpPr>
                        <wps:spPr bwMode="auto">
                          <a:xfrm>
                            <a:off x="2226335" y="17713"/>
                            <a:ext cx="53901"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6FDC3" w14:textId="77777777" w:rsidR="00B152BD" w:rsidRDefault="00B152BD" w:rsidP="00644CC1">
                              <w:r>
                                <w:rPr>
                                  <w:color w:val="000000"/>
                                  <w:sz w:val="28"/>
                                  <w:szCs w:val="28"/>
                                  <w:lang w:val="en-US"/>
                                </w:rPr>
                                <w:t>)</w:t>
                              </w:r>
                            </w:p>
                          </w:txbxContent>
                        </wps:txbx>
                        <wps:bodyPr rot="0" vert="horz" wrap="none" lIns="0" tIns="0" rIns="0" bIns="0" anchor="t" anchorCtr="0" upright="1">
                          <a:spAutoFit/>
                        </wps:bodyPr>
                      </wps:wsp>
                      <wps:wsp>
                        <wps:cNvPr id="852159520" name="Rectangle 174"/>
                        <wps:cNvSpPr>
                          <a:spLocks noChangeArrowheads="1"/>
                        </wps:cNvSpPr>
                        <wps:spPr bwMode="auto">
                          <a:xfrm>
                            <a:off x="2284736" y="93367"/>
                            <a:ext cx="58401" cy="252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3B370" w14:textId="77777777" w:rsidR="00B152BD" w:rsidRDefault="00B152BD" w:rsidP="00644CC1">
                              <w:r>
                                <w:rPr>
                                  <w:color w:val="000000"/>
                                  <w:sz w:val="18"/>
                                  <w:szCs w:val="18"/>
                                  <w:lang w:val="en-US"/>
                                </w:rPr>
                                <w:t>2</w:t>
                              </w:r>
                            </w:p>
                          </w:txbxContent>
                        </wps:txbx>
                        <wps:bodyPr rot="0" vert="horz" wrap="none" lIns="0" tIns="0" rIns="0" bIns="0" anchor="t" anchorCtr="0" upright="1">
                          <a:spAutoFit/>
                        </wps:bodyPr>
                      </wps:wsp>
                      <wps:wsp>
                        <wps:cNvPr id="1426179525" name="Rectangle 175"/>
                        <wps:cNvSpPr>
                          <a:spLocks noChangeArrowheads="1"/>
                        </wps:cNvSpPr>
                        <wps:spPr bwMode="auto">
                          <a:xfrm>
                            <a:off x="2345037" y="17713"/>
                            <a:ext cx="40601" cy="286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4A486" w14:textId="77777777" w:rsidR="00B152BD" w:rsidRDefault="00B152BD" w:rsidP="00644CC1">
                              <w:r>
                                <w:rPr>
                                  <w:color w:val="000000"/>
                                  <w:sz w:val="28"/>
                                  <w:szCs w:val="28"/>
                                  <w:lang w:val="en-US"/>
                                </w:rPr>
                                <w:t xml:space="preserve"> </w:t>
                              </w:r>
                            </w:p>
                          </w:txbxContent>
                        </wps:txbx>
                        <wps:bodyPr rot="0" vert="horz" wrap="none" lIns="0" tIns="0" rIns="0" bIns="0" anchor="t" anchorCtr="0" upright="1">
                          <a:spAutoFit/>
                        </wps:bodyPr>
                      </wps:wsp>
                      <wps:wsp>
                        <wps:cNvPr id="1779988154" name="Rectangle 176"/>
                        <wps:cNvSpPr>
                          <a:spLocks noChangeArrowheads="1"/>
                        </wps:cNvSpPr>
                        <wps:spPr bwMode="auto">
                          <a:xfrm>
                            <a:off x="2389538" y="0"/>
                            <a:ext cx="97702" cy="336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1F7EB" w14:textId="77777777" w:rsidR="00B152BD" w:rsidRDefault="00B152BD" w:rsidP="00644CC1">
                              <w:r>
                                <w:rPr>
                                  <w:rFonts w:ascii="Symbol" w:hAnsi="Symbol" w:cs="Symbol"/>
                                  <w:color w:val="000000"/>
                                  <w:sz w:val="28"/>
                                  <w:szCs w:val="28"/>
                                  <w:lang w:val="en-US"/>
                                </w:rPr>
                                <w:t></w:t>
                              </w:r>
                            </w:p>
                          </w:txbxContent>
                        </wps:txbx>
                        <wps:bodyPr rot="0" vert="horz" wrap="none" lIns="0" tIns="0" rIns="0" bIns="0" anchor="t" anchorCtr="0" upright="1">
                          <a:spAutoFit/>
                        </wps:bodyPr>
                      </wps:wsp>
                      <wps:wsp>
                        <wps:cNvPr id="972186038" name="Rectangle 177"/>
                        <wps:cNvSpPr>
                          <a:spLocks noChangeArrowheads="1"/>
                        </wps:cNvSpPr>
                        <wps:spPr bwMode="auto">
                          <a:xfrm>
                            <a:off x="2487239" y="17713"/>
                            <a:ext cx="40701" cy="286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3B371" w14:textId="77777777" w:rsidR="00B152BD" w:rsidRDefault="00B152BD" w:rsidP="00644CC1">
                              <w:r>
                                <w:rPr>
                                  <w:color w:val="000000"/>
                                  <w:sz w:val="28"/>
                                  <w:szCs w:val="28"/>
                                  <w:lang w:val="en-US"/>
                                </w:rPr>
                                <w:t xml:space="preserve"> </w:t>
                              </w:r>
                            </w:p>
                          </w:txbxContent>
                        </wps:txbx>
                        <wps:bodyPr rot="0" vert="horz" wrap="none" lIns="0" tIns="0" rIns="0" bIns="0" anchor="t" anchorCtr="0" upright="1">
                          <a:spAutoFit/>
                        </wps:bodyPr>
                      </wps:wsp>
                      <wps:wsp>
                        <wps:cNvPr id="848594540" name="Rectangle 178"/>
                        <wps:cNvSpPr>
                          <a:spLocks noChangeArrowheads="1"/>
                        </wps:cNvSpPr>
                        <wps:spPr bwMode="auto">
                          <a:xfrm>
                            <a:off x="2531140" y="34925"/>
                            <a:ext cx="107302" cy="318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0A4A3" w14:textId="77777777" w:rsidR="00B152BD" w:rsidRDefault="00B152BD" w:rsidP="00644CC1">
                              <w:r>
                                <w:rPr>
                                  <w:rFonts w:ascii="Courier New" w:hAnsi="Courier New" w:cs="Courier New"/>
                                  <w:color w:val="000000"/>
                                  <w:sz w:val="28"/>
                                  <w:szCs w:val="28"/>
                                  <w:lang w:val="en-US"/>
                                </w:rPr>
                                <w:t>2</w:t>
                              </w:r>
                            </w:p>
                          </w:txbxContent>
                        </wps:txbx>
                        <wps:bodyPr rot="0" vert="horz" wrap="none" lIns="0" tIns="0" rIns="0" bIns="0" anchor="t" anchorCtr="0" upright="1">
                          <a:spAutoFit/>
                        </wps:bodyPr>
                      </wps:wsp>
                      <wps:wsp>
                        <wps:cNvPr id="523150532" name="Rectangle 179"/>
                        <wps:cNvSpPr>
                          <a:spLocks noChangeArrowheads="1"/>
                        </wps:cNvSpPr>
                        <wps:spPr bwMode="auto">
                          <a:xfrm>
                            <a:off x="2637741" y="8206"/>
                            <a:ext cx="69301" cy="241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4BC16" w14:textId="77777777" w:rsidR="00B152BD" w:rsidRDefault="00B152BD" w:rsidP="00644CC1">
                              <w:r>
                                <w:rPr>
                                  <w:rFonts w:ascii="Courier New" w:hAnsi="Courier New" w:cs="Courier New"/>
                                  <w:color w:val="000000"/>
                                  <w:sz w:val="18"/>
                                  <w:szCs w:val="18"/>
                                  <w:lang w:val="en-US"/>
                                </w:rPr>
                                <w:t>6</w:t>
                              </w:r>
                            </w:p>
                          </w:txbxContent>
                        </wps:txbx>
                        <wps:bodyPr rot="0" vert="horz" wrap="none" lIns="0" tIns="0" rIns="0" bIns="0" anchor="t" anchorCtr="0" upright="1">
                          <a:spAutoFit/>
                        </wps:bodyPr>
                      </wps:wsp>
                      <wps:wsp>
                        <wps:cNvPr id="1152913126" name="Rectangle 180"/>
                        <wps:cNvSpPr>
                          <a:spLocks noChangeArrowheads="1"/>
                        </wps:cNvSpPr>
                        <wps:spPr bwMode="auto">
                          <a:xfrm>
                            <a:off x="2708243" y="17713"/>
                            <a:ext cx="45101" cy="336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8CF39" w14:textId="77777777" w:rsidR="00B152BD" w:rsidRDefault="00B152BD" w:rsidP="00644CC1">
                              <w:r>
                                <w:rPr>
                                  <w:color w:val="000000"/>
                                  <w:sz w:val="28"/>
                                  <w:szCs w:val="28"/>
                                  <w:lang w:val="en-US"/>
                                </w:rPr>
                                <w:t>.</w:t>
                              </w:r>
                            </w:p>
                          </w:txbxContent>
                        </wps:txbx>
                        <wps:bodyPr rot="0" vert="horz" wrap="none" lIns="0" tIns="0" rIns="0" bIns="0" anchor="t" anchorCtr="0" upright="1">
                          <a:spAutoFit/>
                        </wps:bodyPr>
                      </wps:wsp>
                      <wps:wsp>
                        <wps:cNvPr id="467063258" name="Rectangle 181"/>
                        <wps:cNvSpPr>
                          <a:spLocks noChangeArrowheads="1"/>
                        </wps:cNvSpPr>
                        <wps:spPr bwMode="auto">
                          <a:xfrm>
                            <a:off x="2752743" y="17713"/>
                            <a:ext cx="40601" cy="286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054A6" w14:textId="77777777" w:rsidR="00B152BD" w:rsidRDefault="00B152BD" w:rsidP="00644CC1">
                              <w:r>
                                <w:rPr>
                                  <w:color w:val="000000"/>
                                  <w:sz w:val="28"/>
                                  <w:szCs w:val="28"/>
                                  <w:lang w:val="en-US"/>
                                </w:rPr>
                                <w:t xml:space="preserve"> </w:t>
                              </w:r>
                            </w:p>
                          </w:txbxContent>
                        </wps:txbx>
                        <wps:bodyPr rot="0" vert="horz" wrap="none" lIns="0" tIns="0" rIns="0" bIns="0" anchor="t" anchorCtr="0" upright="1">
                          <a:spAutoFit/>
                        </wps:bodyPr>
                      </wps:wsp>
                      <wps:wsp>
                        <wps:cNvPr id="43311882" name="Rectangle 182"/>
                        <wps:cNvSpPr>
                          <a:spLocks noChangeArrowheads="1"/>
                        </wps:cNvSpPr>
                        <wps:spPr bwMode="auto">
                          <a:xfrm>
                            <a:off x="1106817" y="435913"/>
                            <a:ext cx="551109" cy="28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94EEF" w14:textId="77777777" w:rsidR="00B152BD" w:rsidRDefault="00B152BD" w:rsidP="00644CC1">
                              <w:r>
                                <w:rPr>
                                  <w:color w:val="000000"/>
                                  <w:lang w:val="en-US"/>
                                </w:rPr>
                                <w:t>мантисса</w:t>
                              </w:r>
                            </w:p>
                          </w:txbxContent>
                        </wps:txbx>
                        <wps:bodyPr rot="0" vert="horz" wrap="none" lIns="0" tIns="0" rIns="0" bIns="0" anchor="t" anchorCtr="0" upright="1">
                          <a:spAutoFit/>
                        </wps:bodyPr>
                      </wps:wsp>
                      <wps:wsp>
                        <wps:cNvPr id="1838511261" name="Rectangle 183"/>
                        <wps:cNvSpPr>
                          <a:spLocks noChangeArrowheads="1"/>
                        </wps:cNvSpPr>
                        <wps:spPr bwMode="auto">
                          <a:xfrm>
                            <a:off x="1682726" y="435913"/>
                            <a:ext cx="31800" cy="28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73A07" w14:textId="77777777" w:rsidR="00B152BD" w:rsidRDefault="00B152BD" w:rsidP="00644CC1">
                              <w:r>
                                <w:rPr>
                                  <w:color w:val="000000"/>
                                  <w:lang w:val="en-US"/>
                                </w:rPr>
                                <w:t xml:space="preserve"> </w:t>
                              </w:r>
                            </w:p>
                          </w:txbxContent>
                        </wps:txbx>
                        <wps:bodyPr rot="0" vert="horz" wrap="none" lIns="0" tIns="0" rIns="0" bIns="0" anchor="t" anchorCtr="0" upright="1">
                          <a:spAutoFit/>
                        </wps:bodyPr>
                      </wps:wsp>
                      <wps:wsp>
                        <wps:cNvPr id="237015" name="Freeform 184"/>
                        <wps:cNvSpPr>
                          <a:spLocks/>
                        </wps:cNvSpPr>
                        <wps:spPr bwMode="auto">
                          <a:xfrm>
                            <a:off x="531408" y="265591"/>
                            <a:ext cx="1727227" cy="133396"/>
                          </a:xfrm>
                          <a:custGeom>
                            <a:avLst/>
                            <a:gdLst>
                              <a:gd name="T0" fmla="*/ 0 w 2720"/>
                              <a:gd name="T1" fmla="*/ 6985 h 210"/>
                              <a:gd name="T2" fmla="*/ 5080 w 2720"/>
                              <a:gd name="T3" fmla="*/ 19685 h 210"/>
                              <a:gd name="T4" fmla="*/ 15875 w 2720"/>
                              <a:gd name="T5" fmla="*/ 32385 h 210"/>
                              <a:gd name="T6" fmla="*/ 31750 w 2720"/>
                              <a:gd name="T7" fmla="*/ 42545 h 210"/>
                              <a:gd name="T8" fmla="*/ 51435 w 2720"/>
                              <a:gd name="T9" fmla="*/ 51435 h 210"/>
                              <a:gd name="T10" fmla="*/ 74295 w 2720"/>
                              <a:gd name="T11" fmla="*/ 58420 h 210"/>
                              <a:gd name="T12" fmla="*/ 100965 w 2720"/>
                              <a:gd name="T13" fmla="*/ 64135 h 210"/>
                              <a:gd name="T14" fmla="*/ 128905 w 2720"/>
                              <a:gd name="T15" fmla="*/ 66040 h 210"/>
                              <a:gd name="T16" fmla="*/ 718820 w 2720"/>
                              <a:gd name="T17" fmla="*/ 67310 h 210"/>
                              <a:gd name="T18" fmla="*/ 747395 w 2720"/>
                              <a:gd name="T19" fmla="*/ 67310 h 210"/>
                              <a:gd name="T20" fmla="*/ 775970 w 2720"/>
                              <a:gd name="T21" fmla="*/ 71120 h 210"/>
                              <a:gd name="T22" fmla="*/ 798830 w 2720"/>
                              <a:gd name="T23" fmla="*/ 78105 h 210"/>
                              <a:gd name="T24" fmla="*/ 819785 w 2720"/>
                              <a:gd name="T25" fmla="*/ 85090 h 210"/>
                              <a:gd name="T26" fmla="*/ 837565 w 2720"/>
                              <a:gd name="T27" fmla="*/ 95885 h 210"/>
                              <a:gd name="T28" fmla="*/ 852170 w 2720"/>
                              <a:gd name="T29" fmla="*/ 106680 h 210"/>
                              <a:gd name="T30" fmla="*/ 859155 w 2720"/>
                              <a:gd name="T31" fmla="*/ 118745 h 210"/>
                              <a:gd name="T32" fmla="*/ 862330 w 2720"/>
                              <a:gd name="T33" fmla="*/ 133350 h 210"/>
                              <a:gd name="T34" fmla="*/ 866140 w 2720"/>
                              <a:gd name="T35" fmla="*/ 118745 h 210"/>
                              <a:gd name="T36" fmla="*/ 875030 w 2720"/>
                              <a:gd name="T37" fmla="*/ 106680 h 210"/>
                              <a:gd name="T38" fmla="*/ 887095 w 2720"/>
                              <a:gd name="T39" fmla="*/ 95885 h 210"/>
                              <a:gd name="T40" fmla="*/ 904875 w 2720"/>
                              <a:gd name="T41" fmla="*/ 85090 h 210"/>
                              <a:gd name="T42" fmla="*/ 926465 w 2720"/>
                              <a:gd name="T43" fmla="*/ 78105 h 210"/>
                              <a:gd name="T44" fmla="*/ 951230 w 2720"/>
                              <a:gd name="T45" fmla="*/ 71120 h 210"/>
                              <a:gd name="T46" fmla="*/ 977900 w 2720"/>
                              <a:gd name="T47" fmla="*/ 67310 h 210"/>
                              <a:gd name="T48" fmla="*/ 1005840 w 2720"/>
                              <a:gd name="T49" fmla="*/ 67310 h 210"/>
                              <a:gd name="T50" fmla="*/ 1597660 w 2720"/>
                              <a:gd name="T51" fmla="*/ 66040 h 210"/>
                              <a:gd name="T52" fmla="*/ 1626235 w 2720"/>
                              <a:gd name="T53" fmla="*/ 64135 h 210"/>
                              <a:gd name="T54" fmla="*/ 1651000 w 2720"/>
                              <a:gd name="T55" fmla="*/ 58420 h 210"/>
                              <a:gd name="T56" fmla="*/ 1673860 w 2720"/>
                              <a:gd name="T57" fmla="*/ 51435 h 210"/>
                              <a:gd name="T58" fmla="*/ 1693545 w 2720"/>
                              <a:gd name="T59" fmla="*/ 42545 h 210"/>
                              <a:gd name="T60" fmla="*/ 1709420 w 2720"/>
                              <a:gd name="T61" fmla="*/ 32385 h 210"/>
                              <a:gd name="T62" fmla="*/ 1719580 w 2720"/>
                              <a:gd name="T63" fmla="*/ 19685 h 210"/>
                              <a:gd name="T64" fmla="*/ 1725295 w 2720"/>
                              <a:gd name="T65" fmla="*/ 6985 h 210"/>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720" h="210">
                                <a:moveTo>
                                  <a:pt x="0" y="0"/>
                                </a:moveTo>
                                <a:lnTo>
                                  <a:pt x="0" y="11"/>
                                </a:lnTo>
                                <a:lnTo>
                                  <a:pt x="3" y="23"/>
                                </a:lnTo>
                                <a:lnTo>
                                  <a:pt x="8" y="31"/>
                                </a:lnTo>
                                <a:lnTo>
                                  <a:pt x="17" y="42"/>
                                </a:lnTo>
                                <a:lnTo>
                                  <a:pt x="25" y="51"/>
                                </a:lnTo>
                                <a:lnTo>
                                  <a:pt x="39" y="59"/>
                                </a:lnTo>
                                <a:lnTo>
                                  <a:pt x="50" y="67"/>
                                </a:lnTo>
                                <a:lnTo>
                                  <a:pt x="64" y="76"/>
                                </a:lnTo>
                                <a:lnTo>
                                  <a:pt x="81" y="81"/>
                                </a:lnTo>
                                <a:lnTo>
                                  <a:pt x="97" y="87"/>
                                </a:lnTo>
                                <a:lnTo>
                                  <a:pt x="117" y="92"/>
                                </a:lnTo>
                                <a:lnTo>
                                  <a:pt x="137" y="98"/>
                                </a:lnTo>
                                <a:lnTo>
                                  <a:pt x="159" y="101"/>
                                </a:lnTo>
                                <a:lnTo>
                                  <a:pt x="181" y="104"/>
                                </a:lnTo>
                                <a:lnTo>
                                  <a:pt x="203" y="104"/>
                                </a:lnTo>
                                <a:lnTo>
                                  <a:pt x="226" y="106"/>
                                </a:lnTo>
                                <a:lnTo>
                                  <a:pt x="1132" y="106"/>
                                </a:lnTo>
                                <a:lnTo>
                                  <a:pt x="1155" y="106"/>
                                </a:lnTo>
                                <a:lnTo>
                                  <a:pt x="1177" y="106"/>
                                </a:lnTo>
                                <a:lnTo>
                                  <a:pt x="1199" y="109"/>
                                </a:lnTo>
                                <a:lnTo>
                                  <a:pt x="1222" y="112"/>
                                </a:lnTo>
                                <a:lnTo>
                                  <a:pt x="1241" y="118"/>
                                </a:lnTo>
                                <a:lnTo>
                                  <a:pt x="1258" y="123"/>
                                </a:lnTo>
                                <a:lnTo>
                                  <a:pt x="1277" y="129"/>
                                </a:lnTo>
                                <a:lnTo>
                                  <a:pt x="1291" y="134"/>
                                </a:lnTo>
                                <a:lnTo>
                                  <a:pt x="1308" y="143"/>
                                </a:lnTo>
                                <a:lnTo>
                                  <a:pt x="1319" y="151"/>
                                </a:lnTo>
                                <a:lnTo>
                                  <a:pt x="1330" y="160"/>
                                </a:lnTo>
                                <a:lnTo>
                                  <a:pt x="1342" y="168"/>
                                </a:lnTo>
                                <a:lnTo>
                                  <a:pt x="1347" y="179"/>
                                </a:lnTo>
                                <a:lnTo>
                                  <a:pt x="1353" y="187"/>
                                </a:lnTo>
                                <a:lnTo>
                                  <a:pt x="1358" y="199"/>
                                </a:lnTo>
                                <a:lnTo>
                                  <a:pt x="1358" y="210"/>
                                </a:lnTo>
                                <a:lnTo>
                                  <a:pt x="1361" y="199"/>
                                </a:lnTo>
                                <a:lnTo>
                                  <a:pt x="1364" y="187"/>
                                </a:lnTo>
                                <a:lnTo>
                                  <a:pt x="1370" y="179"/>
                                </a:lnTo>
                                <a:lnTo>
                                  <a:pt x="1378" y="168"/>
                                </a:lnTo>
                                <a:lnTo>
                                  <a:pt x="1386" y="160"/>
                                </a:lnTo>
                                <a:lnTo>
                                  <a:pt x="1397" y="151"/>
                                </a:lnTo>
                                <a:lnTo>
                                  <a:pt x="1411" y="143"/>
                                </a:lnTo>
                                <a:lnTo>
                                  <a:pt x="1425" y="134"/>
                                </a:lnTo>
                                <a:lnTo>
                                  <a:pt x="1442" y="129"/>
                                </a:lnTo>
                                <a:lnTo>
                                  <a:pt x="1459" y="123"/>
                                </a:lnTo>
                                <a:lnTo>
                                  <a:pt x="1478" y="118"/>
                                </a:lnTo>
                                <a:lnTo>
                                  <a:pt x="1498" y="112"/>
                                </a:lnTo>
                                <a:lnTo>
                                  <a:pt x="1517" y="109"/>
                                </a:lnTo>
                                <a:lnTo>
                                  <a:pt x="1540" y="106"/>
                                </a:lnTo>
                                <a:lnTo>
                                  <a:pt x="1562" y="106"/>
                                </a:lnTo>
                                <a:lnTo>
                                  <a:pt x="1584" y="106"/>
                                </a:lnTo>
                                <a:lnTo>
                                  <a:pt x="2491" y="106"/>
                                </a:lnTo>
                                <a:lnTo>
                                  <a:pt x="2516" y="104"/>
                                </a:lnTo>
                                <a:lnTo>
                                  <a:pt x="2538" y="104"/>
                                </a:lnTo>
                                <a:lnTo>
                                  <a:pt x="2561" y="101"/>
                                </a:lnTo>
                                <a:lnTo>
                                  <a:pt x="2580" y="98"/>
                                </a:lnTo>
                                <a:lnTo>
                                  <a:pt x="2600" y="92"/>
                                </a:lnTo>
                                <a:lnTo>
                                  <a:pt x="2619" y="87"/>
                                </a:lnTo>
                                <a:lnTo>
                                  <a:pt x="2636" y="81"/>
                                </a:lnTo>
                                <a:lnTo>
                                  <a:pt x="2653" y="76"/>
                                </a:lnTo>
                                <a:lnTo>
                                  <a:pt x="2667" y="67"/>
                                </a:lnTo>
                                <a:lnTo>
                                  <a:pt x="2681" y="59"/>
                                </a:lnTo>
                                <a:lnTo>
                                  <a:pt x="2692" y="51"/>
                                </a:lnTo>
                                <a:lnTo>
                                  <a:pt x="2700" y="42"/>
                                </a:lnTo>
                                <a:lnTo>
                                  <a:pt x="2708" y="31"/>
                                </a:lnTo>
                                <a:lnTo>
                                  <a:pt x="2714" y="23"/>
                                </a:lnTo>
                                <a:lnTo>
                                  <a:pt x="2717" y="11"/>
                                </a:lnTo>
                                <a:lnTo>
                                  <a:pt x="2720" y="0"/>
                                </a:lnTo>
                              </a:path>
                            </a:pathLst>
                          </a:custGeom>
                          <a:noFill/>
                          <a:ln w="107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314528" name="Rectangle 185"/>
                        <wps:cNvSpPr>
                          <a:spLocks noChangeArrowheads="1"/>
                        </wps:cNvSpPr>
                        <wps:spPr bwMode="auto">
                          <a:xfrm>
                            <a:off x="2332937" y="435913"/>
                            <a:ext cx="503008" cy="28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4B87F" w14:textId="77777777" w:rsidR="00B152BD" w:rsidRDefault="00B152BD" w:rsidP="00644CC1">
                              <w:r>
                                <w:rPr>
                                  <w:color w:val="000000"/>
                                  <w:lang w:val="en-US"/>
                                </w:rPr>
                                <w:t>порядок</w:t>
                              </w:r>
                            </w:p>
                          </w:txbxContent>
                        </wps:txbx>
                        <wps:bodyPr rot="0" vert="horz" wrap="none" lIns="0" tIns="0" rIns="0" bIns="0" anchor="t" anchorCtr="0" upright="1">
                          <a:spAutoFit/>
                        </wps:bodyPr>
                      </wps:wsp>
                      <wps:wsp>
                        <wps:cNvPr id="1049077909" name="Rectangle 186"/>
                        <wps:cNvSpPr>
                          <a:spLocks noChangeArrowheads="1"/>
                        </wps:cNvSpPr>
                        <wps:spPr bwMode="auto">
                          <a:xfrm>
                            <a:off x="2846745" y="435913"/>
                            <a:ext cx="31700" cy="28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FA2E9" w14:textId="77777777" w:rsidR="00B152BD" w:rsidRDefault="00B152BD" w:rsidP="00644CC1">
                              <w:r>
                                <w:rPr>
                                  <w:color w:val="000000"/>
                                  <w:lang w:val="en-US"/>
                                </w:rPr>
                                <w:t xml:space="preserve"> </w:t>
                              </w:r>
                            </w:p>
                          </w:txbxContent>
                        </wps:txbx>
                        <wps:bodyPr rot="0" vert="horz" wrap="none" lIns="0" tIns="0" rIns="0" bIns="0" anchor="t" anchorCtr="0" upright="1">
                          <a:spAutoFit/>
                        </wps:bodyPr>
                      </wps:wsp>
                      <wps:wsp>
                        <wps:cNvPr id="1603524282" name="Freeform 187"/>
                        <wps:cNvSpPr>
                          <a:spLocks noEditPoints="1"/>
                        </wps:cNvSpPr>
                        <wps:spPr bwMode="auto">
                          <a:xfrm>
                            <a:off x="2613041" y="132795"/>
                            <a:ext cx="88201" cy="271295"/>
                          </a:xfrm>
                          <a:custGeom>
                            <a:avLst/>
                            <a:gdLst>
                              <a:gd name="T0" fmla="*/ 38735 w 139"/>
                              <a:gd name="T1" fmla="*/ 266065 h 427"/>
                              <a:gd name="T2" fmla="*/ 38735 w 139"/>
                              <a:gd name="T3" fmla="*/ 74295 h 427"/>
                              <a:gd name="T4" fmla="*/ 38735 w 139"/>
                              <a:gd name="T5" fmla="*/ 72390 h 427"/>
                              <a:gd name="T6" fmla="*/ 38735 w 139"/>
                              <a:gd name="T7" fmla="*/ 70485 h 427"/>
                              <a:gd name="T8" fmla="*/ 40640 w 139"/>
                              <a:gd name="T9" fmla="*/ 69215 h 427"/>
                              <a:gd name="T10" fmla="*/ 43815 w 139"/>
                              <a:gd name="T11" fmla="*/ 69215 h 427"/>
                              <a:gd name="T12" fmla="*/ 45720 w 139"/>
                              <a:gd name="T13" fmla="*/ 69215 h 427"/>
                              <a:gd name="T14" fmla="*/ 47625 w 139"/>
                              <a:gd name="T15" fmla="*/ 70485 h 427"/>
                              <a:gd name="T16" fmla="*/ 49530 w 139"/>
                              <a:gd name="T17" fmla="*/ 72390 h 427"/>
                              <a:gd name="T18" fmla="*/ 49530 w 139"/>
                              <a:gd name="T19" fmla="*/ 74295 h 427"/>
                              <a:gd name="T20" fmla="*/ 49530 w 139"/>
                              <a:gd name="T21" fmla="*/ 266065 h 427"/>
                              <a:gd name="T22" fmla="*/ 49530 w 139"/>
                              <a:gd name="T23" fmla="*/ 267970 h 427"/>
                              <a:gd name="T24" fmla="*/ 47625 w 139"/>
                              <a:gd name="T25" fmla="*/ 269240 h 427"/>
                              <a:gd name="T26" fmla="*/ 45720 w 139"/>
                              <a:gd name="T27" fmla="*/ 271145 h 427"/>
                              <a:gd name="T28" fmla="*/ 43815 w 139"/>
                              <a:gd name="T29" fmla="*/ 271145 h 427"/>
                              <a:gd name="T30" fmla="*/ 40640 w 139"/>
                              <a:gd name="T31" fmla="*/ 271145 h 427"/>
                              <a:gd name="T32" fmla="*/ 38735 w 139"/>
                              <a:gd name="T33" fmla="*/ 269240 h 427"/>
                              <a:gd name="T34" fmla="*/ 38735 w 139"/>
                              <a:gd name="T35" fmla="*/ 267970 h 427"/>
                              <a:gd name="T36" fmla="*/ 38735 w 139"/>
                              <a:gd name="T37" fmla="*/ 266065 h 427"/>
                              <a:gd name="T38" fmla="*/ 38735 w 139"/>
                              <a:gd name="T39" fmla="*/ 266065 h 427"/>
                              <a:gd name="T40" fmla="*/ 0 w 139"/>
                              <a:gd name="T41" fmla="*/ 88265 h 427"/>
                              <a:gd name="T42" fmla="*/ 43815 w 139"/>
                              <a:gd name="T43" fmla="*/ 0 h 427"/>
                              <a:gd name="T44" fmla="*/ 88265 w 139"/>
                              <a:gd name="T45" fmla="*/ 88265 h 427"/>
                              <a:gd name="T46" fmla="*/ 0 w 139"/>
                              <a:gd name="T47" fmla="*/ 88265 h 42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39" h="427">
                                <a:moveTo>
                                  <a:pt x="61" y="419"/>
                                </a:moveTo>
                                <a:lnTo>
                                  <a:pt x="61" y="117"/>
                                </a:lnTo>
                                <a:lnTo>
                                  <a:pt x="61" y="114"/>
                                </a:lnTo>
                                <a:lnTo>
                                  <a:pt x="61" y="111"/>
                                </a:lnTo>
                                <a:lnTo>
                                  <a:pt x="64" y="109"/>
                                </a:lnTo>
                                <a:lnTo>
                                  <a:pt x="69" y="109"/>
                                </a:lnTo>
                                <a:lnTo>
                                  <a:pt x="72" y="109"/>
                                </a:lnTo>
                                <a:lnTo>
                                  <a:pt x="75" y="111"/>
                                </a:lnTo>
                                <a:lnTo>
                                  <a:pt x="78" y="114"/>
                                </a:lnTo>
                                <a:lnTo>
                                  <a:pt x="78" y="117"/>
                                </a:lnTo>
                                <a:lnTo>
                                  <a:pt x="78" y="419"/>
                                </a:lnTo>
                                <a:lnTo>
                                  <a:pt x="78" y="422"/>
                                </a:lnTo>
                                <a:lnTo>
                                  <a:pt x="75" y="424"/>
                                </a:lnTo>
                                <a:lnTo>
                                  <a:pt x="72" y="427"/>
                                </a:lnTo>
                                <a:lnTo>
                                  <a:pt x="69" y="427"/>
                                </a:lnTo>
                                <a:lnTo>
                                  <a:pt x="64" y="427"/>
                                </a:lnTo>
                                <a:lnTo>
                                  <a:pt x="61" y="424"/>
                                </a:lnTo>
                                <a:lnTo>
                                  <a:pt x="61" y="422"/>
                                </a:lnTo>
                                <a:lnTo>
                                  <a:pt x="61" y="419"/>
                                </a:lnTo>
                                <a:close/>
                                <a:moveTo>
                                  <a:pt x="0" y="139"/>
                                </a:moveTo>
                                <a:lnTo>
                                  <a:pt x="69" y="0"/>
                                </a:lnTo>
                                <a:lnTo>
                                  <a:pt x="139" y="139"/>
                                </a:lnTo>
                                <a:lnTo>
                                  <a:pt x="0" y="139"/>
                                </a:lnTo>
                                <a:close/>
                              </a:path>
                            </a:pathLst>
                          </a:custGeom>
                          <a:solidFill>
                            <a:srgbClr val="000000"/>
                          </a:solidFill>
                          <a:ln w="1905">
                            <a:solidFill>
                              <a:srgbClr val="000000"/>
                            </a:solidFill>
                            <a:round/>
                            <a:headEnd/>
                            <a:tailEnd/>
                          </a:ln>
                        </wps:spPr>
                        <wps:bodyPr rot="0" vert="horz" wrap="square" lIns="91440" tIns="45720" rIns="91440" bIns="45720" anchor="t" anchorCtr="0" upright="1">
                          <a:noAutofit/>
                        </wps:bodyPr>
                      </wps:wsp>
                      <wps:wsp>
                        <wps:cNvPr id="1498250789" name="Freeform 188"/>
                        <wps:cNvSpPr>
                          <a:spLocks noEditPoints="1"/>
                        </wps:cNvSpPr>
                        <wps:spPr bwMode="auto">
                          <a:xfrm>
                            <a:off x="735312" y="178528"/>
                            <a:ext cx="88201" cy="273897"/>
                          </a:xfrm>
                          <a:custGeom>
                            <a:avLst/>
                            <a:gdLst>
                              <a:gd name="T0" fmla="*/ 38735 w 139"/>
                              <a:gd name="T1" fmla="*/ 266065 h 431"/>
                              <a:gd name="T2" fmla="*/ 38735 w 139"/>
                              <a:gd name="T3" fmla="*/ 74930 h 431"/>
                              <a:gd name="T4" fmla="*/ 40640 w 139"/>
                              <a:gd name="T5" fmla="*/ 73025 h 431"/>
                              <a:gd name="T6" fmla="*/ 40640 w 139"/>
                              <a:gd name="T7" fmla="*/ 71120 h 431"/>
                              <a:gd name="T8" fmla="*/ 42545 w 139"/>
                              <a:gd name="T9" fmla="*/ 69215 h 431"/>
                              <a:gd name="T10" fmla="*/ 43815 w 139"/>
                              <a:gd name="T11" fmla="*/ 69215 h 431"/>
                              <a:gd name="T12" fmla="*/ 47625 w 139"/>
                              <a:gd name="T13" fmla="*/ 69215 h 431"/>
                              <a:gd name="T14" fmla="*/ 49530 w 139"/>
                              <a:gd name="T15" fmla="*/ 71120 h 431"/>
                              <a:gd name="T16" fmla="*/ 49530 w 139"/>
                              <a:gd name="T17" fmla="*/ 73025 h 431"/>
                              <a:gd name="T18" fmla="*/ 51435 w 139"/>
                              <a:gd name="T19" fmla="*/ 74930 h 431"/>
                              <a:gd name="T20" fmla="*/ 51435 w 139"/>
                              <a:gd name="T21" fmla="*/ 266065 h 431"/>
                              <a:gd name="T22" fmla="*/ 49530 w 139"/>
                              <a:gd name="T23" fmla="*/ 269875 h 431"/>
                              <a:gd name="T24" fmla="*/ 49530 w 139"/>
                              <a:gd name="T25" fmla="*/ 271780 h 431"/>
                              <a:gd name="T26" fmla="*/ 47625 w 139"/>
                              <a:gd name="T27" fmla="*/ 271780 h 431"/>
                              <a:gd name="T28" fmla="*/ 43815 w 139"/>
                              <a:gd name="T29" fmla="*/ 273685 h 431"/>
                              <a:gd name="T30" fmla="*/ 42545 w 139"/>
                              <a:gd name="T31" fmla="*/ 271780 h 431"/>
                              <a:gd name="T32" fmla="*/ 40640 w 139"/>
                              <a:gd name="T33" fmla="*/ 271780 h 431"/>
                              <a:gd name="T34" fmla="*/ 40640 w 139"/>
                              <a:gd name="T35" fmla="*/ 269875 h 431"/>
                              <a:gd name="T36" fmla="*/ 38735 w 139"/>
                              <a:gd name="T37" fmla="*/ 266065 h 431"/>
                              <a:gd name="T38" fmla="*/ 38735 w 139"/>
                              <a:gd name="T39" fmla="*/ 266065 h 431"/>
                              <a:gd name="T40" fmla="*/ 0 w 139"/>
                              <a:gd name="T41" fmla="*/ 88900 h 431"/>
                              <a:gd name="T42" fmla="*/ 43815 w 139"/>
                              <a:gd name="T43" fmla="*/ 0 h 431"/>
                              <a:gd name="T44" fmla="*/ 88265 w 139"/>
                              <a:gd name="T45" fmla="*/ 88900 h 431"/>
                              <a:gd name="T46" fmla="*/ 0 w 139"/>
                              <a:gd name="T47" fmla="*/ 88900 h 43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39" h="431">
                                <a:moveTo>
                                  <a:pt x="61" y="419"/>
                                </a:moveTo>
                                <a:lnTo>
                                  <a:pt x="61" y="118"/>
                                </a:lnTo>
                                <a:lnTo>
                                  <a:pt x="64" y="115"/>
                                </a:lnTo>
                                <a:lnTo>
                                  <a:pt x="64" y="112"/>
                                </a:lnTo>
                                <a:lnTo>
                                  <a:pt x="67" y="109"/>
                                </a:lnTo>
                                <a:lnTo>
                                  <a:pt x="69" y="109"/>
                                </a:lnTo>
                                <a:lnTo>
                                  <a:pt x="75" y="109"/>
                                </a:lnTo>
                                <a:lnTo>
                                  <a:pt x="78" y="112"/>
                                </a:lnTo>
                                <a:lnTo>
                                  <a:pt x="78" y="115"/>
                                </a:lnTo>
                                <a:lnTo>
                                  <a:pt x="81" y="118"/>
                                </a:lnTo>
                                <a:lnTo>
                                  <a:pt x="81" y="419"/>
                                </a:lnTo>
                                <a:lnTo>
                                  <a:pt x="78" y="425"/>
                                </a:lnTo>
                                <a:lnTo>
                                  <a:pt x="78" y="428"/>
                                </a:lnTo>
                                <a:lnTo>
                                  <a:pt x="75" y="428"/>
                                </a:lnTo>
                                <a:lnTo>
                                  <a:pt x="69" y="431"/>
                                </a:lnTo>
                                <a:lnTo>
                                  <a:pt x="67" y="428"/>
                                </a:lnTo>
                                <a:lnTo>
                                  <a:pt x="64" y="428"/>
                                </a:lnTo>
                                <a:lnTo>
                                  <a:pt x="64" y="425"/>
                                </a:lnTo>
                                <a:lnTo>
                                  <a:pt x="61" y="419"/>
                                </a:lnTo>
                                <a:close/>
                                <a:moveTo>
                                  <a:pt x="0" y="140"/>
                                </a:moveTo>
                                <a:lnTo>
                                  <a:pt x="69" y="0"/>
                                </a:lnTo>
                                <a:lnTo>
                                  <a:pt x="139" y="140"/>
                                </a:lnTo>
                                <a:lnTo>
                                  <a:pt x="0" y="140"/>
                                </a:lnTo>
                                <a:close/>
                              </a:path>
                            </a:pathLst>
                          </a:custGeom>
                          <a:solidFill>
                            <a:srgbClr val="000000"/>
                          </a:solidFill>
                          <a:ln w="1905">
                            <a:solidFill>
                              <a:srgbClr val="000000"/>
                            </a:solidFill>
                            <a:round/>
                            <a:headEnd/>
                            <a:tailEnd/>
                          </a:ln>
                        </wps:spPr>
                        <wps:bodyPr rot="0" vert="horz" wrap="square" lIns="91440" tIns="45720" rIns="91440" bIns="45720" anchor="t" anchorCtr="0" upright="1">
                          <a:noAutofit/>
                        </wps:bodyPr>
                      </wps:wsp>
                      <wps:wsp>
                        <wps:cNvPr id="1695545900" name="Rectangle 189"/>
                        <wps:cNvSpPr>
                          <a:spLocks noChangeArrowheads="1"/>
                        </wps:cNvSpPr>
                        <wps:spPr bwMode="auto">
                          <a:xfrm>
                            <a:off x="455207" y="432711"/>
                            <a:ext cx="513108" cy="28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21956" w14:textId="77777777" w:rsidR="00B152BD" w:rsidRDefault="00B152BD" w:rsidP="00644CC1">
                              <w:r>
                                <w:rPr>
                                  <w:color w:val="000000"/>
                                  <w:lang w:val="en-US"/>
                                </w:rPr>
                                <w:t xml:space="preserve">скрытый </w:t>
                              </w:r>
                            </w:p>
                          </w:txbxContent>
                        </wps:txbx>
                        <wps:bodyPr rot="0" vert="horz" wrap="none" lIns="0" tIns="0" rIns="0" bIns="0" anchor="t" anchorCtr="0" upright="1">
                          <a:spAutoFit/>
                        </wps:bodyPr>
                      </wps:wsp>
                      <wps:wsp>
                        <wps:cNvPr id="1988861563" name="Rectangle 190"/>
                        <wps:cNvSpPr>
                          <a:spLocks noChangeArrowheads="1"/>
                        </wps:cNvSpPr>
                        <wps:spPr bwMode="auto">
                          <a:xfrm>
                            <a:off x="522608" y="604934"/>
                            <a:ext cx="417207" cy="28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A1E11" w14:textId="77777777" w:rsidR="00B152BD" w:rsidRDefault="00B152BD" w:rsidP="00644CC1">
                              <w:r>
                                <w:rPr>
                                  <w:color w:val="000000"/>
                                  <w:lang w:val="en-US"/>
                                </w:rPr>
                                <w:t>разряд</w:t>
                              </w:r>
                            </w:p>
                          </w:txbxContent>
                        </wps:txbx>
                        <wps:bodyPr rot="0" vert="horz" wrap="none" lIns="0" tIns="0" rIns="0" bIns="0" anchor="t" anchorCtr="0" upright="1">
                          <a:spAutoFit/>
                        </wps:bodyPr>
                      </wps:wsp>
                      <wps:wsp>
                        <wps:cNvPr id="839710980" name="Rectangle 191"/>
                        <wps:cNvSpPr>
                          <a:spLocks noChangeArrowheads="1"/>
                        </wps:cNvSpPr>
                        <wps:spPr bwMode="auto">
                          <a:xfrm>
                            <a:off x="937215" y="604934"/>
                            <a:ext cx="31800" cy="28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E9314" w14:textId="77777777" w:rsidR="00B152BD" w:rsidRDefault="00B152BD" w:rsidP="00644CC1">
                              <w:r>
                                <w:rPr>
                                  <w:color w:val="000000"/>
                                  <w:lang w:val="en-US"/>
                                </w:rPr>
                                <w:t xml:space="preserve"> </w:t>
                              </w:r>
                            </w:p>
                          </w:txbxContent>
                        </wps:txbx>
                        <wps:bodyPr rot="0" vert="horz" wrap="none" lIns="0" tIns="0" rIns="0" bIns="0" anchor="t" anchorCtr="0" upright="1">
                          <a:spAutoFit/>
                        </wps:bodyPr>
                      </wps:wsp>
                    </wpc:wpc>
                  </a:graphicData>
                </a:graphic>
              </wp:inline>
            </w:drawing>
          </mc:Choice>
          <mc:Fallback>
            <w:pict>
              <v:group w14:anchorId="10DF6538" id="Полотно 925" o:spid="_x0000_s1634" editas="canvas" style="width:250.5pt;height:72.95pt;mso-position-horizontal-relative:char;mso-position-vertical-relative:line" coordsize="31813,9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">
                <v:shape id="_x0000_s1635" type="#_x0000_t75" style="position:absolute;width:31813;height:9264;visibility:visible;mso-wrap-style:square">
                  <v:fill o:detectmouseclick="t"/>
                  <v:path o:connecttype="none"/>
                </v:shape>
                <v:rect id="Rectangle 168" o:spid="_x0000_s1636" style="position:absolute;left:50;top:7967;width:819;height: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" filled="f" stroked="f">
                  <v:textbox inset="0,0,0,0">
                    <w:txbxContent>
                      <w:p w14:paraId="531901DD" w14:textId="77777777" w:rsidR="00B152BD" w:rsidRDefault="00B152BD" w:rsidP="00644CC1"/>
                    </w:txbxContent>
                  </v:textbox>
                </v:rect>
                <v:rect id="Rectangle 169" o:spid="_x0000_s1637" style="position:absolute;top:177;width:2476;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" filled="f" stroked="f">
                  <v:textbox style="mso-fit-shape-to-text:t" inset="0,0,0,0">
                    <w:txbxContent>
                      <w:p w14:paraId="44CD71F0" w14:textId="77777777" w:rsidR="00B152BD" w:rsidRDefault="00B152BD"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1638" style="position:absolute;left:3155;top:349;width:1074;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" filled="f" stroked="f">
                  <v:textbox style="mso-fit-shape-to-text:t" inset="0,0,0,0">
                    <w:txbxContent>
                      <w:p w14:paraId="3C5C663D" w14:textId="77777777" w:rsidR="00B152BD" w:rsidRDefault="00B152BD" w:rsidP="00644CC1">
                        <w:r>
                          <w:rPr>
                            <w:rFonts w:ascii="Courier New" w:hAnsi="Courier New" w:cs="Courier New"/>
                            <w:color w:val="000000"/>
                            <w:sz w:val="28"/>
                            <w:szCs w:val="28"/>
                            <w:lang w:val="en-US"/>
                          </w:rPr>
                          <w:t>–</w:t>
                        </w:r>
                      </w:p>
                    </w:txbxContent>
                  </v:textbox>
                </v:rect>
                <v:rect id="Rectangle 171" o:spid="_x0000_s1639" style="position:absolute;left:4216;top:177;width:946;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" filled="f" stroked="f">
                  <v:textbox style="mso-fit-shape-to-text:t" inset="0,0,0,0">
                    <w:txbxContent>
                      <w:p w14:paraId="6B3C31CF" w14:textId="77777777" w:rsidR="00B152BD" w:rsidRDefault="00B152BD" w:rsidP="00644CC1">
                        <w:r>
                          <w:rPr>
                            <w:color w:val="000000"/>
                            <w:sz w:val="28"/>
                            <w:szCs w:val="28"/>
                            <w:lang w:val="en-US"/>
                          </w:rPr>
                          <w:t xml:space="preserve"> (</w:t>
                        </w:r>
                      </w:p>
                    </w:txbxContent>
                  </v:textbox>
                </v:rect>
                <v:rect id="Rectangle 172" o:spid="_x0000_s1640" style="position:absolute;left:5245;top:349;width:17075;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" filled="f" stroked="f">
                  <v:textbox style="mso-fit-shape-to-text:t" inset="0,0,0,0">
                    <w:txbxContent>
                      <w:p w14:paraId="30FA7130" w14:textId="77777777" w:rsidR="00B152BD" w:rsidRDefault="00B152BD" w:rsidP="00644CC1">
                        <w:r>
                          <w:rPr>
                            <w:rFonts w:ascii="Courier New" w:hAnsi="Courier New" w:cs="Courier New"/>
                            <w:color w:val="000000"/>
                            <w:sz w:val="28"/>
                            <w:szCs w:val="28"/>
                            <w:lang w:val="en-US"/>
                          </w:rPr>
                          <w:t>0,10011000111111</w:t>
                        </w:r>
                      </w:p>
                    </w:txbxContent>
                  </v:textbox>
                </v:rect>
                <v:rect id="Rectangle 173" o:spid="_x0000_s1641" style="position:absolute;left:22263;top:177;width:539;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" filled="f" stroked="f">
                  <v:textbox style="mso-fit-shape-to-text:t" inset="0,0,0,0">
                    <w:txbxContent>
                      <w:p w14:paraId="12A6FDC3" w14:textId="77777777" w:rsidR="00B152BD" w:rsidRDefault="00B152BD" w:rsidP="00644CC1">
                        <w:r>
                          <w:rPr>
                            <w:color w:val="000000"/>
                            <w:sz w:val="28"/>
                            <w:szCs w:val="28"/>
                            <w:lang w:val="en-US"/>
                          </w:rPr>
                          <w:t>)</w:t>
                        </w:r>
                      </w:p>
                    </w:txbxContent>
                  </v:textbox>
                </v:rect>
                <v:rect id="Rectangle 174" o:spid="_x0000_s1642" style="position:absolute;left:22847;top:933;width:584;height:25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" filled="f" stroked="f">
                  <v:textbox style="mso-fit-shape-to-text:t" inset="0,0,0,0">
                    <w:txbxContent>
                      <w:p w14:paraId="6643B370" w14:textId="77777777" w:rsidR="00B152BD" w:rsidRDefault="00B152BD" w:rsidP="00644CC1">
                        <w:r>
                          <w:rPr>
                            <w:color w:val="000000"/>
                            <w:sz w:val="18"/>
                            <w:szCs w:val="18"/>
                            <w:lang w:val="en-US"/>
                          </w:rPr>
                          <w:t>2</w:t>
                        </w:r>
                      </w:p>
                    </w:txbxContent>
                  </v:textbox>
                </v:rect>
                <v:rect id="Rectangle 175" o:spid="_x0000_s1643" style="position:absolute;left:23450;top:177;width:406;height:2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" filled="f" stroked="f">
                  <v:textbox style="mso-fit-shape-to-text:t" inset="0,0,0,0">
                    <w:txbxContent>
                      <w:p w14:paraId="2F64A486" w14:textId="77777777" w:rsidR="00B152BD" w:rsidRDefault="00B152BD" w:rsidP="00644CC1">
                        <w:r>
                          <w:rPr>
                            <w:color w:val="000000"/>
                            <w:sz w:val="28"/>
                            <w:szCs w:val="28"/>
                            <w:lang w:val="en-US"/>
                          </w:rPr>
                          <w:t xml:space="preserve"> </w:t>
                        </w:r>
                      </w:p>
                    </w:txbxContent>
                  </v:textbox>
                </v:rect>
                <v:rect id="Rectangle 176" o:spid="_x0000_s1644" style="position:absolute;left:23895;width:977;height:33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" filled="f" stroked="f">
                  <v:textbox style="mso-fit-shape-to-text:t" inset="0,0,0,0">
                    <w:txbxContent>
                      <w:p w14:paraId="38B1F7EB" w14:textId="77777777" w:rsidR="00B152BD" w:rsidRDefault="00B152BD" w:rsidP="00644CC1">
                        <w:r>
                          <w:rPr>
                            <w:rFonts w:ascii="Symbol" w:hAnsi="Symbol" w:cs="Symbol"/>
                            <w:color w:val="000000"/>
                            <w:sz w:val="28"/>
                            <w:szCs w:val="28"/>
                            <w:lang w:val="en-US"/>
                          </w:rPr>
                          <w:t></w:t>
                        </w:r>
                      </w:p>
                    </w:txbxContent>
                  </v:textbox>
                </v:rect>
                <v:rect id="Rectangle 177" o:spid="_x0000_s1645" style="position:absolute;left:24872;top:177;width:407;height:2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" filled="f" stroked="f">
                  <v:textbox style="mso-fit-shape-to-text:t" inset="0,0,0,0">
                    <w:txbxContent>
                      <w:p w14:paraId="4FB3B371" w14:textId="77777777" w:rsidR="00B152BD" w:rsidRDefault="00B152BD" w:rsidP="00644CC1">
                        <w:r>
                          <w:rPr>
                            <w:color w:val="000000"/>
                            <w:sz w:val="28"/>
                            <w:szCs w:val="28"/>
                            <w:lang w:val="en-US"/>
                          </w:rPr>
                          <w:t xml:space="preserve"> </w:t>
                        </w:r>
                      </w:p>
                    </w:txbxContent>
                  </v:textbox>
                </v:rect>
                <v:rect id="Rectangle 178" o:spid="_x0000_s1646" style="position:absolute;left:25311;top:349;width:1073;height:31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" filled="f" stroked="f">
                  <v:textbox style="mso-fit-shape-to-text:t" inset="0,0,0,0">
                    <w:txbxContent>
                      <w:p w14:paraId="2DE0A4A3" w14:textId="77777777" w:rsidR="00B152BD" w:rsidRDefault="00B152BD" w:rsidP="00644CC1">
                        <w:r>
                          <w:rPr>
                            <w:rFonts w:ascii="Courier New" w:hAnsi="Courier New" w:cs="Courier New"/>
                            <w:color w:val="000000"/>
                            <w:sz w:val="28"/>
                            <w:szCs w:val="28"/>
                            <w:lang w:val="en-US"/>
                          </w:rPr>
                          <w:t>2</w:t>
                        </w:r>
                      </w:p>
                    </w:txbxContent>
                  </v:textbox>
                </v:rect>
                <v:rect id="Rectangle 179" o:spid="_x0000_s1647" style="position:absolute;left:26377;top:82;width:693;height:24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" filled="f" stroked="f">
                  <v:textbox style="mso-fit-shape-to-text:t" inset="0,0,0,0">
                    <w:txbxContent>
                      <w:p w14:paraId="3A64BC16" w14:textId="77777777" w:rsidR="00B152BD" w:rsidRDefault="00B152BD" w:rsidP="00644CC1">
                        <w:r>
                          <w:rPr>
                            <w:rFonts w:ascii="Courier New" w:hAnsi="Courier New" w:cs="Courier New"/>
                            <w:color w:val="000000"/>
                            <w:sz w:val="18"/>
                            <w:szCs w:val="18"/>
                            <w:lang w:val="en-US"/>
                          </w:rPr>
                          <w:t>6</w:t>
                        </w:r>
                      </w:p>
                    </w:txbxContent>
                  </v:textbox>
                </v:rect>
                <v:rect id="Rectangle 180" o:spid="_x0000_s1648" style="position:absolute;left:27082;top:177;width:451;height:3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" filled="f" stroked="f">
                  <v:textbox style="mso-fit-shape-to-text:t" inset="0,0,0,0">
                    <w:txbxContent>
                      <w:p w14:paraId="50F8CF39" w14:textId="77777777" w:rsidR="00B152BD" w:rsidRDefault="00B152BD" w:rsidP="00644CC1">
                        <w:r>
                          <w:rPr>
                            <w:color w:val="000000"/>
                            <w:sz w:val="28"/>
                            <w:szCs w:val="28"/>
                            <w:lang w:val="en-US"/>
                          </w:rPr>
                          <w:t>.</w:t>
                        </w:r>
                      </w:p>
                    </w:txbxContent>
                  </v:textbox>
                </v:rect>
                <v:rect id="Rectangle 181" o:spid="_x0000_s1649" style="position:absolute;left:27527;top:177;width:406;height:2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" filled="f" stroked="f">
                  <v:textbox style="mso-fit-shape-to-text:t" inset="0,0,0,0">
                    <w:txbxContent>
                      <w:p w14:paraId="559054A6" w14:textId="77777777" w:rsidR="00B152BD" w:rsidRDefault="00B152BD" w:rsidP="00644CC1">
                        <w:r>
                          <w:rPr>
                            <w:color w:val="000000"/>
                            <w:sz w:val="28"/>
                            <w:szCs w:val="28"/>
                            <w:lang w:val="en-US"/>
                          </w:rPr>
                          <w:t xml:space="preserve"> </w:t>
                        </w:r>
                      </w:p>
                    </w:txbxContent>
                  </v:textbox>
                </v:rect>
                <v:rect id="Rectangle 182" o:spid="_x0000_s1650" style="position:absolute;left:11068;top:4359;width:5511;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" filled="f" stroked="f">
                  <v:textbox style="mso-fit-shape-to-text:t" inset="0,0,0,0">
                    <w:txbxContent>
                      <w:p w14:paraId="7B794EEF" w14:textId="77777777" w:rsidR="00B152BD" w:rsidRDefault="00B152BD" w:rsidP="00644CC1">
                        <w:r>
                          <w:rPr>
                            <w:color w:val="000000"/>
                            <w:lang w:val="en-US"/>
                          </w:rPr>
                          <w:t>мантисса</w:t>
                        </w:r>
                      </w:p>
                    </w:txbxContent>
                  </v:textbox>
                </v:rect>
                <v:rect id="Rectangle 183" o:spid="_x0000_s1651" style="position:absolute;left:16827;top:4359;width:318;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" filled="f" stroked="f">
                  <v:textbox style="mso-fit-shape-to-text:t" inset="0,0,0,0">
                    <w:txbxContent>
                      <w:p w14:paraId="6EF73A07" w14:textId="77777777" w:rsidR="00B152BD" w:rsidRDefault="00B152BD" w:rsidP="00644CC1">
                        <w:r>
                          <w:rPr>
                            <w:color w:val="000000"/>
                            <w:lang w:val="en-US"/>
                          </w:rPr>
                          <w:t xml:space="preserve"> </w:t>
                        </w:r>
                      </w:p>
                    </w:txbxContent>
                  </v:textbox>
                </v:rect>
                <v:shape id="Freeform 184" o:spid="_x0000_s1652" style="position:absolute;left:5314;top:2655;width:17272;height:1334;visibility:visible;mso-wrap-style:square;v-text-anchor:top" coordsize="272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&#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4437005;3225850,12504287;10080783,20571569;20161565,27025394;32661736,32672492;47178062,37109497;64113777,40739774;81855955,41949866;456457835,42756594;474603244,42756594;492748653,45176779;507264980,49613784;520571613,54050789;531862089,60907978;541136409,67765168;545571953,75429086;547588110,84706460;550007498,75429086;555652736,67765168;563314131,60907978;574604607,54050789;588314472,49613784;604040492,45176779;620976207,42756594;638718384,42756594;1014529959,41949866;1032675368,40739774;1048401389,37109497;1062917716,32672492;1075417886,27025394;1085498669,20571569;1091950369,12504287;1095579451,4437005" o:connectangles="0,0,0,0,0,0,0,0,0,0,0,0,0,0,0,0,0,0,0,0,0,0,0,0,0,0,0,0,0,0,0,0,0"/>
                </v:shape>
                <v:rect id="Rectangle 185" o:spid="_x0000_s1653" style="position:absolute;left:23329;top:4359;width:5030;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" filled="f" stroked="f">
                  <v:textbox style="mso-fit-shape-to-text:t" inset="0,0,0,0">
                    <w:txbxContent>
                      <w:p w14:paraId="6E14B87F" w14:textId="77777777" w:rsidR="00B152BD" w:rsidRDefault="00B152BD" w:rsidP="00644CC1">
                        <w:r>
                          <w:rPr>
                            <w:color w:val="000000"/>
                            <w:lang w:val="en-US"/>
                          </w:rPr>
                          <w:t>порядок</w:t>
                        </w:r>
                      </w:p>
                    </w:txbxContent>
                  </v:textbox>
                </v:rect>
                <v:rect id="Rectangle 186" o:spid="_x0000_s1654" style="position:absolute;left:28467;top:4359;width:317;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" filled="f" stroked="f">
                  <v:textbox style="mso-fit-shape-to-text:t" inset="0,0,0,0">
                    <w:txbxContent>
                      <w:p w14:paraId="385FA2E9" w14:textId="77777777" w:rsidR="00B152BD" w:rsidRDefault="00B152BD" w:rsidP="00644CC1">
                        <w:r>
                          <w:rPr>
                            <w:color w:val="000000"/>
                            <w:lang w:val="en-US"/>
                          </w:rPr>
                          <w:t xml:space="preserve"> </w:t>
                        </w:r>
                      </w:p>
                    </w:txbxContent>
                  </v:textbox>
                </v:rect>
                <v:shape id="Freeform 187" o:spid="_x0000_s1655" style="position:absolute;left:26130;top:1327;width:882;height:2713;visibility:visible;mso-wrap-style:square;v-text-anchor:top" coordsize="13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" path="m61,419r,-302l61,114r,-3l64,109r5,l72,109r3,2l78,114r,3l78,419r,3l75,424r-3,3l69,427r-5,l61,424r,-2l61,419xm,139l69,r70,139l,139xe" fillcolor="black" strokeweight=".15pt">
                  <v:path arrowok="t" o:connecttype="custom" o:connectlocs="24578890,169044740;24578890,47203424;24578890,45993080;24578890,44782736;25787688,43975839;27802351,43975839;29011149,43975839;30219947,44782736;31428745,45993080;31428745,47203424;31428745,169044740;31428745,170255085;30219947,171061981;29011149,172272325;27802351,172272325;25787688,172272325;24578890,171061981;24578890,170255085;24578890,169044740;24578890,169044740;0,56079281;27802351,0;56007635,56079281;0,56079281" o:connectangles="0,0,0,0,0,0,0,0,0,0,0,0,0,0,0,0,0,0,0,0,0,0,0,0"/>
                  <o:lock v:ext="edit" verticies="t"/>
                </v:shape>
                <v:shape id="Freeform 188" o:spid="_x0000_s1656" style="position:absolute;left:7353;top:1785;width:882;height:2739;visibility:visible;mso-wrap-style:square;v-text-anchor:top" coordsize="13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" path="m61,419r,-301l64,115r,-3l67,109r2,l75,109r3,3l78,115r3,3l81,419r-3,6l78,428r-3,l69,431r-2,-3l64,428r,-3l61,419xm,140l69,r70,140l,140xe" fillcolor="black" strokeweight=".15pt">
                  <v:path arrowok="t" o:connecttype="custom" o:connectlocs="24578890,169082147;24578890,47617407;25787688,46406794;25787688,45196182;26996486,43985570;27802351,43985570;30219947,43985570;31428745,45196182;31428745,46406794;32637543,47617407;32637543,169082147;31428745,171503371;31428745,172713983;30219947,172713983;27802351,173924595;26996486,172713983;25787688,172713983;25787688,171503371;24578890,169082147;24578890,169082147;0,56495228;27802351,0;56007635,56495228;0,56495228" o:connectangles="0,0,0,0,0,0,0,0,0,0,0,0,0,0,0,0,0,0,0,0,0,0,0,0"/>
                  <o:lock v:ext="edit" verticies="t"/>
                </v:shape>
                <v:rect id="Rectangle 189" o:spid="_x0000_s1657" style="position:absolute;left:4552;top:4327;width:5131;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" filled="f" stroked="f">
                  <v:textbox style="mso-fit-shape-to-text:t" inset="0,0,0,0">
                    <w:txbxContent>
                      <w:p w14:paraId="4A621956" w14:textId="77777777" w:rsidR="00B152BD" w:rsidRDefault="00B152BD" w:rsidP="00644CC1">
                        <w:r>
                          <w:rPr>
                            <w:color w:val="000000"/>
                            <w:lang w:val="en-US"/>
                          </w:rPr>
                          <w:t xml:space="preserve">скрытый </w:t>
                        </w:r>
                      </w:p>
                    </w:txbxContent>
                  </v:textbox>
                </v:rect>
                <v:rect id="Rectangle 190" o:spid="_x0000_s1658" style="position:absolute;left:5226;top:6049;width:4172;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" filled="f" stroked="f">
                  <v:textbox style="mso-fit-shape-to-text:t" inset="0,0,0,0">
                    <w:txbxContent>
                      <w:p w14:paraId="403A1E11" w14:textId="77777777" w:rsidR="00B152BD" w:rsidRDefault="00B152BD" w:rsidP="00644CC1">
                        <w:r>
                          <w:rPr>
                            <w:color w:val="000000"/>
                            <w:lang w:val="en-US"/>
                          </w:rPr>
                          <w:t>разряд</w:t>
                        </w:r>
                      </w:p>
                    </w:txbxContent>
                  </v:textbox>
                </v:rect>
                <v:rect id="Rectangle 191" o:spid="_x0000_s1659" style="position:absolute;left:9372;top:6049;width:318;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" filled="f" stroked="f">
                  <v:textbox style="mso-fit-shape-to-text:t" inset="0,0,0,0">
                    <w:txbxContent>
                      <w:p w14:paraId="724E9314" w14:textId="77777777" w:rsidR="00B152BD" w:rsidRDefault="00B152BD" w:rsidP="00644CC1">
                        <w:r>
                          <w:rPr>
                            <w:color w:val="000000"/>
                            <w:lang w:val="en-US"/>
                          </w:rPr>
                          <w:t xml:space="preserve"> </w:t>
                        </w:r>
                      </w:p>
                    </w:txbxContent>
                  </v:textbox>
                </v:rect>
                <w10:anchorlock/>
              </v:group>
            </w:pict>
          </mc:Fallback>
        </mc:AlternateContent>
      </w:r>
    </w:p>
    <w:p w14:paraId="3BD5BD85" w14:textId="77777777"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14:paraId="11D47A99"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14:paraId="1F700CE9"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28AC0B81"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14:paraId="6B422AED"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14:paraId="6475C8D8"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14:paraId="15A70553"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14:paraId="4384087C"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14:paraId="3B4653E4"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14:paraId="140D1950"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14:paraId="5590D07A"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14:paraId="2F9ABDED"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5E74EC43"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14:paraId="4698A4E6"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68FAEE3C"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14:paraId="7D925619"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14:paraId="71FE0945"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14:paraId="39B69693" w14:textId="77777777"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14:paraId="2CBB5EA5"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14:paraId="2B2AA03B"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14:paraId="1D51CB6E"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1A11BF28" wp14:editId="35DF12E9">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14:paraId="65F6063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2A58475D"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14:paraId="17B69228"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14:paraId="5211B41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14:paraId="0C35B81C" w14:textId="77777777"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14:paraId="03E4CC0A"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7B744225"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361A6D38"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14:paraId="2EDCC6DA" w14:textId="77777777"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14:paraId="66C553F0" w14:textId="77777777"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14:paraId="3B32079D"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14:paraId="095ADB52"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14:paraId="7D9C7EA0"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14:paraId="77B2B5E9" w14:textId="77777777"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14:anchorId="49E54305" wp14:editId="7B48F081">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14:paraId="1DF99A2B"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14:paraId="0B9C141A"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14:paraId="7DBBF0EC"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14:paraId="2E1698E1"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14:paraId="33F3AF0E"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14:paraId="268F7238"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14:paraId="681DA8C8"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14:paraId="54E0E3B6"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 xml:space="preserve">в четыре раза больше за счет </w:t>
      </w:r>
      <w:r w:rsidRPr="00AE7B16">
        <w:rPr>
          <w:rFonts w:ascii="Times New Roman" w:hAnsi="Times New Roman" w:cs="Times New Roman"/>
          <w:i/>
          <w:sz w:val="28"/>
          <w:szCs w:val="28"/>
        </w:rPr>
        <w:lastRenderedPageBreak/>
        <w:t>большего на единицу значения порядка и за счет использования целой единицы в мантиссе.</w:t>
      </w:r>
    </w:p>
    <w:p w14:paraId="528C9BE7"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14:paraId="7745BE23"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14:paraId="499C4105"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14:paraId="0A7743D9"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14:paraId="1C7285F2"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14:paraId="70894B89" w14:textId="77777777"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14:paraId="5E23B091" w14:textId="77777777"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14:paraId="1A3996CD" w14:textId="77777777"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14:paraId="2E5AEE12" w14:textId="77777777"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08"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14:paraId="716BF9D5"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14:paraId="565C63A7"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14:paraId="3167E080"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14:paraId="791C5860"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14:paraId="4F775ED3"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14:paraId="317D998C"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флаг вспомогательного переноса, в котором фиксируется межтетрадный перенос при сложении и межтетрадный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14:paraId="3A7861FB"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14:paraId="3753B705"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14:paraId="21A116AE" w14:textId="77777777"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и результат интерпретируются как знаковые числа. Аппаратно он формируется совпадением переносов из двух старших разрядов при сложении и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мов в два старших разряда при вычитании (если они совпадают, то флаг равен нулю). </w:t>
      </w:r>
    </w:p>
    <w:p w14:paraId="3BEFDF36"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14:paraId="7C52F7D3"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14:paraId="15FA585C"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14:paraId="401C7AE4"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14:paraId="1FA362E2" w14:textId="77777777"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lastRenderedPageBreak/>
        <w:t>Операции двоичного сложения реализуются поразрядно, начиная с младшего разряда, с учетом возникающих межразрядных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14:paraId="10853204" w14:textId="77777777" w:rsidTr="007F37E1">
        <w:trPr>
          <w:trHeight w:val="246"/>
        </w:trPr>
        <w:tc>
          <w:tcPr>
            <w:tcW w:w="949" w:type="dxa"/>
          </w:tcPr>
          <w:p w14:paraId="5A153AB6"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14:paraId="7B7A444F"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14:paraId="1C9B95FE" w14:textId="77777777"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14:paraId="17D5FE87"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14:paraId="07923EF0"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14:paraId="68266BA0" w14:textId="77777777" w:rsidTr="007F37E1">
        <w:trPr>
          <w:trHeight w:val="232"/>
        </w:trPr>
        <w:tc>
          <w:tcPr>
            <w:tcW w:w="949" w:type="dxa"/>
          </w:tcPr>
          <w:p w14:paraId="60DC791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51EB663"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647A293"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534942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4D238EB4"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1F5243F4" w14:textId="77777777" w:rsidTr="007F37E1">
        <w:trPr>
          <w:trHeight w:val="246"/>
        </w:trPr>
        <w:tc>
          <w:tcPr>
            <w:tcW w:w="949" w:type="dxa"/>
          </w:tcPr>
          <w:p w14:paraId="24FBC9F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A7FF7B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A4E683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D01E0A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0C1511A3"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0267DA75" w14:textId="77777777" w:rsidTr="007F37E1">
        <w:trPr>
          <w:trHeight w:val="246"/>
        </w:trPr>
        <w:tc>
          <w:tcPr>
            <w:tcW w:w="949" w:type="dxa"/>
          </w:tcPr>
          <w:p w14:paraId="3205A1C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D1C7410"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679D4DB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8BA953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48FBE40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57834C2C" w14:textId="77777777" w:rsidTr="007F37E1">
        <w:trPr>
          <w:trHeight w:val="246"/>
        </w:trPr>
        <w:tc>
          <w:tcPr>
            <w:tcW w:w="949" w:type="dxa"/>
          </w:tcPr>
          <w:p w14:paraId="65345BE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24B7470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62C9D4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89B70EF"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1E485220"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4BDF121E" w14:textId="77777777" w:rsidTr="007F37E1">
        <w:trPr>
          <w:trHeight w:val="232"/>
        </w:trPr>
        <w:tc>
          <w:tcPr>
            <w:tcW w:w="949" w:type="dxa"/>
          </w:tcPr>
          <w:p w14:paraId="630E16D0"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E8E19CE"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C80D16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4EEF10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2DA2713E"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313E69EC" w14:textId="77777777" w:rsidTr="007F37E1">
        <w:trPr>
          <w:trHeight w:val="246"/>
        </w:trPr>
        <w:tc>
          <w:tcPr>
            <w:tcW w:w="949" w:type="dxa"/>
          </w:tcPr>
          <w:p w14:paraId="47C6E46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4347B7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5C7235D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48935C1"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3EDFF81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24564CA6" w14:textId="77777777" w:rsidTr="007F37E1">
        <w:trPr>
          <w:trHeight w:val="246"/>
        </w:trPr>
        <w:tc>
          <w:tcPr>
            <w:tcW w:w="949" w:type="dxa"/>
          </w:tcPr>
          <w:p w14:paraId="4272401A"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411F63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01F94D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69DD56B"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3011577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0A23754D" w14:textId="77777777" w:rsidTr="007F37E1">
        <w:trPr>
          <w:trHeight w:val="246"/>
        </w:trPr>
        <w:tc>
          <w:tcPr>
            <w:tcW w:w="949" w:type="dxa"/>
          </w:tcPr>
          <w:p w14:paraId="1DC747E9"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11E73B0"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848E9B4"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03A4BC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077AB94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bl>
    <w:p w14:paraId="0D57B28A" w14:textId="77777777" w:rsidR="003723BF" w:rsidRDefault="003723BF" w:rsidP="003723BF">
      <w:pPr>
        <w:tabs>
          <w:tab w:val="left" w:pos="2480"/>
        </w:tabs>
        <w:ind w:hanging="180"/>
        <w:rPr>
          <w:sz w:val="28"/>
          <w:szCs w:val="28"/>
          <w:lang w:val="en-US"/>
        </w:rPr>
      </w:pPr>
    </w:p>
    <w:p w14:paraId="78690802" w14:textId="77777777" w:rsidR="001D5437" w:rsidRDefault="001D5437" w:rsidP="003723BF">
      <w:pPr>
        <w:tabs>
          <w:tab w:val="left" w:pos="2480"/>
        </w:tabs>
        <w:ind w:hanging="180"/>
        <w:rPr>
          <w:b/>
          <w:bCs/>
          <w:sz w:val="28"/>
          <w:szCs w:val="28"/>
          <w:lang w:val="en-US"/>
        </w:rPr>
      </w:pPr>
    </w:p>
    <w:p w14:paraId="7065378C" w14:textId="77777777" w:rsidR="001D5437" w:rsidRDefault="001D5437" w:rsidP="003723BF">
      <w:pPr>
        <w:tabs>
          <w:tab w:val="left" w:pos="2480"/>
        </w:tabs>
        <w:ind w:hanging="180"/>
        <w:rPr>
          <w:b/>
          <w:bCs/>
          <w:sz w:val="28"/>
          <w:szCs w:val="28"/>
          <w:lang w:val="en-US"/>
        </w:rPr>
      </w:pPr>
    </w:p>
    <w:p w14:paraId="7610FBC1" w14:textId="77777777" w:rsidR="001D5437" w:rsidRDefault="001D5437" w:rsidP="003723BF">
      <w:pPr>
        <w:tabs>
          <w:tab w:val="left" w:pos="2480"/>
        </w:tabs>
        <w:ind w:hanging="180"/>
        <w:rPr>
          <w:b/>
          <w:bCs/>
          <w:sz w:val="28"/>
          <w:szCs w:val="28"/>
          <w:lang w:val="en-US"/>
        </w:rPr>
      </w:pPr>
    </w:p>
    <w:p w14:paraId="04970BBC"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31A9DF13"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5CDFA315"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14:paraId="0A804BE7"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76EC8646" w14:textId="77777777"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6AE835D2" w14:textId="77777777"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14:paraId="6965A602" w14:textId="77777777"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14:paraId="7B9E8A24" w14:textId="77777777"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14:paraId="0C268B1B"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14:paraId="3DB34062"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межразрядные переносы, возникающие при сложении;</w:t>
      </w:r>
    </w:p>
    <w:p w14:paraId="20B9C493"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 xml:space="preserve">(Зн)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14:paraId="11B6EE22"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 xml:space="preserve">(БзИ)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14:paraId="31DA40B4"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14:paraId="1CF115A1"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14:paraId="67D78BF7" w14:textId="77777777"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14:paraId="532171B3" w14:textId="77777777"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14:paraId="4513BA3E" w14:textId="77777777"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14:paraId="20DCAAAD" w14:textId="77777777"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14:paraId="4C8C73A2" w14:textId="77777777"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
        <w:gridCol w:w="342"/>
        <w:gridCol w:w="343"/>
        <w:gridCol w:w="343"/>
        <w:gridCol w:w="343"/>
        <w:gridCol w:w="343"/>
        <w:gridCol w:w="343"/>
        <w:gridCol w:w="343"/>
        <w:gridCol w:w="343"/>
        <w:gridCol w:w="226"/>
        <w:gridCol w:w="1161"/>
        <w:gridCol w:w="226"/>
        <w:gridCol w:w="1481"/>
      </w:tblGrid>
      <w:tr w:rsidR="003723BF" w:rsidRPr="001D5437" w14:paraId="6A015E0F" w14:textId="77777777" w:rsidTr="001D5437">
        <w:trPr>
          <w:trHeight w:val="300"/>
          <w:jc w:val="center"/>
        </w:trPr>
        <w:tc>
          <w:tcPr>
            <w:tcW w:w="0" w:type="auto"/>
            <w:gridSpan w:val="9"/>
            <w:vAlign w:val="center"/>
          </w:tcPr>
          <w:p w14:paraId="433CDDF3" w14:textId="77777777"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14:paraId="111B93CA" w14:textId="77777777" w:rsidR="003723BF" w:rsidRPr="001D5437" w:rsidRDefault="003723BF" w:rsidP="003723BF">
            <w:pPr>
              <w:jc w:val="center"/>
              <w:rPr>
                <w:sz w:val="24"/>
                <w:szCs w:val="24"/>
              </w:rPr>
            </w:pPr>
            <w:r w:rsidRPr="001D5437">
              <w:rPr>
                <w:sz w:val="24"/>
                <w:szCs w:val="24"/>
              </w:rPr>
              <w:t>Интерпретации</w:t>
            </w:r>
          </w:p>
        </w:tc>
      </w:tr>
      <w:tr w:rsidR="003723BF" w:rsidRPr="001D5437" w14:paraId="3E67E98B" w14:textId="77777777" w:rsidTr="001D5437">
        <w:trPr>
          <w:trHeight w:val="300"/>
          <w:jc w:val="center"/>
        </w:trPr>
        <w:tc>
          <w:tcPr>
            <w:tcW w:w="0" w:type="auto"/>
            <w:vAlign w:val="center"/>
          </w:tcPr>
          <w:p w14:paraId="51824FB2" w14:textId="77777777" w:rsidR="003723BF" w:rsidRPr="001D5437" w:rsidRDefault="003723BF" w:rsidP="003723BF">
            <w:pPr>
              <w:jc w:val="center"/>
              <w:rPr>
                <w:sz w:val="24"/>
                <w:szCs w:val="24"/>
              </w:rPr>
            </w:pPr>
          </w:p>
        </w:tc>
        <w:tc>
          <w:tcPr>
            <w:tcW w:w="0" w:type="auto"/>
            <w:vAlign w:val="center"/>
          </w:tcPr>
          <w:p w14:paraId="0F384F3C" w14:textId="77777777" w:rsidR="003723BF" w:rsidRPr="001D5437" w:rsidRDefault="003723BF" w:rsidP="003723BF">
            <w:pPr>
              <w:jc w:val="center"/>
              <w:rPr>
                <w:sz w:val="24"/>
                <w:szCs w:val="24"/>
              </w:rPr>
            </w:pPr>
          </w:p>
        </w:tc>
        <w:tc>
          <w:tcPr>
            <w:tcW w:w="0" w:type="auto"/>
            <w:vAlign w:val="center"/>
          </w:tcPr>
          <w:p w14:paraId="7E447607" w14:textId="7B8AA9A3" w:rsidR="003723BF" w:rsidRPr="001D5437" w:rsidRDefault="00A0500F" w:rsidP="003723BF">
            <w:pPr>
              <w:jc w:val="center"/>
              <w:rPr>
                <w:sz w:val="24"/>
                <w:szCs w:val="24"/>
              </w:rPr>
            </w:pPr>
            <w:r>
              <w:rPr>
                <w:noProof/>
                <w:sz w:val="24"/>
                <w:szCs w:val="24"/>
              </w:rPr>
              <mc:AlternateContent>
                <mc:Choice Requires="wpg">
                  <w:drawing>
                    <wp:anchor distT="0" distB="0" distL="114300" distR="114300" simplePos="0" relativeHeight="251559936" behindDoc="0" locked="1" layoutInCell="1" allowOverlap="1" wp14:anchorId="383F6EF6" wp14:editId="48A4F653">
                      <wp:simplePos x="0" y="0"/>
                      <wp:positionH relativeFrom="column">
                        <wp:posOffset>-4445</wp:posOffset>
                      </wp:positionH>
                      <wp:positionV relativeFrom="paragraph">
                        <wp:posOffset>86360</wp:posOffset>
                      </wp:positionV>
                      <wp:extent cx="1352550" cy="114935"/>
                      <wp:effectExtent l="0" t="0" r="0" b="0"/>
                      <wp:wrapNone/>
                      <wp:docPr id="666" name="Группа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2550" cy="114935"/>
                                <a:chOff x="4221" y="2214"/>
                                <a:chExt cx="2130" cy="181"/>
                              </a:xfrm>
                            </wpg:grpSpPr>
                            <wps:wsp>
                              <wps:cNvPr id="667" name="Freeform 22"/>
                              <wps:cNvSpPr>
                                <a:spLocks/>
                              </wps:cNvSpPr>
                              <wps:spPr bwMode="auto">
                                <a:xfrm>
                                  <a:off x="6021" y="2214"/>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23"/>
                              <wps:cNvSpPr>
                                <a:spLocks/>
                              </wps:cNvSpPr>
                              <wps:spPr bwMode="auto">
                                <a:xfrm>
                                  <a:off x="4581" y="221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9" name="Freeform 24"/>
                              <wps:cNvSpPr>
                                <a:spLocks/>
                              </wps:cNvSpPr>
                              <wps:spPr bwMode="auto">
                                <a:xfrm>
                                  <a:off x="4221" y="2214"/>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1E49B" id="Группа 826" o:spid="_x0000_s1026" style="position:absolute;margin-left:-.35pt;margin-top:6.8pt;width:106.5pt;height:9.05pt;z-index:251559936" coordorigin="4221,2214" coordsize="21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">
                      <v:shape id="Freeform 22" o:spid="_x0000_s1027" style="position:absolute;left:6021;top:2214;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1028" style="position:absolute;left:4581;top:221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1029" style="position:absolute;left:4221;top:2214;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mc:Fallback>
              </mc:AlternateContent>
            </w:r>
          </w:p>
        </w:tc>
        <w:tc>
          <w:tcPr>
            <w:tcW w:w="0" w:type="auto"/>
            <w:vAlign w:val="center"/>
          </w:tcPr>
          <w:p w14:paraId="2370E474" w14:textId="77777777" w:rsidR="003723BF" w:rsidRPr="001D5437" w:rsidRDefault="003723BF" w:rsidP="003723BF">
            <w:pPr>
              <w:jc w:val="center"/>
              <w:rPr>
                <w:sz w:val="24"/>
                <w:szCs w:val="24"/>
              </w:rPr>
            </w:pPr>
          </w:p>
        </w:tc>
        <w:tc>
          <w:tcPr>
            <w:tcW w:w="0" w:type="auto"/>
            <w:vAlign w:val="center"/>
          </w:tcPr>
          <w:p w14:paraId="3CF8FDFF" w14:textId="77777777" w:rsidR="003723BF" w:rsidRPr="001D5437" w:rsidRDefault="003723BF" w:rsidP="003723BF">
            <w:pPr>
              <w:jc w:val="center"/>
              <w:rPr>
                <w:sz w:val="24"/>
                <w:szCs w:val="24"/>
              </w:rPr>
            </w:pPr>
          </w:p>
        </w:tc>
        <w:tc>
          <w:tcPr>
            <w:tcW w:w="0" w:type="auto"/>
            <w:vAlign w:val="center"/>
          </w:tcPr>
          <w:p w14:paraId="373500E5" w14:textId="77777777" w:rsidR="003723BF" w:rsidRPr="001D5437" w:rsidRDefault="003723BF" w:rsidP="003723BF">
            <w:pPr>
              <w:jc w:val="center"/>
              <w:rPr>
                <w:sz w:val="24"/>
                <w:szCs w:val="24"/>
              </w:rPr>
            </w:pPr>
          </w:p>
        </w:tc>
        <w:tc>
          <w:tcPr>
            <w:tcW w:w="0" w:type="auto"/>
            <w:vAlign w:val="center"/>
          </w:tcPr>
          <w:p w14:paraId="07702231" w14:textId="77777777" w:rsidR="003723BF" w:rsidRPr="001D5437" w:rsidRDefault="003723BF" w:rsidP="003723BF">
            <w:pPr>
              <w:jc w:val="center"/>
              <w:rPr>
                <w:sz w:val="24"/>
                <w:szCs w:val="24"/>
              </w:rPr>
            </w:pPr>
          </w:p>
        </w:tc>
        <w:tc>
          <w:tcPr>
            <w:tcW w:w="0" w:type="auto"/>
            <w:vAlign w:val="center"/>
          </w:tcPr>
          <w:p w14:paraId="73DC72D6" w14:textId="77777777" w:rsidR="003723BF" w:rsidRPr="001D5437" w:rsidRDefault="003723BF" w:rsidP="003723BF">
            <w:pPr>
              <w:jc w:val="center"/>
              <w:rPr>
                <w:sz w:val="24"/>
                <w:szCs w:val="24"/>
              </w:rPr>
            </w:pPr>
          </w:p>
        </w:tc>
        <w:tc>
          <w:tcPr>
            <w:tcW w:w="0" w:type="auto"/>
            <w:vAlign w:val="center"/>
          </w:tcPr>
          <w:p w14:paraId="6B2E6F0E" w14:textId="77777777" w:rsidR="003723BF" w:rsidRPr="001D5437" w:rsidRDefault="003723BF" w:rsidP="003723BF">
            <w:pPr>
              <w:jc w:val="center"/>
              <w:rPr>
                <w:sz w:val="24"/>
                <w:szCs w:val="24"/>
              </w:rPr>
            </w:pPr>
          </w:p>
        </w:tc>
        <w:tc>
          <w:tcPr>
            <w:tcW w:w="0" w:type="auto"/>
            <w:vAlign w:val="center"/>
          </w:tcPr>
          <w:p w14:paraId="6F675AE7" w14:textId="77777777" w:rsidR="003723BF" w:rsidRPr="001D5437" w:rsidRDefault="003723BF" w:rsidP="003723BF">
            <w:pPr>
              <w:jc w:val="center"/>
              <w:rPr>
                <w:sz w:val="24"/>
                <w:szCs w:val="24"/>
              </w:rPr>
            </w:pPr>
          </w:p>
        </w:tc>
        <w:tc>
          <w:tcPr>
            <w:tcW w:w="0" w:type="auto"/>
            <w:vAlign w:val="center"/>
          </w:tcPr>
          <w:p w14:paraId="6B1742A2" w14:textId="77777777" w:rsidR="003723BF" w:rsidRPr="001D5437" w:rsidRDefault="003723BF" w:rsidP="003723BF">
            <w:pPr>
              <w:jc w:val="center"/>
              <w:rPr>
                <w:sz w:val="24"/>
                <w:szCs w:val="24"/>
              </w:rPr>
            </w:pPr>
            <w:r w:rsidRPr="001D5437">
              <w:rPr>
                <w:sz w:val="24"/>
                <w:szCs w:val="24"/>
              </w:rPr>
              <w:t>Знаковая</w:t>
            </w:r>
          </w:p>
        </w:tc>
        <w:tc>
          <w:tcPr>
            <w:tcW w:w="0" w:type="auto"/>
            <w:vAlign w:val="center"/>
          </w:tcPr>
          <w:p w14:paraId="76641E49" w14:textId="77777777" w:rsidR="003723BF" w:rsidRPr="001D5437" w:rsidRDefault="003723BF" w:rsidP="003723BF">
            <w:pPr>
              <w:jc w:val="center"/>
              <w:rPr>
                <w:sz w:val="24"/>
                <w:szCs w:val="24"/>
              </w:rPr>
            </w:pPr>
          </w:p>
        </w:tc>
        <w:tc>
          <w:tcPr>
            <w:tcW w:w="0" w:type="auto"/>
            <w:vAlign w:val="center"/>
          </w:tcPr>
          <w:p w14:paraId="79EAC3D6" w14:textId="77777777" w:rsidR="003723BF" w:rsidRPr="001D5437" w:rsidRDefault="003723BF" w:rsidP="003723BF">
            <w:pPr>
              <w:jc w:val="center"/>
              <w:rPr>
                <w:sz w:val="24"/>
                <w:szCs w:val="24"/>
              </w:rPr>
            </w:pPr>
            <w:r w:rsidRPr="001D5437">
              <w:rPr>
                <w:sz w:val="24"/>
                <w:szCs w:val="24"/>
              </w:rPr>
              <w:t>Беззнаковая</w:t>
            </w:r>
          </w:p>
        </w:tc>
      </w:tr>
      <w:tr w:rsidR="003723BF" w:rsidRPr="001D5437" w14:paraId="78FBE068" w14:textId="77777777" w:rsidTr="001D5437">
        <w:trPr>
          <w:trHeight w:val="300"/>
          <w:jc w:val="center"/>
        </w:trPr>
        <w:tc>
          <w:tcPr>
            <w:tcW w:w="0" w:type="auto"/>
            <w:vAlign w:val="center"/>
          </w:tcPr>
          <w:p w14:paraId="33775CA1" w14:textId="0F428CF4" w:rsidR="003723BF" w:rsidRPr="001D5437" w:rsidRDefault="00A0500F" w:rsidP="003723BF">
            <w:pPr>
              <w:jc w:val="center"/>
              <w:rPr>
                <w:sz w:val="24"/>
                <w:szCs w:val="24"/>
                <w:vertAlign w:val="subscript"/>
              </w:rPr>
            </w:pPr>
            <w:r>
              <w:rPr>
                <w:i/>
                <w:noProof/>
                <w:sz w:val="24"/>
                <w:szCs w:val="24"/>
              </w:rPr>
              <mc:AlternateContent>
                <mc:Choice Requires="wpg">
                  <w:drawing>
                    <wp:anchor distT="0" distB="0" distL="114300" distR="114300" simplePos="0" relativeHeight="251558912" behindDoc="0" locked="1" layoutInCell="1" allowOverlap="1" wp14:anchorId="7490B4FF" wp14:editId="69AC3A39">
                      <wp:simplePos x="0" y="0"/>
                      <wp:positionH relativeFrom="column">
                        <wp:posOffset>-222885</wp:posOffset>
                      </wp:positionH>
                      <wp:positionV relativeFrom="page">
                        <wp:posOffset>107315</wp:posOffset>
                      </wp:positionV>
                      <wp:extent cx="143510" cy="142875"/>
                      <wp:effectExtent l="0" t="0" r="8890" b="9525"/>
                      <wp:wrapNone/>
                      <wp:docPr id="663" name="Группа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664" name="Line 19"/>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5" name="Line 20"/>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CE917F" id="Группа 822" o:spid="_x0000_s1026" style="position:absolute;margin-left:-17.55pt;margin-top:8.45pt;width:11.3pt;height:11.25pt;z-index:251558912;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">
                      <v:line id="Line 19"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"/>
                      <v:line id="Line 20"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"/>
                      <w10:wrap anchory="page"/>
                      <w10:anchorlock/>
                    </v:group>
                  </w:pict>
                </mc:Fallback>
              </mc:AlternateConten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14:paraId="05294BE2"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1C50C3D8"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6175E56C"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02EF43AB"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3003AC06"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17EB1ECD"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320966EE"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2DBE84BD"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00F71D0F" w14:textId="77777777" w:rsidR="003723BF" w:rsidRPr="001D5437" w:rsidRDefault="003723BF" w:rsidP="003723BF">
            <w:pPr>
              <w:jc w:val="center"/>
              <w:rPr>
                <w:sz w:val="24"/>
                <w:szCs w:val="24"/>
              </w:rPr>
            </w:pPr>
          </w:p>
        </w:tc>
        <w:tc>
          <w:tcPr>
            <w:tcW w:w="0" w:type="auto"/>
            <w:vAlign w:val="center"/>
          </w:tcPr>
          <w:p w14:paraId="2322661F" w14:textId="46E09D66" w:rsidR="003723BF" w:rsidRPr="001D5437" w:rsidRDefault="00A0500F" w:rsidP="003723BF">
            <w:pPr>
              <w:jc w:val="center"/>
              <w:rPr>
                <w:sz w:val="24"/>
                <w:szCs w:val="24"/>
              </w:rPr>
            </w:pPr>
            <w:r>
              <w:rPr>
                <w:noProof/>
                <w:sz w:val="24"/>
                <w:szCs w:val="24"/>
              </w:rPr>
              <mc:AlternateContent>
                <mc:Choice Requires="wpg">
                  <w:drawing>
                    <wp:anchor distT="0" distB="0" distL="114300" distR="114300" simplePos="0" relativeHeight="251556864" behindDoc="0" locked="1" layoutInCell="1" allowOverlap="1" wp14:anchorId="6E7C8E79" wp14:editId="0609F3F4">
                      <wp:simplePos x="0" y="0"/>
                      <wp:positionH relativeFrom="column">
                        <wp:posOffset>-51435</wp:posOffset>
                      </wp:positionH>
                      <wp:positionV relativeFrom="paragraph">
                        <wp:posOffset>99695</wp:posOffset>
                      </wp:positionV>
                      <wp:extent cx="143510" cy="142875"/>
                      <wp:effectExtent l="0" t="0" r="8890" b="9525"/>
                      <wp:wrapNone/>
                      <wp:docPr id="660" name="Группа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661" name="Line 13"/>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2" name="Line 14"/>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038195" id="Группа 819" o:spid="_x0000_s1026" style="position:absolute;margin-left:-4.05pt;margin-top:7.85pt;width:11.3pt;height:11.25pt;z-index:251556864"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">
                      <v:line id="Line 13"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"/>
                      <v:line id="Line 14"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"/>
                      <w10:anchorlock/>
                    </v:group>
                  </w:pict>
                </mc:Fallback>
              </mc:AlternateContent>
            </w:r>
            <w:r w:rsidR="003723BF" w:rsidRPr="001D5437">
              <w:rPr>
                <w:sz w:val="24"/>
                <w:szCs w:val="24"/>
              </w:rPr>
              <w:t>57</w:t>
            </w:r>
          </w:p>
        </w:tc>
        <w:tc>
          <w:tcPr>
            <w:tcW w:w="0" w:type="auto"/>
            <w:vAlign w:val="center"/>
          </w:tcPr>
          <w:p w14:paraId="79B48A67" w14:textId="77777777" w:rsidR="003723BF" w:rsidRPr="001D5437" w:rsidRDefault="003723BF" w:rsidP="003723BF">
            <w:pPr>
              <w:jc w:val="center"/>
              <w:rPr>
                <w:sz w:val="24"/>
                <w:szCs w:val="24"/>
              </w:rPr>
            </w:pPr>
          </w:p>
        </w:tc>
        <w:tc>
          <w:tcPr>
            <w:tcW w:w="0" w:type="auto"/>
            <w:vAlign w:val="center"/>
          </w:tcPr>
          <w:p w14:paraId="1E2E8047" w14:textId="5BC39B51" w:rsidR="003723BF" w:rsidRPr="001D5437" w:rsidRDefault="00A0500F" w:rsidP="003723BF">
            <w:pPr>
              <w:jc w:val="center"/>
              <w:rPr>
                <w:sz w:val="24"/>
                <w:szCs w:val="24"/>
              </w:rPr>
            </w:pPr>
            <w:r>
              <w:rPr>
                <w:noProof/>
                <w:sz w:val="24"/>
                <w:szCs w:val="24"/>
              </w:rPr>
              <mc:AlternateContent>
                <mc:Choice Requires="wpg">
                  <w:drawing>
                    <wp:anchor distT="0" distB="0" distL="114300" distR="114300" simplePos="0" relativeHeight="251557888" behindDoc="0" locked="1" layoutInCell="1" allowOverlap="1" wp14:anchorId="3B72B144" wp14:editId="5505D4DA">
                      <wp:simplePos x="0" y="0"/>
                      <wp:positionH relativeFrom="column">
                        <wp:posOffset>-36830</wp:posOffset>
                      </wp:positionH>
                      <wp:positionV relativeFrom="paragraph">
                        <wp:posOffset>98425</wp:posOffset>
                      </wp:positionV>
                      <wp:extent cx="143510" cy="142875"/>
                      <wp:effectExtent l="0" t="0" r="8890" b="9525"/>
                      <wp:wrapNone/>
                      <wp:docPr id="657" name="Группа 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658" name="Line 16"/>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9" name="Line 17"/>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E5CB22" id="Группа 816" o:spid="_x0000_s1026" style="position:absolute;margin-left:-2.9pt;margin-top:7.75pt;width:11.3pt;height:11.25pt;z-index:251557888"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">
                      <v:line id="Line 16"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"/>
                      <v:line id="Line 17"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"/>
                      <w10:anchorlock/>
                    </v:group>
                  </w:pict>
                </mc:Fallback>
              </mc:AlternateContent>
            </w:r>
            <w:r w:rsidR="003723BF" w:rsidRPr="001D5437">
              <w:rPr>
                <w:sz w:val="24"/>
                <w:szCs w:val="24"/>
              </w:rPr>
              <w:t>57</w:t>
            </w:r>
          </w:p>
        </w:tc>
      </w:tr>
      <w:tr w:rsidR="003723BF" w:rsidRPr="001D5437" w14:paraId="5F859636" w14:textId="77777777" w:rsidTr="001D5437">
        <w:trPr>
          <w:trHeight w:val="300"/>
          <w:jc w:val="center"/>
        </w:trPr>
        <w:tc>
          <w:tcPr>
            <w:tcW w:w="0" w:type="auto"/>
            <w:tcBorders>
              <w:bottom w:val="single" w:sz="12" w:space="0" w:color="auto"/>
            </w:tcBorders>
            <w:vAlign w:val="center"/>
          </w:tcPr>
          <w:p w14:paraId="71DCF3F5" w14:textId="77777777"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14:paraId="4487F9B6"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2F8390C3"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655553EB"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1581385D"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195C0108"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9A0610D"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18B82510"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6B729BAB"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26CAEC8E"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51E1B9C2" w14:textId="77777777" w:rsidR="003723BF" w:rsidRPr="001D5437" w:rsidRDefault="003723BF" w:rsidP="003723BF">
            <w:pPr>
              <w:jc w:val="center"/>
              <w:rPr>
                <w:sz w:val="24"/>
                <w:szCs w:val="24"/>
              </w:rPr>
            </w:pPr>
            <w:r w:rsidRPr="001D5437">
              <w:rPr>
                <w:sz w:val="24"/>
                <w:szCs w:val="24"/>
              </w:rPr>
              <w:t>49</w:t>
            </w:r>
          </w:p>
        </w:tc>
        <w:tc>
          <w:tcPr>
            <w:tcW w:w="0" w:type="auto"/>
            <w:vAlign w:val="center"/>
          </w:tcPr>
          <w:p w14:paraId="5BA02DD4"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2B0AFC80" w14:textId="77777777" w:rsidR="003723BF" w:rsidRPr="001D5437" w:rsidRDefault="003723BF" w:rsidP="003723BF">
            <w:pPr>
              <w:jc w:val="center"/>
              <w:rPr>
                <w:sz w:val="24"/>
                <w:szCs w:val="24"/>
              </w:rPr>
            </w:pPr>
            <w:r w:rsidRPr="001D5437">
              <w:rPr>
                <w:sz w:val="24"/>
                <w:szCs w:val="24"/>
              </w:rPr>
              <w:t>49</w:t>
            </w:r>
          </w:p>
        </w:tc>
      </w:tr>
      <w:tr w:rsidR="003723BF" w:rsidRPr="001D5437" w14:paraId="38322CD3" w14:textId="77777777" w:rsidTr="001D5437">
        <w:trPr>
          <w:trHeight w:val="280"/>
          <w:jc w:val="center"/>
        </w:trPr>
        <w:tc>
          <w:tcPr>
            <w:tcW w:w="0" w:type="auto"/>
            <w:tcBorders>
              <w:top w:val="single" w:sz="12" w:space="0" w:color="auto"/>
            </w:tcBorders>
            <w:vAlign w:val="center"/>
          </w:tcPr>
          <w:p w14:paraId="22E07C0C" w14:textId="77777777" w:rsidR="003723BF" w:rsidRPr="001D5437" w:rsidRDefault="003723BF" w:rsidP="003723BF">
            <w:pPr>
              <w:jc w:val="center"/>
              <w:rPr>
                <w:sz w:val="24"/>
                <w:szCs w:val="24"/>
                <w:vertAlign w:val="subscript"/>
              </w:rPr>
            </w:pPr>
            <w:r w:rsidRPr="006C1ED4">
              <w:rPr>
                <w:i/>
                <w:sz w:val="24"/>
                <w:szCs w:val="24"/>
              </w:rPr>
              <w:t>С</w:t>
            </w:r>
            <w:r w:rsidRPr="001D5437">
              <w:rPr>
                <w:sz w:val="24"/>
                <w:szCs w:val="24"/>
                <w:vertAlign w:val="subscript"/>
              </w:rPr>
              <w:t>пр.</w:t>
            </w:r>
          </w:p>
        </w:tc>
        <w:tc>
          <w:tcPr>
            <w:tcW w:w="0" w:type="auto"/>
            <w:tcBorders>
              <w:right w:val="single" w:sz="24" w:space="0" w:color="auto"/>
            </w:tcBorders>
            <w:vAlign w:val="center"/>
          </w:tcPr>
          <w:p w14:paraId="19039774"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39D5EE5F"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5F2672F3"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6114B635"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729EF89A"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57B4149E"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3287E829"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22E242EA"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5D2DD290"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41F3CA0F" w14:textId="77777777" w:rsidR="003723BF" w:rsidRPr="001D5437" w:rsidRDefault="003723BF" w:rsidP="003723BF">
            <w:pPr>
              <w:jc w:val="center"/>
              <w:rPr>
                <w:sz w:val="24"/>
                <w:szCs w:val="24"/>
              </w:rPr>
            </w:pPr>
            <w:r w:rsidRPr="001D5437">
              <w:rPr>
                <w:sz w:val="24"/>
                <w:szCs w:val="24"/>
              </w:rPr>
              <w:t>106</w:t>
            </w:r>
          </w:p>
        </w:tc>
        <w:tc>
          <w:tcPr>
            <w:tcW w:w="0" w:type="auto"/>
            <w:vAlign w:val="center"/>
          </w:tcPr>
          <w:p w14:paraId="409B82EE"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28FACA5D" w14:textId="77777777"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22"/>
      </w:tblGrid>
      <w:tr w:rsidR="0078204A" w:rsidRPr="00A257B0" w14:paraId="73419376" w14:textId="77777777" w:rsidTr="0078204A">
        <w:tc>
          <w:tcPr>
            <w:tcW w:w="0" w:type="auto"/>
            <w:vAlign w:val="center"/>
          </w:tcPr>
          <w:p w14:paraId="77EE68B9" w14:textId="77777777" w:rsidR="0078204A" w:rsidRPr="00A257B0" w:rsidRDefault="0078204A" w:rsidP="00DF1CA4">
            <w:pPr>
              <w:spacing w:after="120"/>
              <w:ind w:left="-14"/>
              <w:jc w:val="center"/>
              <w:rPr>
                <w:sz w:val="28"/>
                <w:szCs w:val="28"/>
              </w:rPr>
            </w:pPr>
            <w:r w:rsidRPr="00A257B0">
              <w:rPr>
                <w:sz w:val="28"/>
                <w:szCs w:val="28"/>
                <w:lang w:val="en-US"/>
              </w:rPr>
              <w:t>CF=0</w:t>
            </w:r>
            <w:r w:rsidRPr="00A257B0">
              <w:rPr>
                <w:sz w:val="28"/>
                <w:szCs w:val="28"/>
              </w:rPr>
              <w:t>,</w:t>
            </w:r>
          </w:p>
        </w:tc>
        <w:tc>
          <w:tcPr>
            <w:tcW w:w="812" w:type="dxa"/>
            <w:vAlign w:val="center"/>
          </w:tcPr>
          <w:p w14:paraId="10348BC1" w14:textId="77777777"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14:paraId="4AE2190B" w14:textId="77777777"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14:paraId="5EE7A219" w14:textId="77777777"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14:paraId="77427085" w14:textId="77777777"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14:paraId="4AE39D8B" w14:textId="77777777"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14:paraId="191FC7D2" w14:textId="77777777" w:rsidR="0078204A" w:rsidRPr="00A257B0" w:rsidRDefault="0078204A" w:rsidP="00DF1CA4">
            <w:pPr>
              <w:spacing w:after="120"/>
              <w:jc w:val="center"/>
              <w:rPr>
                <w:sz w:val="28"/>
                <w:szCs w:val="28"/>
                <w:lang w:val="en-US"/>
              </w:rPr>
            </w:pPr>
          </w:p>
        </w:tc>
      </w:tr>
    </w:tbl>
    <w:p w14:paraId="35C2FD58" w14:textId="77777777"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78204A" w:rsidRPr="006C2FA2" w14:paraId="02F7C0EF" w14:textId="77777777" w:rsidTr="008242CD">
        <w:trPr>
          <w:trHeight w:val="300"/>
          <w:jc w:val="center"/>
        </w:trPr>
        <w:tc>
          <w:tcPr>
            <w:tcW w:w="0" w:type="auto"/>
            <w:gridSpan w:val="9"/>
            <w:vAlign w:val="center"/>
          </w:tcPr>
          <w:p w14:paraId="147DECF7" w14:textId="77777777"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14:paraId="3DF88AF5" w14:textId="77777777" w:rsidR="0078204A" w:rsidRPr="0078204A" w:rsidRDefault="0078204A" w:rsidP="008242CD">
            <w:pPr>
              <w:jc w:val="center"/>
              <w:rPr>
                <w:sz w:val="24"/>
                <w:szCs w:val="24"/>
              </w:rPr>
            </w:pPr>
            <w:r w:rsidRPr="0078204A">
              <w:rPr>
                <w:sz w:val="24"/>
                <w:szCs w:val="24"/>
              </w:rPr>
              <w:t>Интерпретации</w:t>
            </w:r>
          </w:p>
        </w:tc>
      </w:tr>
      <w:tr w:rsidR="0078204A" w:rsidRPr="006C2FA2" w14:paraId="21886C4A" w14:textId="77777777" w:rsidTr="008242CD">
        <w:trPr>
          <w:trHeight w:val="300"/>
          <w:jc w:val="center"/>
        </w:trPr>
        <w:tc>
          <w:tcPr>
            <w:tcW w:w="0" w:type="auto"/>
            <w:vAlign w:val="center"/>
          </w:tcPr>
          <w:p w14:paraId="75B141D3" w14:textId="4E3B4BFE" w:rsidR="0078204A" w:rsidRDefault="00A0500F" w:rsidP="008242CD">
            <w:pPr>
              <w:jc w:val="center"/>
            </w:pPr>
            <w:r>
              <w:rPr>
                <w:noProof/>
              </w:rPr>
              <mc:AlternateContent>
                <mc:Choice Requires="wps">
                  <w:drawing>
                    <wp:anchor distT="0" distB="0" distL="114300" distR="114300" simplePos="0" relativeHeight="251607040" behindDoc="0" locked="1" layoutInCell="1" allowOverlap="1" wp14:anchorId="3A075A8A" wp14:editId="6CA34281">
                      <wp:simplePos x="0" y="0"/>
                      <wp:positionH relativeFrom="column">
                        <wp:posOffset>212725</wp:posOffset>
                      </wp:positionH>
                      <wp:positionV relativeFrom="paragraph">
                        <wp:posOffset>46990</wp:posOffset>
                      </wp:positionV>
                      <wp:extent cx="209550" cy="114935"/>
                      <wp:effectExtent l="0" t="0" r="0" b="0"/>
                      <wp:wrapNone/>
                      <wp:docPr id="687" name="Полилиния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1493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24702" id="Полилиния 687" o:spid="_x0000_s1026" style="position:absolute;margin-left:16.75pt;margin-top:3.7pt;width:16.5pt;height:9.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mc:Fallback>
              </mc:AlternateContent>
            </w:r>
          </w:p>
        </w:tc>
        <w:tc>
          <w:tcPr>
            <w:tcW w:w="0" w:type="auto"/>
            <w:vAlign w:val="center"/>
          </w:tcPr>
          <w:p w14:paraId="2C3733EB" w14:textId="48F71875" w:rsidR="0078204A" w:rsidRDefault="00A0500F" w:rsidP="008242CD">
            <w:pPr>
              <w:jc w:val="center"/>
            </w:pPr>
            <w:r>
              <w:rPr>
                <w:noProof/>
              </w:rPr>
              <mc:AlternateContent>
                <mc:Choice Requires="wpg">
                  <w:drawing>
                    <wp:anchor distT="0" distB="0" distL="114300" distR="114300" simplePos="0" relativeHeight="251606016" behindDoc="0" locked="1" layoutInCell="1" allowOverlap="1" wp14:anchorId="47293BFF" wp14:editId="09C0EAA9">
                      <wp:simplePos x="0" y="0"/>
                      <wp:positionH relativeFrom="column">
                        <wp:posOffset>20320</wp:posOffset>
                      </wp:positionH>
                      <wp:positionV relativeFrom="paragraph">
                        <wp:posOffset>40640</wp:posOffset>
                      </wp:positionV>
                      <wp:extent cx="1550035" cy="114935"/>
                      <wp:effectExtent l="0" t="0" r="0" b="0"/>
                      <wp:wrapNone/>
                      <wp:docPr id="679" name="Группа 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0035" cy="114935"/>
                                <a:chOff x="3852" y="5448"/>
                                <a:chExt cx="2499" cy="187"/>
                              </a:xfrm>
                            </wpg:grpSpPr>
                            <wps:wsp>
                              <wps:cNvPr id="680" name="Freeform 175"/>
                              <wps:cNvSpPr>
                                <a:spLocks/>
                              </wps:cNvSpPr>
                              <wps:spPr bwMode="auto">
                                <a:xfrm>
                                  <a:off x="6021" y="5454"/>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176"/>
                              <wps:cNvSpPr>
                                <a:spLocks/>
                              </wps:cNvSpPr>
                              <wps:spPr bwMode="auto">
                                <a:xfrm>
                                  <a:off x="5652"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Freeform 177"/>
                              <wps:cNvSpPr>
                                <a:spLocks/>
                              </wps:cNvSpPr>
                              <wps:spPr bwMode="auto">
                                <a:xfrm>
                                  <a:off x="5308"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178"/>
                              <wps:cNvSpPr>
                                <a:spLocks/>
                              </wps:cNvSpPr>
                              <wps:spPr bwMode="auto">
                                <a:xfrm>
                                  <a:off x="4944"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179"/>
                              <wps:cNvSpPr>
                                <a:spLocks/>
                              </wps:cNvSpPr>
                              <wps:spPr bwMode="auto">
                                <a:xfrm>
                                  <a:off x="4581"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180"/>
                              <wps:cNvSpPr>
                                <a:spLocks/>
                              </wps:cNvSpPr>
                              <wps:spPr bwMode="auto">
                                <a:xfrm>
                                  <a:off x="4217"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 name="Freeform 181"/>
                              <wps:cNvSpPr>
                                <a:spLocks/>
                              </wps:cNvSpPr>
                              <wps:spPr bwMode="auto">
                                <a:xfrm>
                                  <a:off x="3852"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2BB817" id="Группа 812" o:spid="_x0000_s1026" style="position:absolute;margin-left:1.6pt;margin-top:3.2pt;width:122.05pt;height:9.05pt;z-index:251606016" coordorigin="3852,5448" coordsize="249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">
                      <v:shape id="Freeform 175" o:spid="_x0000_s1027" style="position:absolute;left:6021;top:5454;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1028" style="position:absolute;left:5652;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1029" style="position:absolute;left:5308;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1030" style="position:absolute;left:4944;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1031" style="position:absolute;left:4581;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1032" style="position:absolute;left:4217;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1033" style="position:absolute;left:3852;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mc:Fallback>
              </mc:AlternateContent>
            </w:r>
          </w:p>
        </w:tc>
        <w:tc>
          <w:tcPr>
            <w:tcW w:w="0" w:type="auto"/>
            <w:vAlign w:val="center"/>
          </w:tcPr>
          <w:p w14:paraId="5CCF76F1" w14:textId="77777777" w:rsidR="0078204A" w:rsidRDefault="0078204A" w:rsidP="008242CD">
            <w:pPr>
              <w:jc w:val="center"/>
            </w:pPr>
          </w:p>
        </w:tc>
        <w:tc>
          <w:tcPr>
            <w:tcW w:w="0" w:type="auto"/>
            <w:vAlign w:val="center"/>
          </w:tcPr>
          <w:p w14:paraId="1E12DAB6" w14:textId="77777777" w:rsidR="0078204A" w:rsidRDefault="0078204A" w:rsidP="008242CD">
            <w:pPr>
              <w:jc w:val="center"/>
            </w:pPr>
          </w:p>
        </w:tc>
        <w:tc>
          <w:tcPr>
            <w:tcW w:w="0" w:type="auto"/>
            <w:vAlign w:val="center"/>
          </w:tcPr>
          <w:p w14:paraId="545D45D1" w14:textId="77777777" w:rsidR="0078204A" w:rsidRDefault="0078204A" w:rsidP="008242CD">
            <w:pPr>
              <w:jc w:val="center"/>
            </w:pPr>
          </w:p>
        </w:tc>
        <w:tc>
          <w:tcPr>
            <w:tcW w:w="0" w:type="auto"/>
            <w:vAlign w:val="center"/>
          </w:tcPr>
          <w:p w14:paraId="194C4AA1" w14:textId="77777777" w:rsidR="0078204A" w:rsidRDefault="0078204A" w:rsidP="008242CD">
            <w:pPr>
              <w:jc w:val="center"/>
            </w:pPr>
          </w:p>
        </w:tc>
        <w:tc>
          <w:tcPr>
            <w:tcW w:w="0" w:type="auto"/>
            <w:vAlign w:val="center"/>
          </w:tcPr>
          <w:p w14:paraId="1ED7C4F4" w14:textId="77777777" w:rsidR="0078204A" w:rsidRDefault="0078204A" w:rsidP="008242CD">
            <w:pPr>
              <w:jc w:val="center"/>
            </w:pPr>
          </w:p>
        </w:tc>
        <w:tc>
          <w:tcPr>
            <w:tcW w:w="0" w:type="auto"/>
            <w:vAlign w:val="center"/>
          </w:tcPr>
          <w:p w14:paraId="56AB7C89" w14:textId="77777777" w:rsidR="0078204A" w:rsidRDefault="0078204A" w:rsidP="008242CD">
            <w:pPr>
              <w:jc w:val="center"/>
            </w:pPr>
          </w:p>
        </w:tc>
        <w:tc>
          <w:tcPr>
            <w:tcW w:w="0" w:type="auto"/>
            <w:vAlign w:val="center"/>
          </w:tcPr>
          <w:p w14:paraId="0BD580F2" w14:textId="77777777" w:rsidR="0078204A" w:rsidRDefault="0078204A" w:rsidP="008242CD">
            <w:pPr>
              <w:jc w:val="center"/>
            </w:pPr>
          </w:p>
        </w:tc>
        <w:tc>
          <w:tcPr>
            <w:tcW w:w="0" w:type="auto"/>
            <w:vAlign w:val="center"/>
          </w:tcPr>
          <w:p w14:paraId="18C069FB" w14:textId="77777777" w:rsidR="0078204A" w:rsidRPr="006C2FA2" w:rsidRDefault="0078204A" w:rsidP="008242CD">
            <w:pPr>
              <w:jc w:val="center"/>
            </w:pPr>
          </w:p>
        </w:tc>
        <w:tc>
          <w:tcPr>
            <w:tcW w:w="0" w:type="auto"/>
            <w:vAlign w:val="center"/>
          </w:tcPr>
          <w:p w14:paraId="28AE8027" w14:textId="77777777" w:rsidR="0078204A" w:rsidRPr="0078204A" w:rsidRDefault="0078204A" w:rsidP="008242CD">
            <w:pPr>
              <w:jc w:val="center"/>
              <w:rPr>
                <w:sz w:val="24"/>
                <w:szCs w:val="24"/>
              </w:rPr>
            </w:pPr>
            <w:r w:rsidRPr="0078204A">
              <w:rPr>
                <w:sz w:val="24"/>
                <w:szCs w:val="24"/>
              </w:rPr>
              <w:t>Знаковая</w:t>
            </w:r>
          </w:p>
        </w:tc>
        <w:tc>
          <w:tcPr>
            <w:tcW w:w="0" w:type="auto"/>
            <w:vAlign w:val="center"/>
          </w:tcPr>
          <w:p w14:paraId="497713F6" w14:textId="77777777" w:rsidR="0078204A" w:rsidRPr="0078204A" w:rsidRDefault="0078204A" w:rsidP="008242CD">
            <w:pPr>
              <w:jc w:val="center"/>
              <w:rPr>
                <w:sz w:val="24"/>
                <w:szCs w:val="24"/>
              </w:rPr>
            </w:pPr>
          </w:p>
        </w:tc>
        <w:tc>
          <w:tcPr>
            <w:tcW w:w="0" w:type="auto"/>
            <w:vAlign w:val="center"/>
          </w:tcPr>
          <w:p w14:paraId="78459C41" w14:textId="77777777" w:rsidR="0078204A" w:rsidRPr="0078204A" w:rsidRDefault="0078204A" w:rsidP="008242CD">
            <w:pPr>
              <w:jc w:val="center"/>
              <w:rPr>
                <w:sz w:val="24"/>
                <w:szCs w:val="24"/>
              </w:rPr>
            </w:pPr>
            <w:r w:rsidRPr="0078204A">
              <w:rPr>
                <w:sz w:val="24"/>
                <w:szCs w:val="24"/>
              </w:rPr>
              <w:t>Беззнаковая</w:t>
            </w:r>
          </w:p>
        </w:tc>
      </w:tr>
      <w:tr w:rsidR="0078204A" w:rsidRPr="0078204A" w14:paraId="2DEA6C50" w14:textId="77777777" w:rsidTr="008242CD">
        <w:trPr>
          <w:trHeight w:val="300"/>
          <w:jc w:val="center"/>
        </w:trPr>
        <w:tc>
          <w:tcPr>
            <w:tcW w:w="0" w:type="auto"/>
            <w:vAlign w:val="center"/>
          </w:tcPr>
          <w:p w14:paraId="09AF2455" w14:textId="65486AB6" w:rsidR="0078204A" w:rsidRPr="0078204A" w:rsidRDefault="00A0500F" w:rsidP="008242CD">
            <w:pPr>
              <w:jc w:val="center"/>
              <w:rPr>
                <w:sz w:val="24"/>
                <w:szCs w:val="24"/>
                <w:vertAlign w:val="subscript"/>
              </w:rPr>
            </w:pPr>
            <w:r>
              <w:rPr>
                <w:i/>
                <w:noProof/>
                <w:sz w:val="24"/>
                <w:szCs w:val="24"/>
              </w:rPr>
              <mc:AlternateContent>
                <mc:Choice Requires="wpg">
                  <w:drawing>
                    <wp:anchor distT="0" distB="0" distL="114300" distR="114300" simplePos="0" relativeHeight="251604992" behindDoc="0" locked="1" layoutInCell="1" allowOverlap="1" wp14:anchorId="13EF73A4" wp14:editId="79F5C9B7">
                      <wp:simplePos x="0" y="0"/>
                      <wp:positionH relativeFrom="column">
                        <wp:posOffset>-222885</wp:posOffset>
                      </wp:positionH>
                      <wp:positionV relativeFrom="page">
                        <wp:posOffset>107315</wp:posOffset>
                      </wp:positionV>
                      <wp:extent cx="143510" cy="142875"/>
                      <wp:effectExtent l="0" t="0" r="8890" b="9525"/>
                      <wp:wrapNone/>
                      <wp:docPr id="676" name="Группа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677" name="Line 172"/>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8" name="Line 173"/>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58F0C7" id="Группа 804" o:spid="_x0000_s1026" style="position:absolute;margin-left:-17.55pt;margin-top:8.45pt;width:11.3pt;height:11.25pt;z-index:251604992;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">
                      <v:line id="Line 172"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"/>
                      <v:line id="Line 173"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"/>
                      <w10:wrap anchory="page"/>
                      <w10:anchorlock/>
                    </v:group>
                  </w:pict>
                </mc:Fallback>
              </mc:AlternateConten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14:paraId="1F11955E"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009BEB61"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78A18C80"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68980768"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2B60FE5E"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430B30F8"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1F626540"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1CD302D9"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6620F3F4" w14:textId="77777777" w:rsidR="0078204A" w:rsidRPr="0078204A" w:rsidRDefault="0078204A" w:rsidP="008242CD">
            <w:pPr>
              <w:jc w:val="center"/>
              <w:rPr>
                <w:sz w:val="24"/>
                <w:szCs w:val="24"/>
              </w:rPr>
            </w:pPr>
          </w:p>
        </w:tc>
        <w:tc>
          <w:tcPr>
            <w:tcW w:w="0" w:type="auto"/>
            <w:vAlign w:val="center"/>
          </w:tcPr>
          <w:p w14:paraId="193BCF87" w14:textId="383677C7" w:rsidR="0078204A" w:rsidRPr="0078204A" w:rsidRDefault="00A0500F" w:rsidP="008242CD">
            <w:pPr>
              <w:jc w:val="center"/>
              <w:rPr>
                <w:sz w:val="24"/>
                <w:szCs w:val="24"/>
              </w:rPr>
            </w:pPr>
            <w:r>
              <w:rPr>
                <w:noProof/>
                <w:sz w:val="24"/>
                <w:szCs w:val="24"/>
              </w:rPr>
              <mc:AlternateContent>
                <mc:Choice Requires="wpg">
                  <w:drawing>
                    <wp:anchor distT="0" distB="0" distL="114300" distR="114300" simplePos="0" relativeHeight="251602944" behindDoc="0" locked="1" layoutInCell="1" allowOverlap="1" wp14:anchorId="6434116C" wp14:editId="3C70388E">
                      <wp:simplePos x="0" y="0"/>
                      <wp:positionH relativeFrom="column">
                        <wp:posOffset>-51435</wp:posOffset>
                      </wp:positionH>
                      <wp:positionV relativeFrom="paragraph">
                        <wp:posOffset>99695</wp:posOffset>
                      </wp:positionV>
                      <wp:extent cx="143510" cy="142875"/>
                      <wp:effectExtent l="0" t="0" r="8890" b="9525"/>
                      <wp:wrapNone/>
                      <wp:docPr id="673" name="Группа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674" name="Line 166"/>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5" name="Line 167"/>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BE1B02" id="Группа 801" o:spid="_x0000_s1026" style="position:absolute;margin-left:-4.05pt;margin-top:7.85pt;width:11.3pt;height:11.25pt;z-index:251602944"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">
                      <v:line id="Line 166"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"/>
                      <v:line id="Line 167"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"/>
                      <w10:anchorlock/>
                    </v:group>
                  </w:pict>
                </mc:Fallback>
              </mc:AlternateContent>
            </w:r>
            <w:r w:rsidR="0078204A" w:rsidRPr="0078204A">
              <w:rPr>
                <w:sz w:val="24"/>
                <w:szCs w:val="24"/>
              </w:rPr>
              <w:t>57</w:t>
            </w:r>
          </w:p>
        </w:tc>
        <w:tc>
          <w:tcPr>
            <w:tcW w:w="0" w:type="auto"/>
            <w:vAlign w:val="center"/>
          </w:tcPr>
          <w:p w14:paraId="2695397F" w14:textId="77777777" w:rsidR="0078204A" w:rsidRPr="0078204A" w:rsidRDefault="0078204A" w:rsidP="008242CD">
            <w:pPr>
              <w:jc w:val="center"/>
              <w:rPr>
                <w:sz w:val="24"/>
                <w:szCs w:val="24"/>
              </w:rPr>
            </w:pPr>
          </w:p>
        </w:tc>
        <w:tc>
          <w:tcPr>
            <w:tcW w:w="0" w:type="auto"/>
            <w:vAlign w:val="center"/>
          </w:tcPr>
          <w:p w14:paraId="45CB939B" w14:textId="33F28158" w:rsidR="0078204A" w:rsidRPr="0078204A" w:rsidRDefault="00A0500F" w:rsidP="008242CD">
            <w:pPr>
              <w:jc w:val="center"/>
              <w:rPr>
                <w:sz w:val="24"/>
                <w:szCs w:val="24"/>
              </w:rPr>
            </w:pPr>
            <w:r>
              <w:rPr>
                <w:noProof/>
                <w:sz w:val="24"/>
                <w:szCs w:val="24"/>
              </w:rPr>
              <mc:AlternateContent>
                <mc:Choice Requires="wpg">
                  <w:drawing>
                    <wp:anchor distT="0" distB="0" distL="114300" distR="114300" simplePos="0" relativeHeight="251603968" behindDoc="0" locked="1" layoutInCell="1" allowOverlap="1" wp14:anchorId="3C8D5AF0" wp14:editId="6479E928">
                      <wp:simplePos x="0" y="0"/>
                      <wp:positionH relativeFrom="column">
                        <wp:posOffset>-36830</wp:posOffset>
                      </wp:positionH>
                      <wp:positionV relativeFrom="paragraph">
                        <wp:posOffset>98425</wp:posOffset>
                      </wp:positionV>
                      <wp:extent cx="143510" cy="142875"/>
                      <wp:effectExtent l="0" t="0" r="8890" b="9525"/>
                      <wp:wrapNone/>
                      <wp:docPr id="670" name="Группа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671" name="Line 169"/>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2" name="Line 170"/>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5B97CD" id="Группа 798" o:spid="_x0000_s1026" style="position:absolute;margin-left:-2.9pt;margin-top:7.75pt;width:11.3pt;height:11.25pt;z-index:251603968"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">
                      <v:line id="Line 169"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"/>
                      <v:line id="Line 170"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4Uq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pA+T+DvTDwCcvELAAD//wMAUEsBAi0AFAAGAAgAAAAhANvh9svuAAAAhQEAABMAAAAAAAAA&#10;AAAAAAAAAAAAAFtDb250ZW50X1R5cGVzXS54bWxQSwECLQAUAAYACAAAACEAWvQsW78AAAAVAQAA&#10;CwAAAAAAAAAAAAAAAAAfAQAAX3JlbHMvLnJlbHNQSwECLQAUAAYACAAAACEAkcuFKsYAAADcAAAA&#10;DwAAAAAAAAAAAAAAAAAHAgAAZHJzL2Rvd25yZXYueG1sUEsFBgAAAAADAAMAtwAAAPoCAAAAAA==&#10;"/>
                      <w10:anchorlock/>
                    </v:group>
                  </w:pict>
                </mc:Fallback>
              </mc:AlternateContent>
            </w:r>
            <w:r w:rsidR="0078204A" w:rsidRPr="0078204A">
              <w:rPr>
                <w:sz w:val="24"/>
                <w:szCs w:val="24"/>
              </w:rPr>
              <w:t>57</w:t>
            </w:r>
          </w:p>
        </w:tc>
      </w:tr>
      <w:tr w:rsidR="0078204A" w:rsidRPr="0078204A" w14:paraId="251EC792" w14:textId="77777777" w:rsidTr="008242CD">
        <w:trPr>
          <w:trHeight w:val="300"/>
          <w:jc w:val="center"/>
        </w:trPr>
        <w:tc>
          <w:tcPr>
            <w:tcW w:w="0" w:type="auto"/>
            <w:tcBorders>
              <w:bottom w:val="single" w:sz="12" w:space="0" w:color="auto"/>
            </w:tcBorders>
            <w:vAlign w:val="center"/>
          </w:tcPr>
          <w:p w14:paraId="154A0C16" w14:textId="77777777"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14:paraId="54BE655C" w14:textId="77777777"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14:paraId="27434B32"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5BA88FA9"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6C9C1FB5"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3C795060"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150D42D4"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38C96B39"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222349FE"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3EDA5869"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597E8464" w14:textId="77777777" w:rsidR="0078204A" w:rsidRPr="0078204A" w:rsidRDefault="0078204A" w:rsidP="008242CD">
            <w:pPr>
              <w:jc w:val="center"/>
              <w:rPr>
                <w:sz w:val="24"/>
                <w:szCs w:val="24"/>
              </w:rPr>
            </w:pPr>
            <w:r w:rsidRPr="0078204A">
              <w:rPr>
                <w:sz w:val="24"/>
                <w:szCs w:val="24"/>
              </w:rPr>
              <w:t>-49</w:t>
            </w:r>
          </w:p>
        </w:tc>
        <w:tc>
          <w:tcPr>
            <w:tcW w:w="0" w:type="auto"/>
            <w:vAlign w:val="center"/>
          </w:tcPr>
          <w:p w14:paraId="65A9DEC5"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40D421BB" w14:textId="77777777" w:rsidR="0078204A" w:rsidRPr="0078204A" w:rsidRDefault="0078204A" w:rsidP="008242CD">
            <w:pPr>
              <w:jc w:val="center"/>
              <w:rPr>
                <w:sz w:val="24"/>
                <w:szCs w:val="24"/>
              </w:rPr>
            </w:pPr>
            <w:r w:rsidRPr="0078204A">
              <w:rPr>
                <w:sz w:val="24"/>
                <w:szCs w:val="24"/>
              </w:rPr>
              <w:t>207</w:t>
            </w:r>
          </w:p>
        </w:tc>
      </w:tr>
      <w:tr w:rsidR="0078204A" w:rsidRPr="0078204A" w14:paraId="21579130" w14:textId="77777777" w:rsidTr="008242CD">
        <w:trPr>
          <w:trHeight w:val="280"/>
          <w:jc w:val="center"/>
        </w:trPr>
        <w:tc>
          <w:tcPr>
            <w:tcW w:w="0" w:type="auto"/>
            <w:tcBorders>
              <w:top w:val="single" w:sz="12" w:space="0" w:color="auto"/>
            </w:tcBorders>
            <w:vAlign w:val="center"/>
          </w:tcPr>
          <w:p w14:paraId="28DAEE34" w14:textId="77777777" w:rsidR="0078204A" w:rsidRPr="0078204A" w:rsidRDefault="0078204A" w:rsidP="008242CD">
            <w:pPr>
              <w:jc w:val="center"/>
              <w:rPr>
                <w:sz w:val="24"/>
                <w:szCs w:val="24"/>
                <w:vertAlign w:val="subscript"/>
              </w:rPr>
            </w:pPr>
            <w:r w:rsidRPr="006C1ED4">
              <w:rPr>
                <w:i/>
                <w:sz w:val="24"/>
                <w:szCs w:val="24"/>
              </w:rPr>
              <w:t>С</w:t>
            </w:r>
            <w:r w:rsidRPr="0078204A">
              <w:rPr>
                <w:sz w:val="24"/>
                <w:szCs w:val="24"/>
                <w:vertAlign w:val="subscript"/>
              </w:rPr>
              <w:t>пр.</w:t>
            </w:r>
          </w:p>
        </w:tc>
        <w:tc>
          <w:tcPr>
            <w:tcW w:w="0" w:type="auto"/>
            <w:tcBorders>
              <w:right w:val="single" w:sz="24" w:space="0" w:color="auto"/>
            </w:tcBorders>
            <w:vAlign w:val="center"/>
          </w:tcPr>
          <w:p w14:paraId="71F10346"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46179216"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114C2100"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309AA9A9"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386B75C3" w14:textId="77777777"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14:paraId="0D918A9E"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237F7B89"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6CB2E9B8"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26BD2577"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4153162E" w14:textId="77777777" w:rsidR="0078204A" w:rsidRPr="0078204A" w:rsidRDefault="0078204A" w:rsidP="008242CD">
            <w:pPr>
              <w:jc w:val="center"/>
              <w:rPr>
                <w:sz w:val="24"/>
                <w:szCs w:val="24"/>
              </w:rPr>
            </w:pPr>
            <w:r w:rsidRPr="0078204A">
              <w:rPr>
                <w:sz w:val="24"/>
                <w:szCs w:val="24"/>
              </w:rPr>
              <w:t>8</w:t>
            </w:r>
          </w:p>
        </w:tc>
        <w:tc>
          <w:tcPr>
            <w:tcW w:w="0" w:type="auto"/>
            <w:vAlign w:val="center"/>
          </w:tcPr>
          <w:p w14:paraId="2B86B549"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69E56B70" w14:textId="77777777"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14:paraId="06C49572" w14:textId="77777777" w:rsidTr="009564D6">
        <w:trPr>
          <w:gridBefore w:val="1"/>
          <w:wBefore w:w="882" w:type="dxa"/>
        </w:trPr>
        <w:tc>
          <w:tcPr>
            <w:tcW w:w="0" w:type="auto"/>
            <w:vAlign w:val="center"/>
          </w:tcPr>
          <w:p w14:paraId="3769AEB0" w14:textId="77777777"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14:paraId="6C5F5E04" w14:textId="77777777"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14:paraId="21A6B59E" w14:textId="77777777"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14:paraId="1392331C" w14:textId="77777777"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14:paraId="6ABF824D" w14:textId="77777777"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14:paraId="4FF6A89A" w14:textId="77777777"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14:paraId="44AEF39D" w14:textId="77777777" w:rsidR="00DF1CA4" w:rsidRPr="001D5437" w:rsidRDefault="00DF1CA4" w:rsidP="00F67836">
            <w:pPr>
              <w:spacing w:after="120"/>
              <w:jc w:val="center"/>
              <w:rPr>
                <w:sz w:val="24"/>
                <w:szCs w:val="24"/>
                <w:lang w:val="en-US"/>
              </w:rPr>
            </w:pPr>
          </w:p>
        </w:tc>
      </w:tr>
      <w:tr w:rsidR="002E1BC9" w:rsidRPr="001D5437" w14:paraId="7EA2FAA4" w14:textId="77777777" w:rsidTr="009564D6">
        <w:trPr>
          <w:gridAfter w:val="1"/>
          <w:wAfter w:w="2580" w:type="dxa"/>
        </w:trPr>
        <w:tc>
          <w:tcPr>
            <w:tcW w:w="8897" w:type="dxa"/>
            <w:gridSpan w:val="7"/>
            <w:vAlign w:val="center"/>
          </w:tcPr>
          <w:p w14:paraId="3EA5EDDD" w14:textId="77777777"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14:paraId="53DD87F3" w14:textId="77777777" w:rsidTr="00063224">
        <w:trPr>
          <w:trHeight w:val="300"/>
          <w:jc w:val="center"/>
        </w:trPr>
        <w:tc>
          <w:tcPr>
            <w:tcW w:w="8212" w:type="dxa"/>
            <w:gridSpan w:val="15"/>
            <w:vAlign w:val="center"/>
          </w:tcPr>
          <w:p w14:paraId="4D767118" w14:textId="77777777" w:rsidR="00D36814" w:rsidRPr="00DF1CA4" w:rsidRDefault="00D36814" w:rsidP="003723BF">
            <w:pPr>
              <w:jc w:val="center"/>
              <w:rPr>
                <w:sz w:val="24"/>
                <w:szCs w:val="24"/>
                <w:lang w:val="en-US"/>
              </w:rPr>
            </w:pPr>
          </w:p>
        </w:tc>
      </w:tr>
      <w:tr w:rsidR="000D77BB" w:rsidRPr="00DF1CA4" w14:paraId="5AC0FD9F" w14:textId="77777777" w:rsidTr="00063224">
        <w:trPr>
          <w:trHeight w:val="300"/>
          <w:jc w:val="center"/>
        </w:trPr>
        <w:tc>
          <w:tcPr>
            <w:tcW w:w="8212" w:type="dxa"/>
            <w:gridSpan w:val="15"/>
            <w:vAlign w:val="center"/>
          </w:tcPr>
          <w:p w14:paraId="74B55422" w14:textId="77777777"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6"/>
              <w:gridCol w:w="336"/>
              <w:gridCol w:w="336"/>
              <w:gridCol w:w="336"/>
              <w:gridCol w:w="336"/>
              <w:gridCol w:w="336"/>
              <w:gridCol w:w="336"/>
              <w:gridCol w:w="336"/>
              <w:gridCol w:w="236"/>
              <w:gridCol w:w="1416"/>
              <w:gridCol w:w="236"/>
              <w:gridCol w:w="563"/>
              <w:gridCol w:w="995"/>
              <w:gridCol w:w="138"/>
            </w:tblGrid>
            <w:tr w:rsidR="009324D4" w:rsidRPr="00DF1CA4" w14:paraId="3E3D14B8" w14:textId="77777777" w:rsidTr="009324D4">
              <w:trPr>
                <w:gridAfter w:val="2"/>
                <w:wAfter w:w="1134" w:type="dxa"/>
                <w:trHeight w:val="300"/>
              </w:trPr>
              <w:tc>
                <w:tcPr>
                  <w:tcW w:w="3360" w:type="dxa"/>
                  <w:gridSpan w:val="9"/>
                  <w:vAlign w:val="center"/>
                </w:tcPr>
                <w:p w14:paraId="6B699AE7" w14:textId="77777777" w:rsidR="009324D4" w:rsidRPr="00DF1CA4" w:rsidRDefault="009324D4" w:rsidP="009324D4">
                  <w:pPr>
                    <w:ind w:left="370"/>
                    <w:rPr>
                      <w:sz w:val="24"/>
                      <w:szCs w:val="24"/>
                      <w:lang w:val="en-US"/>
                    </w:rPr>
                  </w:pPr>
                  <w:r w:rsidRPr="006C1ED4">
                    <w:rPr>
                      <w:i/>
                      <w:sz w:val="28"/>
                      <w:szCs w:val="28"/>
                    </w:rPr>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14:paraId="4D68882D" w14:textId="77777777"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14:paraId="184FDE28" w14:textId="77777777" w:rsidTr="009324D4">
              <w:trPr>
                <w:gridAfter w:val="1"/>
                <w:wAfter w:w="138" w:type="dxa"/>
                <w:trHeight w:val="300"/>
              </w:trPr>
              <w:tc>
                <w:tcPr>
                  <w:tcW w:w="674" w:type="dxa"/>
                  <w:vAlign w:val="center"/>
                </w:tcPr>
                <w:p w14:paraId="48509FAD" w14:textId="77777777" w:rsidR="009324D4" w:rsidRPr="00DF1CA4" w:rsidRDefault="009324D4" w:rsidP="009324D4">
                  <w:pPr>
                    <w:jc w:val="center"/>
                    <w:rPr>
                      <w:sz w:val="24"/>
                      <w:szCs w:val="24"/>
                    </w:rPr>
                  </w:pPr>
                </w:p>
              </w:tc>
              <w:tc>
                <w:tcPr>
                  <w:tcW w:w="335" w:type="dxa"/>
                  <w:vAlign w:val="center"/>
                </w:tcPr>
                <w:p w14:paraId="580A789A" w14:textId="77777777" w:rsidR="009324D4" w:rsidRPr="00DF1CA4" w:rsidRDefault="009324D4" w:rsidP="009324D4">
                  <w:pPr>
                    <w:jc w:val="center"/>
                    <w:rPr>
                      <w:sz w:val="24"/>
                      <w:szCs w:val="24"/>
                    </w:rPr>
                  </w:pPr>
                </w:p>
              </w:tc>
              <w:tc>
                <w:tcPr>
                  <w:tcW w:w="335" w:type="dxa"/>
                  <w:vAlign w:val="center"/>
                </w:tcPr>
                <w:p w14:paraId="24C19419" w14:textId="77777777" w:rsidR="009324D4" w:rsidRPr="00DF1CA4" w:rsidRDefault="009324D4" w:rsidP="009324D4">
                  <w:pPr>
                    <w:jc w:val="center"/>
                    <w:rPr>
                      <w:sz w:val="24"/>
                      <w:szCs w:val="24"/>
                    </w:rPr>
                  </w:pPr>
                </w:p>
              </w:tc>
              <w:tc>
                <w:tcPr>
                  <w:tcW w:w="336" w:type="dxa"/>
                  <w:vAlign w:val="center"/>
                </w:tcPr>
                <w:p w14:paraId="315B48FE" w14:textId="77777777" w:rsidR="009324D4" w:rsidRPr="00DF1CA4" w:rsidRDefault="009324D4" w:rsidP="009324D4">
                  <w:pPr>
                    <w:jc w:val="center"/>
                    <w:rPr>
                      <w:sz w:val="24"/>
                      <w:szCs w:val="24"/>
                    </w:rPr>
                  </w:pPr>
                </w:p>
              </w:tc>
              <w:tc>
                <w:tcPr>
                  <w:tcW w:w="336" w:type="dxa"/>
                  <w:vAlign w:val="center"/>
                </w:tcPr>
                <w:p w14:paraId="160BFDCF" w14:textId="77777777" w:rsidR="009324D4" w:rsidRPr="00DF1CA4" w:rsidRDefault="009324D4" w:rsidP="009324D4">
                  <w:pPr>
                    <w:jc w:val="center"/>
                    <w:rPr>
                      <w:sz w:val="24"/>
                      <w:szCs w:val="24"/>
                    </w:rPr>
                  </w:pPr>
                </w:p>
              </w:tc>
              <w:tc>
                <w:tcPr>
                  <w:tcW w:w="336" w:type="dxa"/>
                  <w:vAlign w:val="center"/>
                </w:tcPr>
                <w:p w14:paraId="6514B741" w14:textId="71BF2F33" w:rsidR="009324D4" w:rsidRPr="00DF1CA4" w:rsidRDefault="00A0500F" w:rsidP="009324D4">
                  <w:pPr>
                    <w:jc w:val="center"/>
                    <w:rPr>
                      <w:sz w:val="24"/>
                      <w:szCs w:val="24"/>
                    </w:rPr>
                  </w:pPr>
                  <w:r>
                    <w:rPr>
                      <w:noProof/>
                      <w:sz w:val="24"/>
                      <w:szCs w:val="24"/>
                    </w:rPr>
                    <mc:AlternateContent>
                      <mc:Choice Requires="wps">
                        <w:drawing>
                          <wp:anchor distT="0" distB="0" distL="114300" distR="114300" simplePos="0" relativeHeight="251628544" behindDoc="0" locked="1" layoutInCell="1" allowOverlap="1" wp14:anchorId="15E688F3" wp14:editId="743A0AD9">
                            <wp:simplePos x="0" y="0"/>
                            <wp:positionH relativeFrom="column">
                              <wp:posOffset>27940</wp:posOffset>
                            </wp:positionH>
                            <wp:positionV relativeFrom="paragraph">
                              <wp:posOffset>75565</wp:posOffset>
                            </wp:positionV>
                            <wp:extent cx="209550" cy="114935"/>
                            <wp:effectExtent l="0" t="0" r="0" b="0"/>
                            <wp:wrapNone/>
                            <wp:docPr id="717" name="Полилиния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1493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C4CBA" id="Полилиния 717" o:spid="_x0000_s1026" style="position:absolute;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mc:Fallback>
                    </mc:AlternateContent>
                  </w:r>
                </w:p>
              </w:tc>
              <w:tc>
                <w:tcPr>
                  <w:tcW w:w="336" w:type="dxa"/>
                  <w:vAlign w:val="center"/>
                </w:tcPr>
                <w:p w14:paraId="66C71646" w14:textId="70376037" w:rsidR="009324D4" w:rsidRPr="00DF1CA4" w:rsidRDefault="00A0500F" w:rsidP="009324D4">
                  <w:pPr>
                    <w:jc w:val="center"/>
                    <w:rPr>
                      <w:sz w:val="24"/>
                      <w:szCs w:val="24"/>
                    </w:rPr>
                  </w:pPr>
                  <w:r>
                    <w:rPr>
                      <w:noProof/>
                      <w:sz w:val="24"/>
                      <w:szCs w:val="24"/>
                    </w:rPr>
                    <mc:AlternateContent>
                      <mc:Choice Requires="wps">
                        <w:drawing>
                          <wp:anchor distT="0" distB="0" distL="114300" distR="114300" simplePos="0" relativeHeight="251627520" behindDoc="0" locked="1" layoutInCell="1" allowOverlap="1" wp14:anchorId="48208AFF" wp14:editId="6907EDB6">
                            <wp:simplePos x="0" y="0"/>
                            <wp:positionH relativeFrom="column">
                              <wp:posOffset>46990</wp:posOffset>
                            </wp:positionH>
                            <wp:positionV relativeFrom="paragraph">
                              <wp:posOffset>72390</wp:posOffset>
                            </wp:positionV>
                            <wp:extent cx="209550" cy="114935"/>
                            <wp:effectExtent l="0" t="0" r="0" b="0"/>
                            <wp:wrapNone/>
                            <wp:docPr id="716" name="Полилиния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1493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1B1AE" id="Полилиния 716" o:spid="_x0000_s1026" style="position:absolute;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mc:Fallback>
                    </mc:AlternateContent>
                  </w:r>
                </w:p>
              </w:tc>
              <w:tc>
                <w:tcPr>
                  <w:tcW w:w="336" w:type="dxa"/>
                  <w:vAlign w:val="center"/>
                </w:tcPr>
                <w:p w14:paraId="7EAE5737" w14:textId="3320F8D9" w:rsidR="009324D4" w:rsidRPr="00DF1CA4" w:rsidRDefault="00A0500F" w:rsidP="009324D4">
                  <w:pPr>
                    <w:jc w:val="center"/>
                    <w:rPr>
                      <w:sz w:val="24"/>
                      <w:szCs w:val="24"/>
                    </w:rPr>
                  </w:pPr>
                  <w:r>
                    <w:rPr>
                      <w:noProof/>
                      <w:sz w:val="24"/>
                      <w:szCs w:val="24"/>
                    </w:rPr>
                    <mc:AlternateContent>
                      <mc:Choice Requires="wps">
                        <w:drawing>
                          <wp:anchor distT="0" distB="0" distL="114300" distR="114300" simplePos="0" relativeHeight="251626496" behindDoc="0" locked="1" layoutInCell="1" allowOverlap="1" wp14:anchorId="238145BC" wp14:editId="4877B329">
                            <wp:simplePos x="0" y="0"/>
                            <wp:positionH relativeFrom="column">
                              <wp:posOffset>53975</wp:posOffset>
                            </wp:positionH>
                            <wp:positionV relativeFrom="paragraph">
                              <wp:posOffset>73660</wp:posOffset>
                            </wp:positionV>
                            <wp:extent cx="209550" cy="114935"/>
                            <wp:effectExtent l="0" t="0" r="0" b="0"/>
                            <wp:wrapNone/>
                            <wp:docPr id="715" name="Полилиния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1493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480CB" id="Полилиния 715" o:spid="_x0000_s1026" style="position:absolute;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mc:Fallback>
                    </mc:AlternateContent>
                  </w:r>
                </w:p>
              </w:tc>
              <w:tc>
                <w:tcPr>
                  <w:tcW w:w="336" w:type="dxa"/>
                  <w:vAlign w:val="center"/>
                </w:tcPr>
                <w:p w14:paraId="0154C661" w14:textId="77777777" w:rsidR="009324D4" w:rsidRPr="00DF1CA4" w:rsidRDefault="009324D4" w:rsidP="009324D4">
                  <w:pPr>
                    <w:jc w:val="center"/>
                    <w:rPr>
                      <w:sz w:val="24"/>
                      <w:szCs w:val="24"/>
                    </w:rPr>
                  </w:pPr>
                </w:p>
              </w:tc>
              <w:tc>
                <w:tcPr>
                  <w:tcW w:w="236" w:type="dxa"/>
                  <w:vAlign w:val="center"/>
                </w:tcPr>
                <w:p w14:paraId="2C4B3235" w14:textId="77777777" w:rsidR="009324D4" w:rsidRPr="00DF1CA4" w:rsidRDefault="009324D4" w:rsidP="009324D4">
                  <w:pPr>
                    <w:jc w:val="center"/>
                    <w:rPr>
                      <w:sz w:val="24"/>
                      <w:szCs w:val="24"/>
                    </w:rPr>
                  </w:pPr>
                </w:p>
              </w:tc>
              <w:tc>
                <w:tcPr>
                  <w:tcW w:w="1417" w:type="dxa"/>
                  <w:vAlign w:val="center"/>
                </w:tcPr>
                <w:p w14:paraId="5BD1F338" w14:textId="77777777"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14:paraId="206C9A21" w14:textId="77777777" w:rsidR="009324D4" w:rsidRPr="00DF1CA4" w:rsidRDefault="009324D4" w:rsidP="009324D4">
                  <w:pPr>
                    <w:ind w:left="-491"/>
                    <w:jc w:val="center"/>
                    <w:rPr>
                      <w:sz w:val="24"/>
                      <w:szCs w:val="24"/>
                    </w:rPr>
                  </w:pPr>
                </w:p>
              </w:tc>
              <w:tc>
                <w:tcPr>
                  <w:tcW w:w="1559" w:type="dxa"/>
                  <w:gridSpan w:val="2"/>
                  <w:vAlign w:val="center"/>
                </w:tcPr>
                <w:p w14:paraId="016199A4" w14:textId="77777777"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14:paraId="6E0AD0B1" w14:textId="77777777" w:rsidTr="009324D4">
              <w:trPr>
                <w:gridAfter w:val="1"/>
                <w:wAfter w:w="138" w:type="dxa"/>
                <w:trHeight w:val="300"/>
              </w:trPr>
              <w:tc>
                <w:tcPr>
                  <w:tcW w:w="674" w:type="dxa"/>
                  <w:vAlign w:val="center"/>
                </w:tcPr>
                <w:p w14:paraId="4B0A5323" w14:textId="07782627" w:rsidR="009324D4" w:rsidRPr="00DF1CA4" w:rsidRDefault="00A0500F" w:rsidP="009324D4">
                  <w:pPr>
                    <w:jc w:val="center"/>
                    <w:rPr>
                      <w:sz w:val="24"/>
                      <w:szCs w:val="24"/>
                      <w:vertAlign w:val="subscript"/>
                    </w:rPr>
                  </w:pPr>
                  <w:r>
                    <w:rPr>
                      <w:i/>
                      <w:noProof/>
                      <w:sz w:val="24"/>
                      <w:szCs w:val="24"/>
                    </w:rPr>
                    <mc:AlternateContent>
                      <mc:Choice Requires="wpg">
                        <w:drawing>
                          <wp:anchor distT="0" distB="0" distL="114300" distR="114300" simplePos="0" relativeHeight="251625472" behindDoc="0" locked="1" layoutInCell="1" allowOverlap="1" wp14:anchorId="315D02C2" wp14:editId="705EFF61">
                            <wp:simplePos x="0" y="0"/>
                            <wp:positionH relativeFrom="column">
                              <wp:posOffset>-222885</wp:posOffset>
                            </wp:positionH>
                            <wp:positionV relativeFrom="page">
                              <wp:posOffset>190500</wp:posOffset>
                            </wp:positionV>
                            <wp:extent cx="143510" cy="142875"/>
                            <wp:effectExtent l="0" t="0" r="8890" b="9525"/>
                            <wp:wrapNone/>
                            <wp:docPr id="712" name="Группа 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713" name="Line 208"/>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4" name="Line 209"/>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D53041" id="Группа 792" o:spid="_x0000_s1026" style="position:absolute;margin-left:-17.55pt;margin-top:15pt;width:11.3pt;height:11.25pt;z-index:251625472;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">
                            <v:line id="Line 208"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"/>
                            <v:line id="Line 209"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"/>
                            <w10:wrap anchory="page"/>
                            <w10:anchorlock/>
                          </v:group>
                        </w:pict>
                      </mc:Fallback>
                    </mc:AlternateContent>
                  </w:r>
                  <w:r w:rsidR="009324D4" w:rsidRPr="006C1ED4">
                    <w:rPr>
                      <w:i/>
                      <w:sz w:val="24"/>
                      <w:szCs w:val="24"/>
                    </w:rPr>
                    <w:t>А</w:t>
                  </w:r>
                  <w:r w:rsidR="009324D4" w:rsidRPr="00DF1CA4">
                    <w:rPr>
                      <w:sz w:val="24"/>
                      <w:szCs w:val="24"/>
                      <w:vertAlign w:val="subscript"/>
                    </w:rPr>
                    <w:t>доп</w:t>
                  </w:r>
                </w:p>
              </w:tc>
              <w:tc>
                <w:tcPr>
                  <w:tcW w:w="335" w:type="dxa"/>
                  <w:tcBorders>
                    <w:right w:val="single" w:sz="24" w:space="0" w:color="auto"/>
                  </w:tcBorders>
                  <w:vAlign w:val="center"/>
                </w:tcPr>
                <w:p w14:paraId="66244A4E"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194379BD"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4CA2149C"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00FD936C"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1B0D352F"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64BE0039"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681B803B"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021340C9"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37A92155" w14:textId="77777777" w:rsidR="009324D4" w:rsidRPr="00DF1CA4" w:rsidRDefault="009324D4" w:rsidP="009324D4">
                  <w:pPr>
                    <w:jc w:val="center"/>
                    <w:rPr>
                      <w:sz w:val="24"/>
                      <w:szCs w:val="24"/>
                    </w:rPr>
                  </w:pPr>
                </w:p>
              </w:tc>
              <w:tc>
                <w:tcPr>
                  <w:tcW w:w="1417" w:type="dxa"/>
                  <w:vAlign w:val="center"/>
                </w:tcPr>
                <w:p w14:paraId="6E708A34" w14:textId="5732D65A" w:rsidR="009324D4" w:rsidRPr="00DF1CA4" w:rsidRDefault="00A0500F" w:rsidP="009324D4">
                  <w:pPr>
                    <w:jc w:val="center"/>
                    <w:rPr>
                      <w:sz w:val="24"/>
                      <w:szCs w:val="24"/>
                    </w:rPr>
                  </w:pPr>
                  <w:r>
                    <w:rPr>
                      <w:noProof/>
                      <w:sz w:val="24"/>
                      <w:szCs w:val="24"/>
                    </w:rPr>
                    <mc:AlternateContent>
                      <mc:Choice Requires="wpg">
                        <w:drawing>
                          <wp:anchor distT="0" distB="0" distL="114300" distR="114300" simplePos="0" relativeHeight="251623424" behindDoc="0" locked="1" layoutInCell="1" allowOverlap="1" wp14:anchorId="583F8E90" wp14:editId="5F5190F4">
                            <wp:simplePos x="0" y="0"/>
                            <wp:positionH relativeFrom="column">
                              <wp:posOffset>-51435</wp:posOffset>
                            </wp:positionH>
                            <wp:positionV relativeFrom="paragraph">
                              <wp:posOffset>99695</wp:posOffset>
                            </wp:positionV>
                            <wp:extent cx="143510" cy="142875"/>
                            <wp:effectExtent l="0" t="0" r="8890" b="9525"/>
                            <wp:wrapNone/>
                            <wp:docPr id="709" name="Группа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710" name="Line 202"/>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1" name="Line 203"/>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A3AE29" id="Группа 789" o:spid="_x0000_s1026" style="position:absolute;margin-left:-4.05pt;margin-top:7.85pt;width:11.3pt;height:11.25pt;z-index:251623424"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">
                            <v:line id="Line 202"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"/>
                            <v:line id="Line 203"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"/>
                            <w10:anchorlock/>
                          </v:group>
                        </w:pict>
                      </mc:Fallback>
                    </mc:AlternateContent>
                  </w:r>
                  <w:r w:rsidR="009324D4" w:rsidRPr="00DF1CA4">
                    <w:rPr>
                      <w:sz w:val="24"/>
                      <w:szCs w:val="24"/>
                    </w:rPr>
                    <w:t>-57</w:t>
                  </w:r>
                </w:p>
              </w:tc>
              <w:tc>
                <w:tcPr>
                  <w:tcW w:w="236" w:type="dxa"/>
                  <w:vAlign w:val="center"/>
                </w:tcPr>
                <w:p w14:paraId="6E72D2F1" w14:textId="77777777" w:rsidR="009324D4" w:rsidRPr="00DF1CA4" w:rsidRDefault="009324D4" w:rsidP="009324D4">
                  <w:pPr>
                    <w:ind w:left="-491"/>
                    <w:jc w:val="center"/>
                    <w:rPr>
                      <w:sz w:val="24"/>
                      <w:szCs w:val="24"/>
                    </w:rPr>
                  </w:pPr>
                </w:p>
              </w:tc>
              <w:tc>
                <w:tcPr>
                  <w:tcW w:w="1559" w:type="dxa"/>
                  <w:gridSpan w:val="2"/>
                  <w:vAlign w:val="center"/>
                </w:tcPr>
                <w:p w14:paraId="461350AD" w14:textId="3369CDCF" w:rsidR="009324D4" w:rsidRPr="00DF1CA4" w:rsidRDefault="00A0500F" w:rsidP="009324D4">
                  <w:pPr>
                    <w:ind w:left="-675" w:firstLine="524"/>
                    <w:jc w:val="center"/>
                    <w:rPr>
                      <w:sz w:val="24"/>
                      <w:szCs w:val="24"/>
                    </w:rPr>
                  </w:pPr>
                  <w:r>
                    <w:rPr>
                      <w:noProof/>
                      <w:sz w:val="24"/>
                      <w:szCs w:val="24"/>
                    </w:rPr>
                    <mc:AlternateContent>
                      <mc:Choice Requires="wpg">
                        <w:drawing>
                          <wp:anchor distT="0" distB="0" distL="114300" distR="114300" simplePos="0" relativeHeight="251624448" behindDoc="0" locked="1" layoutInCell="1" allowOverlap="1" wp14:anchorId="194D0C19" wp14:editId="2C7F86F9">
                            <wp:simplePos x="0" y="0"/>
                            <wp:positionH relativeFrom="column">
                              <wp:posOffset>-36830</wp:posOffset>
                            </wp:positionH>
                            <wp:positionV relativeFrom="paragraph">
                              <wp:posOffset>98425</wp:posOffset>
                            </wp:positionV>
                            <wp:extent cx="143510" cy="142875"/>
                            <wp:effectExtent l="0" t="0" r="8890" b="9525"/>
                            <wp:wrapNone/>
                            <wp:docPr id="706" name="Группа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707" name="Line 205"/>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8" name="Line 206"/>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60D7A9" id="Группа 786" o:spid="_x0000_s1026" style="position:absolute;margin-left:-2.9pt;margin-top:7.75pt;width:11.3pt;height:11.25pt;z-index:251624448"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">
                            <v:line id="Line 205"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"/>
                            <v:line id="Line 206"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"/>
                            <w10:anchorlock/>
                          </v:group>
                        </w:pict>
                      </mc:Fallback>
                    </mc:AlternateContent>
                  </w:r>
                  <w:r w:rsidR="009324D4" w:rsidRPr="00DF1CA4">
                    <w:rPr>
                      <w:sz w:val="24"/>
                      <w:szCs w:val="24"/>
                    </w:rPr>
                    <w:t>199</w:t>
                  </w:r>
                </w:p>
              </w:tc>
            </w:tr>
            <w:tr w:rsidR="009324D4" w:rsidRPr="00DF1CA4" w14:paraId="6F89144F" w14:textId="77777777" w:rsidTr="009324D4">
              <w:trPr>
                <w:gridAfter w:val="1"/>
                <w:wAfter w:w="138" w:type="dxa"/>
                <w:trHeight w:val="300"/>
              </w:trPr>
              <w:tc>
                <w:tcPr>
                  <w:tcW w:w="674" w:type="dxa"/>
                  <w:tcBorders>
                    <w:bottom w:val="single" w:sz="12" w:space="0" w:color="auto"/>
                  </w:tcBorders>
                  <w:vAlign w:val="center"/>
                </w:tcPr>
                <w:p w14:paraId="2FF4F9F5" w14:textId="77777777"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14:paraId="6425F5F5" w14:textId="77777777"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14:paraId="1F599C8F"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4BD7EAA6"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3551ADD5"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1986A1D1"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5CFA95CE"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1451F999"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27E11C6E"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020C6422" w14:textId="77777777" w:rsidR="009324D4" w:rsidRPr="00DF1CA4" w:rsidRDefault="009324D4" w:rsidP="009324D4">
                  <w:pPr>
                    <w:jc w:val="center"/>
                    <w:rPr>
                      <w:sz w:val="24"/>
                      <w:szCs w:val="24"/>
                    </w:rPr>
                  </w:pPr>
                </w:p>
              </w:tc>
              <w:tc>
                <w:tcPr>
                  <w:tcW w:w="1417" w:type="dxa"/>
                  <w:tcBorders>
                    <w:bottom w:val="single" w:sz="12" w:space="0" w:color="auto"/>
                  </w:tcBorders>
                  <w:vAlign w:val="center"/>
                </w:tcPr>
                <w:p w14:paraId="306A1A5C" w14:textId="77777777" w:rsidR="009324D4" w:rsidRPr="00DF1CA4" w:rsidRDefault="009324D4" w:rsidP="009324D4">
                  <w:pPr>
                    <w:jc w:val="center"/>
                    <w:rPr>
                      <w:sz w:val="24"/>
                      <w:szCs w:val="24"/>
                    </w:rPr>
                  </w:pPr>
                  <w:r w:rsidRPr="00DF1CA4">
                    <w:rPr>
                      <w:sz w:val="24"/>
                      <w:szCs w:val="24"/>
                    </w:rPr>
                    <w:t>49</w:t>
                  </w:r>
                </w:p>
              </w:tc>
              <w:tc>
                <w:tcPr>
                  <w:tcW w:w="236" w:type="dxa"/>
                  <w:vAlign w:val="center"/>
                </w:tcPr>
                <w:p w14:paraId="71820321" w14:textId="77777777"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14:paraId="23BEF350" w14:textId="77777777" w:rsidR="009324D4" w:rsidRPr="00DF1CA4" w:rsidRDefault="009324D4" w:rsidP="009324D4">
                  <w:pPr>
                    <w:ind w:left="-675" w:firstLine="524"/>
                    <w:jc w:val="center"/>
                    <w:rPr>
                      <w:sz w:val="24"/>
                      <w:szCs w:val="24"/>
                    </w:rPr>
                  </w:pPr>
                  <w:r w:rsidRPr="00DF1CA4">
                    <w:rPr>
                      <w:sz w:val="24"/>
                      <w:szCs w:val="24"/>
                    </w:rPr>
                    <w:t>49</w:t>
                  </w:r>
                </w:p>
              </w:tc>
            </w:tr>
            <w:tr w:rsidR="009324D4" w:rsidRPr="00DF1CA4" w14:paraId="4D85030F" w14:textId="77777777" w:rsidTr="009324D4">
              <w:trPr>
                <w:gridAfter w:val="1"/>
                <w:wAfter w:w="138" w:type="dxa"/>
                <w:trHeight w:val="280"/>
              </w:trPr>
              <w:tc>
                <w:tcPr>
                  <w:tcW w:w="674" w:type="dxa"/>
                  <w:tcBorders>
                    <w:top w:val="single" w:sz="12" w:space="0" w:color="auto"/>
                    <w:bottom w:val="single" w:sz="12" w:space="0" w:color="auto"/>
                  </w:tcBorders>
                  <w:vAlign w:val="center"/>
                </w:tcPr>
                <w:p w14:paraId="78DD0924" w14:textId="77777777" w:rsidR="009324D4" w:rsidRPr="00DF1CA4" w:rsidRDefault="009324D4" w:rsidP="009324D4">
                  <w:pPr>
                    <w:jc w:val="center"/>
                    <w:rPr>
                      <w:sz w:val="24"/>
                      <w:szCs w:val="24"/>
                      <w:vertAlign w:val="subscript"/>
                    </w:rPr>
                  </w:pPr>
                  <w:r w:rsidRPr="006C1ED4">
                    <w:rPr>
                      <w:i/>
                      <w:sz w:val="24"/>
                      <w:szCs w:val="24"/>
                    </w:rPr>
                    <w:t>С</w:t>
                  </w:r>
                  <w:r w:rsidRPr="00DF1CA4">
                    <w:rPr>
                      <w:sz w:val="24"/>
                      <w:szCs w:val="24"/>
                      <w:vertAlign w:val="subscript"/>
                    </w:rPr>
                    <w:t>доп.</w:t>
                  </w:r>
                </w:p>
              </w:tc>
              <w:tc>
                <w:tcPr>
                  <w:tcW w:w="335" w:type="dxa"/>
                  <w:tcBorders>
                    <w:right w:val="single" w:sz="24" w:space="0" w:color="auto"/>
                  </w:tcBorders>
                  <w:vAlign w:val="center"/>
                </w:tcPr>
                <w:p w14:paraId="52B4A064"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7679EEF9"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3ED1ADB5"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0D01DE49"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1BB94EB8"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2F0DA52A"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3985F833"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638FA25A"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18545122" w14:textId="77777777"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14:paraId="75B9312F" w14:textId="77777777" w:rsidR="009324D4" w:rsidRPr="00DF1CA4" w:rsidRDefault="009324D4" w:rsidP="009324D4">
                  <w:pPr>
                    <w:jc w:val="center"/>
                    <w:rPr>
                      <w:sz w:val="24"/>
                      <w:szCs w:val="24"/>
                    </w:rPr>
                  </w:pPr>
                </w:p>
              </w:tc>
              <w:tc>
                <w:tcPr>
                  <w:tcW w:w="236" w:type="dxa"/>
                  <w:vAlign w:val="center"/>
                </w:tcPr>
                <w:p w14:paraId="5CA0BBE1" w14:textId="77777777"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14:paraId="1D547E7B" w14:textId="77777777" w:rsidR="009324D4" w:rsidRPr="00DF1CA4" w:rsidRDefault="009324D4" w:rsidP="009324D4">
                  <w:pPr>
                    <w:ind w:left="-675" w:firstLine="524"/>
                    <w:jc w:val="center"/>
                    <w:rPr>
                      <w:sz w:val="24"/>
                      <w:szCs w:val="24"/>
                    </w:rPr>
                  </w:pPr>
                  <w:r w:rsidRPr="00DF1CA4">
                    <w:rPr>
                      <w:sz w:val="24"/>
                      <w:szCs w:val="24"/>
                    </w:rPr>
                    <w:t>248</w:t>
                  </w:r>
                </w:p>
              </w:tc>
            </w:tr>
            <w:tr w:rsidR="009324D4" w:rsidRPr="00DF1CA4" w14:paraId="29E95B0B" w14:textId="77777777" w:rsidTr="009324D4">
              <w:trPr>
                <w:trHeight w:val="280"/>
              </w:trPr>
              <w:tc>
                <w:tcPr>
                  <w:tcW w:w="674" w:type="dxa"/>
                  <w:tcBorders>
                    <w:top w:val="single" w:sz="12" w:space="0" w:color="auto"/>
                  </w:tcBorders>
                  <w:vAlign w:val="center"/>
                </w:tcPr>
                <w:p w14:paraId="02D33024" w14:textId="77777777" w:rsidR="009324D4" w:rsidRPr="00DF1CA4" w:rsidRDefault="009324D4" w:rsidP="009324D4">
                  <w:pPr>
                    <w:jc w:val="center"/>
                    <w:rPr>
                      <w:sz w:val="24"/>
                      <w:szCs w:val="24"/>
                    </w:rPr>
                  </w:pPr>
                  <w:r w:rsidRPr="006C1ED4">
                    <w:rPr>
                      <w:i/>
                      <w:sz w:val="24"/>
                      <w:szCs w:val="24"/>
                    </w:rPr>
                    <w:t>С</w:t>
                  </w:r>
                  <w:r w:rsidRPr="00DF1CA4">
                    <w:rPr>
                      <w:sz w:val="24"/>
                      <w:szCs w:val="24"/>
                      <w:vertAlign w:val="subscript"/>
                    </w:rPr>
                    <w:t>пр.</w:t>
                  </w:r>
                </w:p>
              </w:tc>
              <w:tc>
                <w:tcPr>
                  <w:tcW w:w="335" w:type="dxa"/>
                  <w:tcBorders>
                    <w:right w:val="single" w:sz="24" w:space="0" w:color="auto"/>
                  </w:tcBorders>
                  <w:vAlign w:val="center"/>
                </w:tcPr>
                <w:p w14:paraId="7AEA98CF"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14F54533"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206C73A5"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7B9D4AAB"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5C467822"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14:paraId="167B8D7E"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1CEFC5C9"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35836D89"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0E0DFF7B" w14:textId="77777777" w:rsidR="009324D4" w:rsidRPr="00DF1CA4" w:rsidRDefault="009324D4" w:rsidP="009324D4">
                  <w:pPr>
                    <w:jc w:val="center"/>
                    <w:rPr>
                      <w:sz w:val="24"/>
                      <w:szCs w:val="24"/>
                    </w:rPr>
                  </w:pPr>
                </w:p>
              </w:tc>
              <w:tc>
                <w:tcPr>
                  <w:tcW w:w="1417" w:type="dxa"/>
                  <w:tcBorders>
                    <w:top w:val="single" w:sz="12" w:space="0" w:color="auto"/>
                  </w:tcBorders>
                  <w:vAlign w:val="center"/>
                </w:tcPr>
                <w:p w14:paraId="4A0EDBF0" w14:textId="77777777" w:rsidR="009324D4" w:rsidRPr="00DF1CA4" w:rsidRDefault="009324D4" w:rsidP="009324D4">
                  <w:pPr>
                    <w:jc w:val="center"/>
                    <w:rPr>
                      <w:sz w:val="24"/>
                      <w:szCs w:val="24"/>
                    </w:rPr>
                  </w:pPr>
                  <w:r w:rsidRPr="00DF1CA4">
                    <w:rPr>
                      <w:sz w:val="24"/>
                      <w:szCs w:val="24"/>
                    </w:rPr>
                    <w:t>-8</w:t>
                  </w:r>
                </w:p>
              </w:tc>
              <w:tc>
                <w:tcPr>
                  <w:tcW w:w="799" w:type="dxa"/>
                  <w:gridSpan w:val="2"/>
                  <w:vAlign w:val="center"/>
                </w:tcPr>
                <w:p w14:paraId="37186041" w14:textId="77777777"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14:paraId="3D315DD4" w14:textId="77777777"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14:paraId="3B6B7442" w14:textId="77777777" w:rsidTr="00063224">
              <w:tc>
                <w:tcPr>
                  <w:tcW w:w="913" w:type="dxa"/>
                  <w:vAlign w:val="center"/>
                </w:tcPr>
                <w:p w14:paraId="78568458" w14:textId="77777777"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14:paraId="2A200B85" w14:textId="77777777"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14:paraId="2A66C85B" w14:textId="77777777"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14:paraId="44211922" w14:textId="77777777"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14:paraId="44CE1188" w14:textId="77777777"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14:paraId="308362A0" w14:textId="77777777"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14:paraId="2457E38A" w14:textId="77777777" w:rsidR="009324D4" w:rsidRPr="006C1ED4" w:rsidRDefault="009324D4" w:rsidP="000D77BB">
            <w:pPr>
              <w:ind w:left="370"/>
              <w:rPr>
                <w:i/>
                <w:sz w:val="28"/>
                <w:szCs w:val="28"/>
              </w:rPr>
            </w:pPr>
          </w:p>
        </w:tc>
      </w:tr>
      <w:tr w:rsidR="00F26863" w:rsidRPr="00F26863" w14:paraId="7B021ACF" w14:textId="77777777" w:rsidTr="00063224">
        <w:trPr>
          <w:gridBefore w:val="1"/>
          <w:gridAfter w:val="1"/>
          <w:wBefore w:w="567" w:type="dxa"/>
          <w:wAfter w:w="1207" w:type="dxa"/>
          <w:trHeight w:val="300"/>
          <w:jc w:val="center"/>
        </w:trPr>
        <w:tc>
          <w:tcPr>
            <w:tcW w:w="3369" w:type="dxa"/>
            <w:gridSpan w:val="9"/>
            <w:vAlign w:val="center"/>
          </w:tcPr>
          <w:p w14:paraId="38CEAA75" w14:textId="77777777" w:rsidR="00F26863" w:rsidRPr="00F26863" w:rsidRDefault="00F26863" w:rsidP="00C13E10">
            <w:pPr>
              <w:rPr>
                <w:sz w:val="28"/>
                <w:szCs w:val="28"/>
                <w:lang w:val="en-US"/>
              </w:rPr>
            </w:pPr>
            <w:r w:rsidRPr="006C1ED4">
              <w:rPr>
                <w:i/>
                <w:sz w:val="28"/>
                <w:szCs w:val="28"/>
              </w:rPr>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14:paraId="6B6E2158" w14:textId="77777777" w:rsidR="00F26863" w:rsidRPr="00F26863" w:rsidRDefault="00F26863" w:rsidP="008242CD">
            <w:pPr>
              <w:jc w:val="center"/>
              <w:rPr>
                <w:sz w:val="24"/>
                <w:szCs w:val="24"/>
              </w:rPr>
            </w:pPr>
            <w:r w:rsidRPr="00F26863">
              <w:rPr>
                <w:sz w:val="24"/>
                <w:szCs w:val="24"/>
              </w:rPr>
              <w:t>Интерпретации</w:t>
            </w:r>
          </w:p>
        </w:tc>
      </w:tr>
      <w:tr w:rsidR="00F26863" w:rsidRPr="00F26863" w14:paraId="751E0704" w14:textId="77777777" w:rsidTr="00063224">
        <w:trPr>
          <w:gridBefore w:val="1"/>
          <w:gridAfter w:val="1"/>
          <w:wBefore w:w="567" w:type="dxa"/>
          <w:wAfter w:w="1207" w:type="dxa"/>
          <w:trHeight w:val="300"/>
          <w:jc w:val="center"/>
        </w:trPr>
        <w:tc>
          <w:tcPr>
            <w:tcW w:w="668" w:type="dxa"/>
            <w:vAlign w:val="center"/>
          </w:tcPr>
          <w:p w14:paraId="1ACB827E" w14:textId="6ED40404" w:rsidR="00F26863" w:rsidRPr="00F26863" w:rsidRDefault="00A0500F" w:rsidP="008242CD">
            <w:pPr>
              <w:jc w:val="center"/>
              <w:rPr>
                <w:sz w:val="24"/>
                <w:szCs w:val="24"/>
              </w:rPr>
            </w:pPr>
            <w:r>
              <w:rPr>
                <w:noProof/>
                <w:sz w:val="24"/>
                <w:szCs w:val="24"/>
              </w:rPr>
              <mc:AlternateContent>
                <mc:Choice Requires="wps">
                  <w:drawing>
                    <wp:anchor distT="0" distB="0" distL="114300" distR="114300" simplePos="0" relativeHeight="251616256" behindDoc="0" locked="1" layoutInCell="1" allowOverlap="1" wp14:anchorId="3BD5D022" wp14:editId="02F0E6D4">
                      <wp:simplePos x="0" y="0"/>
                      <wp:positionH relativeFrom="column">
                        <wp:posOffset>262255</wp:posOffset>
                      </wp:positionH>
                      <wp:positionV relativeFrom="paragraph">
                        <wp:posOffset>105410</wp:posOffset>
                      </wp:positionV>
                      <wp:extent cx="209550" cy="122555"/>
                      <wp:effectExtent l="0" t="0" r="0" b="0"/>
                      <wp:wrapNone/>
                      <wp:docPr id="733" name="Полилиния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2255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E1746" id="Полилиния 733" o:spid="_x0000_s1026" style="position:absolute;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mc:Fallback>
              </mc:AlternateContent>
            </w:r>
          </w:p>
        </w:tc>
        <w:tc>
          <w:tcPr>
            <w:tcW w:w="339" w:type="dxa"/>
            <w:vAlign w:val="center"/>
          </w:tcPr>
          <w:p w14:paraId="0C59E907" w14:textId="1212FE6C" w:rsidR="00F26863" w:rsidRPr="00F26863" w:rsidRDefault="00A0500F" w:rsidP="008242CD">
            <w:pPr>
              <w:jc w:val="center"/>
              <w:rPr>
                <w:sz w:val="24"/>
                <w:szCs w:val="24"/>
              </w:rPr>
            </w:pPr>
            <w:r>
              <w:rPr>
                <w:noProof/>
                <w:sz w:val="24"/>
                <w:szCs w:val="24"/>
              </w:rPr>
              <mc:AlternateContent>
                <mc:Choice Requires="wps">
                  <w:drawing>
                    <wp:anchor distT="0" distB="0" distL="114300" distR="114300" simplePos="0" relativeHeight="251615232" behindDoc="0" locked="1" layoutInCell="1" allowOverlap="1" wp14:anchorId="149E72E8" wp14:editId="3C0E77B4">
                      <wp:simplePos x="0" y="0"/>
                      <wp:positionH relativeFrom="column">
                        <wp:posOffset>57785</wp:posOffset>
                      </wp:positionH>
                      <wp:positionV relativeFrom="paragraph">
                        <wp:posOffset>111125</wp:posOffset>
                      </wp:positionV>
                      <wp:extent cx="209550" cy="122555"/>
                      <wp:effectExtent l="0" t="0" r="0" b="0"/>
                      <wp:wrapNone/>
                      <wp:docPr id="732" name="Полилиния 7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2255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07BCA" id="Полилиния 732" o:spid="_x0000_s1026" style="position:absolute;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mc:Fallback>
              </mc:AlternateContent>
            </w:r>
          </w:p>
        </w:tc>
        <w:tc>
          <w:tcPr>
            <w:tcW w:w="339" w:type="dxa"/>
            <w:vAlign w:val="center"/>
          </w:tcPr>
          <w:p w14:paraId="704D6F6E" w14:textId="77777777" w:rsidR="00F26863" w:rsidRPr="00F26863" w:rsidRDefault="00F26863" w:rsidP="008242CD">
            <w:pPr>
              <w:jc w:val="center"/>
              <w:rPr>
                <w:sz w:val="24"/>
                <w:szCs w:val="24"/>
              </w:rPr>
            </w:pPr>
          </w:p>
        </w:tc>
        <w:tc>
          <w:tcPr>
            <w:tcW w:w="338" w:type="dxa"/>
            <w:vAlign w:val="center"/>
          </w:tcPr>
          <w:p w14:paraId="65B8D083" w14:textId="77777777" w:rsidR="00F26863" w:rsidRPr="00F26863" w:rsidRDefault="00F26863" w:rsidP="008242CD">
            <w:pPr>
              <w:jc w:val="center"/>
              <w:rPr>
                <w:sz w:val="24"/>
                <w:szCs w:val="24"/>
              </w:rPr>
            </w:pPr>
          </w:p>
        </w:tc>
        <w:tc>
          <w:tcPr>
            <w:tcW w:w="337" w:type="dxa"/>
            <w:vAlign w:val="center"/>
          </w:tcPr>
          <w:p w14:paraId="7E240DAC" w14:textId="2C90FF12" w:rsidR="00F26863" w:rsidRPr="00F26863" w:rsidRDefault="00A0500F" w:rsidP="008242CD">
            <w:pPr>
              <w:jc w:val="center"/>
              <w:rPr>
                <w:sz w:val="24"/>
                <w:szCs w:val="24"/>
              </w:rPr>
            </w:pPr>
            <w:r>
              <w:rPr>
                <w:noProof/>
                <w:sz w:val="24"/>
                <w:szCs w:val="24"/>
              </w:rPr>
              <mc:AlternateContent>
                <mc:Choice Requires="wps">
                  <w:drawing>
                    <wp:anchor distT="0" distB="0" distL="114300" distR="114300" simplePos="0" relativeHeight="251614208" behindDoc="0" locked="1" layoutInCell="1" allowOverlap="1" wp14:anchorId="1DAAFDDC" wp14:editId="5A814716">
                      <wp:simplePos x="0" y="0"/>
                      <wp:positionH relativeFrom="column">
                        <wp:posOffset>-3175</wp:posOffset>
                      </wp:positionH>
                      <wp:positionV relativeFrom="paragraph">
                        <wp:posOffset>111125</wp:posOffset>
                      </wp:positionV>
                      <wp:extent cx="209550" cy="122555"/>
                      <wp:effectExtent l="0" t="0" r="0" b="0"/>
                      <wp:wrapNone/>
                      <wp:docPr id="730" name="Полилиния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2255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73CBA" id="Полилиния 730" o:spid="_x0000_s1026" style="position:absolute;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mc:Fallback>
              </mc:AlternateContent>
            </w:r>
          </w:p>
        </w:tc>
        <w:tc>
          <w:tcPr>
            <w:tcW w:w="337" w:type="dxa"/>
            <w:vAlign w:val="center"/>
          </w:tcPr>
          <w:p w14:paraId="482D88C1" w14:textId="1999CBEB" w:rsidR="00F26863" w:rsidRPr="00F26863" w:rsidRDefault="00A0500F" w:rsidP="008242CD">
            <w:pPr>
              <w:jc w:val="center"/>
              <w:rPr>
                <w:sz w:val="24"/>
                <w:szCs w:val="24"/>
              </w:rPr>
            </w:pPr>
            <w:r>
              <w:rPr>
                <w:noProof/>
                <w:sz w:val="24"/>
                <w:szCs w:val="24"/>
              </w:rPr>
              <mc:AlternateContent>
                <mc:Choice Requires="wps">
                  <w:drawing>
                    <wp:anchor distT="0" distB="0" distL="114300" distR="114300" simplePos="0" relativeHeight="251613184" behindDoc="0" locked="1" layoutInCell="1" allowOverlap="1" wp14:anchorId="43D990A7" wp14:editId="0B2B5CF5">
                      <wp:simplePos x="0" y="0"/>
                      <wp:positionH relativeFrom="column">
                        <wp:posOffset>14605</wp:posOffset>
                      </wp:positionH>
                      <wp:positionV relativeFrom="paragraph">
                        <wp:posOffset>111125</wp:posOffset>
                      </wp:positionV>
                      <wp:extent cx="209550" cy="122555"/>
                      <wp:effectExtent l="0" t="0" r="0" b="0"/>
                      <wp:wrapNone/>
                      <wp:docPr id="729" name="Полилиния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2255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07C9F" id="Полилиния 729" o:spid="_x0000_s1026" style="position:absolute;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mc:Fallback>
              </mc:AlternateContent>
            </w:r>
          </w:p>
        </w:tc>
        <w:tc>
          <w:tcPr>
            <w:tcW w:w="337" w:type="dxa"/>
            <w:vAlign w:val="center"/>
          </w:tcPr>
          <w:p w14:paraId="15E424F7" w14:textId="0129C6FD" w:rsidR="00F26863" w:rsidRPr="00F26863" w:rsidRDefault="00A0500F" w:rsidP="008242CD">
            <w:pPr>
              <w:jc w:val="center"/>
              <w:rPr>
                <w:sz w:val="24"/>
                <w:szCs w:val="24"/>
              </w:rPr>
            </w:pPr>
            <w:r>
              <w:rPr>
                <w:noProof/>
                <w:sz w:val="24"/>
                <w:szCs w:val="24"/>
              </w:rPr>
              <mc:AlternateContent>
                <mc:Choice Requires="wps">
                  <w:drawing>
                    <wp:anchor distT="0" distB="0" distL="114300" distR="114300" simplePos="0" relativeHeight="251612160" behindDoc="0" locked="1" layoutInCell="1" allowOverlap="1" wp14:anchorId="0C8F2532" wp14:editId="570F4DD5">
                      <wp:simplePos x="0" y="0"/>
                      <wp:positionH relativeFrom="column">
                        <wp:posOffset>19685</wp:posOffset>
                      </wp:positionH>
                      <wp:positionV relativeFrom="paragraph">
                        <wp:posOffset>111125</wp:posOffset>
                      </wp:positionV>
                      <wp:extent cx="209550" cy="122555"/>
                      <wp:effectExtent l="0" t="0" r="0" b="0"/>
                      <wp:wrapNone/>
                      <wp:docPr id="728" name="Полилиния 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2255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3C40C" id="Полилиния 728" o:spid="_x0000_s1026" style="position:absolute;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mc:Fallback>
              </mc:AlternateContent>
            </w:r>
          </w:p>
        </w:tc>
        <w:tc>
          <w:tcPr>
            <w:tcW w:w="337" w:type="dxa"/>
            <w:vAlign w:val="center"/>
          </w:tcPr>
          <w:p w14:paraId="6C6ACAD4" w14:textId="43838C66" w:rsidR="00F26863" w:rsidRPr="00F26863" w:rsidRDefault="00A0500F" w:rsidP="008242CD">
            <w:pPr>
              <w:jc w:val="center"/>
              <w:rPr>
                <w:sz w:val="24"/>
                <w:szCs w:val="24"/>
              </w:rPr>
            </w:pPr>
            <w:r>
              <w:rPr>
                <w:noProof/>
                <w:sz w:val="24"/>
                <w:szCs w:val="24"/>
              </w:rPr>
              <mc:AlternateContent>
                <mc:Choice Requires="wps">
                  <w:drawing>
                    <wp:anchor distT="0" distB="0" distL="114300" distR="114300" simplePos="0" relativeHeight="251611136" behindDoc="0" locked="1" layoutInCell="1" allowOverlap="1" wp14:anchorId="6A92B06D" wp14:editId="203C472F">
                      <wp:simplePos x="0" y="0"/>
                      <wp:positionH relativeFrom="column">
                        <wp:posOffset>40640</wp:posOffset>
                      </wp:positionH>
                      <wp:positionV relativeFrom="paragraph">
                        <wp:posOffset>114935</wp:posOffset>
                      </wp:positionV>
                      <wp:extent cx="209550" cy="122555"/>
                      <wp:effectExtent l="0" t="0" r="0" b="0"/>
                      <wp:wrapNone/>
                      <wp:docPr id="727" name="Полилиния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2255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AA9BA" id="Полилиния 727" o:spid="_x0000_s1026" style="position:absolute;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mc:Fallback>
              </mc:AlternateContent>
            </w:r>
          </w:p>
        </w:tc>
        <w:tc>
          <w:tcPr>
            <w:tcW w:w="337" w:type="dxa"/>
            <w:vAlign w:val="center"/>
          </w:tcPr>
          <w:p w14:paraId="57F42292" w14:textId="77777777" w:rsidR="00F26863" w:rsidRPr="00F26863" w:rsidRDefault="00F26863" w:rsidP="008242CD">
            <w:pPr>
              <w:jc w:val="center"/>
              <w:rPr>
                <w:sz w:val="24"/>
                <w:szCs w:val="24"/>
              </w:rPr>
            </w:pPr>
          </w:p>
        </w:tc>
        <w:tc>
          <w:tcPr>
            <w:tcW w:w="236" w:type="dxa"/>
            <w:vAlign w:val="center"/>
          </w:tcPr>
          <w:p w14:paraId="4BDF291C" w14:textId="77777777" w:rsidR="00F26863" w:rsidRPr="00F26863" w:rsidRDefault="00F26863" w:rsidP="008242CD">
            <w:pPr>
              <w:jc w:val="center"/>
              <w:rPr>
                <w:sz w:val="24"/>
                <w:szCs w:val="24"/>
              </w:rPr>
            </w:pPr>
          </w:p>
        </w:tc>
        <w:tc>
          <w:tcPr>
            <w:tcW w:w="1141" w:type="dxa"/>
            <w:vAlign w:val="center"/>
          </w:tcPr>
          <w:p w14:paraId="4B38EA7E" w14:textId="77777777" w:rsidR="00F26863" w:rsidRPr="00F26863" w:rsidRDefault="00F26863" w:rsidP="008242CD">
            <w:pPr>
              <w:jc w:val="center"/>
              <w:rPr>
                <w:sz w:val="24"/>
                <w:szCs w:val="24"/>
              </w:rPr>
            </w:pPr>
            <w:r w:rsidRPr="00F26863">
              <w:rPr>
                <w:sz w:val="24"/>
                <w:szCs w:val="24"/>
              </w:rPr>
              <w:t>Знаковая</w:t>
            </w:r>
          </w:p>
        </w:tc>
        <w:tc>
          <w:tcPr>
            <w:tcW w:w="236" w:type="dxa"/>
            <w:vAlign w:val="center"/>
          </w:tcPr>
          <w:p w14:paraId="6188BD03" w14:textId="77777777" w:rsidR="00F26863" w:rsidRPr="00F26863" w:rsidRDefault="00F26863" w:rsidP="008242CD">
            <w:pPr>
              <w:jc w:val="center"/>
              <w:rPr>
                <w:sz w:val="24"/>
                <w:szCs w:val="24"/>
              </w:rPr>
            </w:pPr>
          </w:p>
        </w:tc>
        <w:tc>
          <w:tcPr>
            <w:tcW w:w="1456" w:type="dxa"/>
            <w:vAlign w:val="center"/>
          </w:tcPr>
          <w:p w14:paraId="55C802BE" w14:textId="77777777" w:rsidR="00F26863" w:rsidRPr="00F26863" w:rsidRDefault="00F26863" w:rsidP="008242CD">
            <w:pPr>
              <w:jc w:val="center"/>
              <w:rPr>
                <w:sz w:val="24"/>
                <w:szCs w:val="24"/>
              </w:rPr>
            </w:pPr>
            <w:r w:rsidRPr="00F26863">
              <w:rPr>
                <w:sz w:val="24"/>
                <w:szCs w:val="24"/>
              </w:rPr>
              <w:t>Беззнаковая</w:t>
            </w:r>
          </w:p>
        </w:tc>
      </w:tr>
      <w:tr w:rsidR="00F26863" w:rsidRPr="00F26863" w14:paraId="4FB013FF" w14:textId="77777777" w:rsidTr="00063224">
        <w:trPr>
          <w:gridBefore w:val="1"/>
          <w:gridAfter w:val="1"/>
          <w:wBefore w:w="567" w:type="dxa"/>
          <w:wAfter w:w="1207" w:type="dxa"/>
          <w:trHeight w:val="300"/>
          <w:jc w:val="center"/>
        </w:trPr>
        <w:tc>
          <w:tcPr>
            <w:tcW w:w="668" w:type="dxa"/>
            <w:vAlign w:val="center"/>
          </w:tcPr>
          <w:p w14:paraId="1C00160C" w14:textId="3103DEF2" w:rsidR="00F26863" w:rsidRPr="00F26863" w:rsidRDefault="00A0500F" w:rsidP="008242CD">
            <w:pPr>
              <w:jc w:val="center"/>
              <w:rPr>
                <w:sz w:val="24"/>
                <w:szCs w:val="24"/>
                <w:vertAlign w:val="subscript"/>
              </w:rPr>
            </w:pPr>
            <w:r>
              <w:rPr>
                <w:i/>
                <w:noProof/>
                <w:sz w:val="24"/>
                <w:szCs w:val="24"/>
              </w:rPr>
              <mc:AlternateContent>
                <mc:Choice Requires="wpg">
                  <w:drawing>
                    <wp:anchor distT="0" distB="0" distL="114300" distR="114300" simplePos="0" relativeHeight="251610112" behindDoc="0" locked="1" layoutInCell="1" allowOverlap="1" wp14:anchorId="18872775" wp14:editId="43731545">
                      <wp:simplePos x="0" y="0"/>
                      <wp:positionH relativeFrom="column">
                        <wp:posOffset>-222885</wp:posOffset>
                      </wp:positionH>
                      <wp:positionV relativeFrom="page">
                        <wp:posOffset>107315</wp:posOffset>
                      </wp:positionV>
                      <wp:extent cx="143510" cy="142875"/>
                      <wp:effectExtent l="0" t="0" r="8890" b="9525"/>
                      <wp:wrapNone/>
                      <wp:docPr id="724" name="Группа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725" name="Line 220"/>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6" name="Line 221"/>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EC3730" id="Группа 777" o:spid="_x0000_s1026" style="position:absolute;margin-left:-17.55pt;margin-top:8.45pt;width:11.3pt;height:11.25pt;z-index:251610112;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">
                      <v:line id="Line 220"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"/>
                      <v:line id="Line 221"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Op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vA8SeHvTDwCcvELAAD//wMAUEsBAi0AFAAGAAgAAAAhANvh9svuAAAAhQEAABMAAAAAAAAA&#10;AAAAAAAAAAAAAFtDb250ZW50X1R5cGVzXS54bWxQSwECLQAUAAYACAAAACEAWvQsW78AAAAVAQAA&#10;CwAAAAAAAAAAAAAAAAAfAQAAX3JlbHMvLnJlbHNQSwECLQAUAAYACAAAACEAi6KjqcYAAADcAAAA&#10;DwAAAAAAAAAAAAAAAAAHAgAAZHJzL2Rvd25yZXYueG1sUEsFBgAAAAADAAMAtwAAAPoCAAAAAA==&#10;"/>
                      <w10:wrap anchory="page"/>
                      <w10:anchorlock/>
                    </v:group>
                  </w:pict>
                </mc:Fallback>
              </mc:AlternateContent>
            </w:r>
            <w:r w:rsidR="00F26863" w:rsidRPr="006C1ED4">
              <w:rPr>
                <w:i/>
                <w:sz w:val="24"/>
                <w:szCs w:val="24"/>
              </w:rPr>
              <w:t>А</w:t>
            </w:r>
            <w:r w:rsidR="00F26863" w:rsidRPr="00F26863">
              <w:rPr>
                <w:sz w:val="24"/>
                <w:szCs w:val="24"/>
                <w:vertAlign w:val="subscript"/>
              </w:rPr>
              <w:t>доп.</w:t>
            </w:r>
          </w:p>
        </w:tc>
        <w:tc>
          <w:tcPr>
            <w:tcW w:w="339" w:type="dxa"/>
            <w:tcBorders>
              <w:right w:val="single" w:sz="24" w:space="0" w:color="auto"/>
            </w:tcBorders>
            <w:vAlign w:val="center"/>
          </w:tcPr>
          <w:p w14:paraId="4A5A8BEC"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0EB6B41B" w14:textId="77777777" w:rsidR="00F26863" w:rsidRPr="00F26863" w:rsidRDefault="00F26863" w:rsidP="008242CD">
            <w:pPr>
              <w:jc w:val="center"/>
              <w:rPr>
                <w:sz w:val="24"/>
                <w:szCs w:val="24"/>
              </w:rPr>
            </w:pPr>
            <w:r w:rsidRPr="00F26863">
              <w:rPr>
                <w:sz w:val="24"/>
                <w:szCs w:val="24"/>
              </w:rPr>
              <w:t>1</w:t>
            </w:r>
          </w:p>
        </w:tc>
        <w:tc>
          <w:tcPr>
            <w:tcW w:w="338" w:type="dxa"/>
            <w:vAlign w:val="center"/>
          </w:tcPr>
          <w:p w14:paraId="12281B58"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27ADC6E7"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50B44DC7"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3018BE89"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40524F2F"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30B48781"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18BF3A01" w14:textId="77777777" w:rsidR="00F26863" w:rsidRPr="00F26863" w:rsidRDefault="00F26863" w:rsidP="008242CD">
            <w:pPr>
              <w:jc w:val="center"/>
              <w:rPr>
                <w:sz w:val="24"/>
                <w:szCs w:val="24"/>
              </w:rPr>
            </w:pPr>
          </w:p>
        </w:tc>
        <w:tc>
          <w:tcPr>
            <w:tcW w:w="1141" w:type="dxa"/>
            <w:vAlign w:val="center"/>
          </w:tcPr>
          <w:p w14:paraId="7B20FF8B" w14:textId="03A40761" w:rsidR="00F26863" w:rsidRPr="00F26863" w:rsidRDefault="00A0500F" w:rsidP="008242CD">
            <w:pPr>
              <w:jc w:val="center"/>
              <w:rPr>
                <w:sz w:val="24"/>
                <w:szCs w:val="24"/>
              </w:rPr>
            </w:pPr>
            <w:r>
              <w:rPr>
                <w:noProof/>
                <w:sz w:val="24"/>
                <w:szCs w:val="24"/>
              </w:rPr>
              <mc:AlternateContent>
                <mc:Choice Requires="wpg">
                  <w:drawing>
                    <wp:anchor distT="0" distB="0" distL="114300" distR="114300" simplePos="0" relativeHeight="251608064" behindDoc="0" locked="1" layoutInCell="1" allowOverlap="1" wp14:anchorId="14016F86" wp14:editId="047124F9">
                      <wp:simplePos x="0" y="0"/>
                      <wp:positionH relativeFrom="column">
                        <wp:posOffset>-51435</wp:posOffset>
                      </wp:positionH>
                      <wp:positionV relativeFrom="paragraph">
                        <wp:posOffset>99695</wp:posOffset>
                      </wp:positionV>
                      <wp:extent cx="143510" cy="142875"/>
                      <wp:effectExtent l="0" t="0" r="8890" b="9525"/>
                      <wp:wrapNone/>
                      <wp:docPr id="721" name="Группа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722" name="Line 214"/>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3" name="Line 215"/>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BE77E8" id="Группа 774" o:spid="_x0000_s1026" style="position:absolute;margin-left:-4.05pt;margin-top:7.85pt;width:11.3pt;height:11.25pt;z-index:251608064"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">
                      <v:line id="Line 214"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"/>
                      <v:line id="Line 215"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"/>
                      <w10:anchorlock/>
                    </v:group>
                  </w:pict>
                </mc:Fallback>
              </mc:AlternateContent>
            </w:r>
            <w:r w:rsidR="00F26863" w:rsidRPr="00F26863">
              <w:rPr>
                <w:sz w:val="24"/>
                <w:szCs w:val="24"/>
              </w:rPr>
              <w:t>-57</w:t>
            </w:r>
          </w:p>
        </w:tc>
        <w:tc>
          <w:tcPr>
            <w:tcW w:w="236" w:type="dxa"/>
            <w:vAlign w:val="center"/>
          </w:tcPr>
          <w:p w14:paraId="3BF866C4" w14:textId="77777777" w:rsidR="00F26863" w:rsidRPr="00F26863" w:rsidRDefault="00F26863" w:rsidP="008242CD">
            <w:pPr>
              <w:jc w:val="center"/>
              <w:rPr>
                <w:sz w:val="24"/>
                <w:szCs w:val="24"/>
              </w:rPr>
            </w:pPr>
          </w:p>
        </w:tc>
        <w:tc>
          <w:tcPr>
            <w:tcW w:w="1456" w:type="dxa"/>
            <w:vAlign w:val="center"/>
          </w:tcPr>
          <w:p w14:paraId="438B3D00" w14:textId="53315ABA" w:rsidR="00F26863" w:rsidRPr="00F26863" w:rsidRDefault="00A0500F" w:rsidP="008242CD">
            <w:pPr>
              <w:jc w:val="center"/>
              <w:rPr>
                <w:sz w:val="24"/>
                <w:szCs w:val="24"/>
              </w:rPr>
            </w:pPr>
            <w:r>
              <w:rPr>
                <w:noProof/>
                <w:sz w:val="24"/>
                <w:szCs w:val="24"/>
              </w:rPr>
              <mc:AlternateContent>
                <mc:Choice Requires="wpg">
                  <w:drawing>
                    <wp:anchor distT="0" distB="0" distL="114300" distR="114300" simplePos="0" relativeHeight="251609088" behindDoc="0" locked="1" layoutInCell="1" allowOverlap="1" wp14:anchorId="16202E1D" wp14:editId="23F39895">
                      <wp:simplePos x="0" y="0"/>
                      <wp:positionH relativeFrom="column">
                        <wp:posOffset>-36830</wp:posOffset>
                      </wp:positionH>
                      <wp:positionV relativeFrom="paragraph">
                        <wp:posOffset>98425</wp:posOffset>
                      </wp:positionV>
                      <wp:extent cx="143510" cy="142875"/>
                      <wp:effectExtent l="0" t="0" r="8890" b="9525"/>
                      <wp:wrapNone/>
                      <wp:docPr id="718" name="Группа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719" name="Line 217"/>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0" name="Line 218"/>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C48F5E" id="Группа 771" o:spid="_x0000_s1026" style="position:absolute;margin-left:-2.9pt;margin-top:7.75pt;width:11.3pt;height:11.25pt;z-index:251609088"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">
                      <v:line id="Line 217"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"/>
                      <v:line id="Line 218"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"/>
                      <w10:anchorlock/>
                    </v:group>
                  </w:pict>
                </mc:Fallback>
              </mc:AlternateContent>
            </w:r>
            <w:r w:rsidR="00F26863" w:rsidRPr="00F26863">
              <w:rPr>
                <w:sz w:val="24"/>
                <w:szCs w:val="24"/>
              </w:rPr>
              <w:t>199</w:t>
            </w:r>
          </w:p>
        </w:tc>
      </w:tr>
      <w:tr w:rsidR="00F26863" w:rsidRPr="00F26863" w14:paraId="376C4578" w14:textId="77777777" w:rsidTr="00063224">
        <w:trPr>
          <w:gridBefore w:val="1"/>
          <w:gridAfter w:val="1"/>
          <w:wBefore w:w="567" w:type="dxa"/>
          <w:wAfter w:w="1207" w:type="dxa"/>
          <w:trHeight w:val="300"/>
          <w:jc w:val="center"/>
        </w:trPr>
        <w:tc>
          <w:tcPr>
            <w:tcW w:w="668" w:type="dxa"/>
            <w:tcBorders>
              <w:bottom w:val="single" w:sz="12" w:space="0" w:color="auto"/>
            </w:tcBorders>
            <w:vAlign w:val="center"/>
          </w:tcPr>
          <w:p w14:paraId="30FC062A" w14:textId="77777777"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14:paraId="4F853BA5"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454E003C" w14:textId="77777777"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14:paraId="5C6BC8B9"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2E0053A0"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5D94E29C"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33C6716F"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5EFA8557"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4BDA4886"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101D286E" w14:textId="77777777" w:rsidR="00F26863" w:rsidRPr="00F26863" w:rsidRDefault="00F26863" w:rsidP="008242CD">
            <w:pPr>
              <w:jc w:val="center"/>
              <w:rPr>
                <w:sz w:val="24"/>
                <w:szCs w:val="24"/>
              </w:rPr>
            </w:pPr>
          </w:p>
        </w:tc>
        <w:tc>
          <w:tcPr>
            <w:tcW w:w="1141" w:type="dxa"/>
            <w:tcBorders>
              <w:bottom w:val="single" w:sz="12" w:space="0" w:color="auto"/>
            </w:tcBorders>
            <w:vAlign w:val="center"/>
          </w:tcPr>
          <w:p w14:paraId="49A4BF14" w14:textId="77777777" w:rsidR="00F26863" w:rsidRPr="00F26863" w:rsidRDefault="00F26863" w:rsidP="008242CD">
            <w:pPr>
              <w:jc w:val="center"/>
              <w:rPr>
                <w:sz w:val="24"/>
                <w:szCs w:val="24"/>
              </w:rPr>
            </w:pPr>
            <w:r w:rsidRPr="00F26863">
              <w:rPr>
                <w:sz w:val="24"/>
                <w:szCs w:val="24"/>
              </w:rPr>
              <w:t>-49</w:t>
            </w:r>
          </w:p>
        </w:tc>
        <w:tc>
          <w:tcPr>
            <w:tcW w:w="236" w:type="dxa"/>
            <w:vAlign w:val="center"/>
          </w:tcPr>
          <w:p w14:paraId="5043482B" w14:textId="77777777" w:rsidR="00F26863" w:rsidRPr="00F26863" w:rsidRDefault="00F26863" w:rsidP="008242CD">
            <w:pPr>
              <w:jc w:val="center"/>
              <w:rPr>
                <w:sz w:val="24"/>
                <w:szCs w:val="24"/>
              </w:rPr>
            </w:pPr>
          </w:p>
        </w:tc>
        <w:tc>
          <w:tcPr>
            <w:tcW w:w="1456" w:type="dxa"/>
            <w:tcBorders>
              <w:bottom w:val="single" w:sz="12" w:space="0" w:color="auto"/>
            </w:tcBorders>
            <w:vAlign w:val="center"/>
          </w:tcPr>
          <w:p w14:paraId="403474A9" w14:textId="77777777" w:rsidR="00F26863" w:rsidRPr="00F26863" w:rsidRDefault="00F26863" w:rsidP="008242CD">
            <w:pPr>
              <w:jc w:val="center"/>
              <w:rPr>
                <w:sz w:val="24"/>
                <w:szCs w:val="24"/>
              </w:rPr>
            </w:pPr>
            <w:r w:rsidRPr="00F26863">
              <w:rPr>
                <w:sz w:val="24"/>
                <w:szCs w:val="24"/>
              </w:rPr>
              <w:t>207</w:t>
            </w:r>
          </w:p>
        </w:tc>
      </w:tr>
      <w:tr w:rsidR="00F26863" w:rsidRPr="00F26863" w14:paraId="2BA8BFDC" w14:textId="77777777"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14:paraId="4FB1F0C6" w14:textId="77777777" w:rsidR="00F26863" w:rsidRPr="00F26863" w:rsidRDefault="00F26863" w:rsidP="008242CD">
            <w:pPr>
              <w:jc w:val="center"/>
              <w:rPr>
                <w:sz w:val="24"/>
                <w:szCs w:val="24"/>
                <w:vertAlign w:val="subscript"/>
              </w:rPr>
            </w:pPr>
            <w:r w:rsidRPr="006C1ED4">
              <w:rPr>
                <w:i/>
                <w:sz w:val="24"/>
                <w:szCs w:val="24"/>
              </w:rPr>
              <w:t>С</w:t>
            </w:r>
            <w:r w:rsidRPr="00F26863">
              <w:rPr>
                <w:sz w:val="24"/>
                <w:szCs w:val="24"/>
                <w:vertAlign w:val="subscript"/>
              </w:rPr>
              <w:t>доп.</w:t>
            </w:r>
          </w:p>
        </w:tc>
        <w:tc>
          <w:tcPr>
            <w:tcW w:w="339" w:type="dxa"/>
            <w:tcBorders>
              <w:right w:val="single" w:sz="24" w:space="0" w:color="auto"/>
            </w:tcBorders>
            <w:vAlign w:val="center"/>
          </w:tcPr>
          <w:p w14:paraId="786EB025"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496881F0" w14:textId="77777777"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14:paraId="494DAFD3"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445F111C"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0E2048C0"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07939E9B"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45386445"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1F6B7B3E"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7963BAA2" w14:textId="77777777"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14:paraId="01FBD323" w14:textId="77777777" w:rsidR="00F26863" w:rsidRPr="00F26863" w:rsidRDefault="00F26863" w:rsidP="008242CD">
            <w:pPr>
              <w:jc w:val="center"/>
              <w:rPr>
                <w:sz w:val="24"/>
                <w:szCs w:val="24"/>
              </w:rPr>
            </w:pPr>
          </w:p>
        </w:tc>
        <w:tc>
          <w:tcPr>
            <w:tcW w:w="236" w:type="dxa"/>
            <w:vAlign w:val="center"/>
          </w:tcPr>
          <w:p w14:paraId="34DFA9FA" w14:textId="77777777"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14:paraId="0388A183" w14:textId="77777777"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14:paraId="412E9148" w14:textId="77777777" w:rsidTr="00063224">
        <w:trPr>
          <w:gridBefore w:val="1"/>
          <w:gridAfter w:val="1"/>
          <w:wBefore w:w="567" w:type="dxa"/>
          <w:wAfter w:w="1207" w:type="dxa"/>
          <w:trHeight w:val="280"/>
          <w:jc w:val="center"/>
        </w:trPr>
        <w:tc>
          <w:tcPr>
            <w:tcW w:w="668" w:type="dxa"/>
            <w:tcBorders>
              <w:top w:val="single" w:sz="12" w:space="0" w:color="auto"/>
            </w:tcBorders>
            <w:vAlign w:val="center"/>
          </w:tcPr>
          <w:p w14:paraId="03D52747" w14:textId="77777777" w:rsidR="00F26863" w:rsidRPr="00F26863" w:rsidRDefault="00F26863" w:rsidP="008242CD">
            <w:pPr>
              <w:jc w:val="center"/>
              <w:rPr>
                <w:sz w:val="24"/>
                <w:szCs w:val="24"/>
              </w:rPr>
            </w:pPr>
            <w:r w:rsidRPr="006C1ED4">
              <w:rPr>
                <w:i/>
                <w:sz w:val="24"/>
                <w:szCs w:val="24"/>
              </w:rPr>
              <w:t>С</w:t>
            </w:r>
            <w:r w:rsidRPr="00F26863">
              <w:rPr>
                <w:sz w:val="24"/>
                <w:szCs w:val="24"/>
                <w:vertAlign w:val="subscript"/>
              </w:rPr>
              <w:t>пр.</w:t>
            </w:r>
          </w:p>
        </w:tc>
        <w:tc>
          <w:tcPr>
            <w:tcW w:w="339" w:type="dxa"/>
            <w:tcBorders>
              <w:right w:val="single" w:sz="24" w:space="0" w:color="auto"/>
            </w:tcBorders>
            <w:vAlign w:val="center"/>
          </w:tcPr>
          <w:p w14:paraId="235085CB"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63297CA8" w14:textId="77777777"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14:paraId="49A036E9"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2267687B"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741FF65F"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093B837D"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4B301851"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0F21C753"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1DE88436" w14:textId="77777777" w:rsidR="00F26863" w:rsidRPr="00F26863" w:rsidRDefault="00F26863" w:rsidP="008242CD">
            <w:pPr>
              <w:jc w:val="center"/>
              <w:rPr>
                <w:sz w:val="24"/>
                <w:szCs w:val="24"/>
              </w:rPr>
            </w:pPr>
          </w:p>
        </w:tc>
        <w:tc>
          <w:tcPr>
            <w:tcW w:w="1141" w:type="dxa"/>
            <w:tcBorders>
              <w:top w:val="single" w:sz="12" w:space="0" w:color="auto"/>
            </w:tcBorders>
            <w:vAlign w:val="center"/>
          </w:tcPr>
          <w:p w14:paraId="7C24C2E9" w14:textId="77777777" w:rsidR="00F26863" w:rsidRPr="00F26863" w:rsidRDefault="00F26863" w:rsidP="008242CD">
            <w:pPr>
              <w:jc w:val="center"/>
              <w:rPr>
                <w:sz w:val="24"/>
                <w:szCs w:val="24"/>
              </w:rPr>
            </w:pPr>
            <w:r w:rsidRPr="00F26863">
              <w:rPr>
                <w:sz w:val="24"/>
                <w:szCs w:val="24"/>
              </w:rPr>
              <w:t>-106</w:t>
            </w:r>
          </w:p>
        </w:tc>
        <w:tc>
          <w:tcPr>
            <w:tcW w:w="236" w:type="dxa"/>
            <w:vAlign w:val="center"/>
          </w:tcPr>
          <w:p w14:paraId="295666CC" w14:textId="77777777" w:rsidR="00F26863" w:rsidRPr="00F26863" w:rsidRDefault="00F26863" w:rsidP="008242CD">
            <w:pPr>
              <w:jc w:val="center"/>
              <w:rPr>
                <w:sz w:val="24"/>
                <w:szCs w:val="24"/>
              </w:rPr>
            </w:pPr>
          </w:p>
        </w:tc>
        <w:tc>
          <w:tcPr>
            <w:tcW w:w="1456" w:type="dxa"/>
            <w:tcBorders>
              <w:top w:val="single" w:sz="12" w:space="0" w:color="auto"/>
            </w:tcBorders>
            <w:vAlign w:val="center"/>
          </w:tcPr>
          <w:p w14:paraId="72B26737" w14:textId="77777777"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14:paraId="2EF1204B" w14:textId="77777777" w:rsidTr="001D768D">
        <w:tc>
          <w:tcPr>
            <w:tcW w:w="0" w:type="auto"/>
            <w:vAlign w:val="center"/>
          </w:tcPr>
          <w:p w14:paraId="32884B01" w14:textId="77777777"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14:paraId="31B222A8" w14:textId="77777777"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14:paraId="19E850D7" w14:textId="77777777"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14:paraId="0071F85D" w14:textId="77777777"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14:paraId="2F51BA5D" w14:textId="77777777"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14:paraId="6D674C90" w14:textId="77777777" w:rsidR="001D768D" w:rsidRPr="00F67836" w:rsidRDefault="001D768D" w:rsidP="001D768D">
            <w:pPr>
              <w:spacing w:after="120"/>
              <w:jc w:val="center"/>
              <w:rPr>
                <w:sz w:val="28"/>
                <w:szCs w:val="28"/>
                <w:lang w:val="en-US"/>
              </w:rPr>
            </w:pPr>
            <w:r w:rsidRPr="00F67836">
              <w:rPr>
                <w:sz w:val="28"/>
                <w:szCs w:val="28"/>
                <w:lang w:val="en-US"/>
              </w:rPr>
              <w:t>OF=0.</w:t>
            </w:r>
          </w:p>
        </w:tc>
      </w:tr>
    </w:tbl>
    <w:p w14:paraId="7370B5BC" w14:textId="77777777" w:rsidR="001D768D" w:rsidRDefault="001D768D" w:rsidP="001D768D">
      <w:pPr>
        <w:tabs>
          <w:tab w:val="left" w:pos="2480"/>
        </w:tabs>
        <w:ind w:firstLine="567"/>
        <w:jc w:val="both"/>
        <w:rPr>
          <w:rFonts w:ascii="Times New Roman" w:hAnsi="Times New Roman" w:cs="Times New Roman"/>
          <w:b/>
          <w:bCs/>
          <w:sz w:val="28"/>
          <w:szCs w:val="28"/>
        </w:rPr>
      </w:pPr>
    </w:p>
    <w:p w14:paraId="45F8DAFE" w14:textId="77777777" w:rsidR="009324D4" w:rsidRPr="009324D4" w:rsidRDefault="009324D4" w:rsidP="009324D4">
      <w:pPr>
        <w:pStyle w:val="26"/>
        <w:tabs>
          <w:tab w:val="left" w:pos="9180"/>
        </w:tabs>
        <w:spacing w:line="40" w:lineRule="atLeast"/>
        <w:ind w:left="540" w:right="22" w:firstLine="540"/>
        <w:rPr>
          <w:sz w:val="16"/>
          <w:szCs w:val="16"/>
        </w:rPr>
      </w:pPr>
    </w:p>
    <w:p w14:paraId="76F6191D" w14:textId="77777777"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Для БзИ результат неверен вследствие возникающего переноса из старшего разряда. Вес этого переноса составляет 256.</w:t>
      </w:r>
    </w:p>
    <w:p w14:paraId="5A2E5B61" w14:textId="77777777"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14:paraId="3F747D2B" w14:textId="77777777"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14:paraId="6DB8DEF4" w14:textId="77777777" w:rsidTr="00063224">
        <w:trPr>
          <w:trHeight w:val="361"/>
        </w:trPr>
        <w:tc>
          <w:tcPr>
            <w:tcW w:w="0" w:type="auto"/>
            <w:tcBorders>
              <w:right w:val="single" w:sz="24" w:space="0" w:color="auto"/>
            </w:tcBorders>
          </w:tcPr>
          <w:p w14:paraId="72F2A7CB" w14:textId="77777777"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14:paraId="621C1A65"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6B2D7413"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49CADF82"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06ED5991" w14:textId="77777777" w:rsidR="00063224" w:rsidRPr="00286DB4" w:rsidRDefault="00063224" w:rsidP="00063224">
            <w:pPr>
              <w:tabs>
                <w:tab w:val="left" w:pos="2480"/>
              </w:tabs>
              <w:jc w:val="center"/>
              <w:rPr>
                <w:sz w:val="28"/>
                <w:szCs w:val="28"/>
              </w:rPr>
            </w:pPr>
            <w:r w:rsidRPr="00286DB4">
              <w:rPr>
                <w:sz w:val="28"/>
                <w:szCs w:val="28"/>
              </w:rPr>
              <w:t>1</w:t>
            </w:r>
          </w:p>
        </w:tc>
        <w:tc>
          <w:tcPr>
            <w:tcW w:w="0" w:type="auto"/>
          </w:tcPr>
          <w:p w14:paraId="5A91D343"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27628509"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09967FFE" w14:textId="77777777"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14:paraId="69AC22D2" w14:textId="77777777" w:rsidTr="00AD278D">
        <w:trPr>
          <w:trHeight w:val="361"/>
        </w:trPr>
        <w:tc>
          <w:tcPr>
            <w:tcW w:w="0" w:type="auto"/>
            <w:tcBorders>
              <w:top w:val="nil"/>
              <w:left w:val="nil"/>
              <w:bottom w:val="nil"/>
              <w:right w:val="single" w:sz="4" w:space="0" w:color="auto"/>
            </w:tcBorders>
          </w:tcPr>
          <w:p w14:paraId="684E32DF" w14:textId="77777777"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14:paraId="1B027526" w14:textId="77777777"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14:paraId="4854E801"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7C5546DA"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6E8C06E3"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0CF12FAC"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1BBEA10B"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7B34E860" w14:textId="77777777" w:rsidR="00AD278D" w:rsidRPr="00286DB4" w:rsidRDefault="00AD278D" w:rsidP="00AD278D">
            <w:pPr>
              <w:tabs>
                <w:tab w:val="left" w:pos="2480"/>
              </w:tabs>
              <w:jc w:val="center"/>
              <w:rPr>
                <w:sz w:val="28"/>
                <w:szCs w:val="28"/>
              </w:rPr>
            </w:pPr>
            <w:r>
              <w:rPr>
                <w:sz w:val="28"/>
                <w:szCs w:val="28"/>
              </w:rPr>
              <w:t>0</w:t>
            </w:r>
          </w:p>
        </w:tc>
        <w:tc>
          <w:tcPr>
            <w:tcW w:w="356" w:type="dxa"/>
          </w:tcPr>
          <w:p w14:paraId="37C3B2B9" w14:textId="77777777" w:rsidR="00AD278D" w:rsidRPr="00286DB4" w:rsidRDefault="00AD278D" w:rsidP="00AD278D">
            <w:pPr>
              <w:tabs>
                <w:tab w:val="left" w:pos="2480"/>
              </w:tabs>
              <w:jc w:val="center"/>
              <w:rPr>
                <w:sz w:val="28"/>
                <w:szCs w:val="28"/>
              </w:rPr>
            </w:pPr>
            <w:r>
              <w:rPr>
                <w:sz w:val="28"/>
                <w:szCs w:val="28"/>
              </w:rPr>
              <w:t>0</w:t>
            </w:r>
          </w:p>
        </w:tc>
      </w:tr>
    </w:tbl>
    <w:p w14:paraId="0BC0B44C" w14:textId="77777777"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14:paraId="7AD1918F" w14:textId="77777777"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14:paraId="54CA25DE" w14:textId="77777777"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14:paraId="6A1B867E" w14:textId="77777777"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14:paraId="3D038F9A" w14:textId="77777777"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
        <w:gridCol w:w="339"/>
        <w:gridCol w:w="339"/>
        <w:gridCol w:w="338"/>
        <w:gridCol w:w="338"/>
        <w:gridCol w:w="338"/>
        <w:gridCol w:w="338"/>
        <w:gridCol w:w="338"/>
        <w:gridCol w:w="338"/>
        <w:gridCol w:w="223"/>
        <w:gridCol w:w="1146"/>
        <w:gridCol w:w="223"/>
        <w:gridCol w:w="1462"/>
      </w:tblGrid>
      <w:tr w:rsidR="003723BF" w:rsidRPr="00572960" w14:paraId="224ACA79" w14:textId="77777777" w:rsidTr="003723BF">
        <w:trPr>
          <w:trHeight w:val="300"/>
          <w:jc w:val="center"/>
        </w:trPr>
        <w:tc>
          <w:tcPr>
            <w:tcW w:w="0" w:type="auto"/>
            <w:gridSpan w:val="9"/>
            <w:vAlign w:val="center"/>
          </w:tcPr>
          <w:p w14:paraId="4CA8DC23" w14:textId="77777777"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14:paraId="051218B7"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1A40B187" w14:textId="77777777" w:rsidTr="003723BF">
        <w:trPr>
          <w:trHeight w:val="300"/>
          <w:jc w:val="center"/>
        </w:trPr>
        <w:tc>
          <w:tcPr>
            <w:tcW w:w="0" w:type="auto"/>
            <w:vAlign w:val="center"/>
          </w:tcPr>
          <w:p w14:paraId="2A463AF5" w14:textId="77777777" w:rsidR="003723BF" w:rsidRPr="00572960" w:rsidRDefault="003723BF" w:rsidP="003723BF">
            <w:pPr>
              <w:jc w:val="center"/>
              <w:rPr>
                <w:sz w:val="24"/>
                <w:szCs w:val="24"/>
              </w:rPr>
            </w:pPr>
          </w:p>
        </w:tc>
        <w:tc>
          <w:tcPr>
            <w:tcW w:w="0" w:type="auto"/>
            <w:vAlign w:val="center"/>
          </w:tcPr>
          <w:p w14:paraId="635088EA" w14:textId="2D15604F" w:rsidR="003723BF" w:rsidRPr="00572960" w:rsidRDefault="00A0500F" w:rsidP="003723BF">
            <w:pPr>
              <w:jc w:val="center"/>
              <w:rPr>
                <w:sz w:val="24"/>
                <w:szCs w:val="24"/>
              </w:rPr>
            </w:pPr>
            <w:r>
              <w:rPr>
                <w:noProof/>
                <w:sz w:val="24"/>
                <w:szCs w:val="24"/>
              </w:rPr>
              <mc:AlternateContent>
                <mc:Choice Requires="wps">
                  <w:drawing>
                    <wp:anchor distT="0" distB="0" distL="114300" distR="114300" simplePos="0" relativeHeight="251565056" behindDoc="0" locked="1" layoutInCell="1" allowOverlap="1" wp14:anchorId="6B95DE7B" wp14:editId="2218D0F7">
                      <wp:simplePos x="0" y="0"/>
                      <wp:positionH relativeFrom="column">
                        <wp:posOffset>26670</wp:posOffset>
                      </wp:positionH>
                      <wp:positionV relativeFrom="paragraph">
                        <wp:posOffset>78740</wp:posOffset>
                      </wp:positionV>
                      <wp:extent cx="209550" cy="114935"/>
                      <wp:effectExtent l="0" t="0" r="0" b="0"/>
                      <wp:wrapNone/>
                      <wp:docPr id="610" name="Полилиния 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1493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15323" id="Полилиния 610" o:spid="_x0000_s1026" style="position:absolute;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mc:Fallback>
              </mc:AlternateContent>
            </w:r>
          </w:p>
        </w:tc>
        <w:tc>
          <w:tcPr>
            <w:tcW w:w="0" w:type="auto"/>
            <w:vAlign w:val="center"/>
          </w:tcPr>
          <w:p w14:paraId="23A176E4" w14:textId="201957AA" w:rsidR="003723BF" w:rsidRPr="00572960" w:rsidRDefault="00A0500F" w:rsidP="003723BF">
            <w:pPr>
              <w:jc w:val="center"/>
              <w:rPr>
                <w:sz w:val="24"/>
                <w:szCs w:val="24"/>
              </w:rPr>
            </w:pPr>
            <w:r>
              <w:rPr>
                <w:noProof/>
                <w:sz w:val="24"/>
                <w:szCs w:val="24"/>
              </w:rPr>
              <mc:AlternateContent>
                <mc:Choice Requires="wps">
                  <w:drawing>
                    <wp:anchor distT="0" distB="0" distL="114300" distR="114300" simplePos="0" relativeHeight="251564032" behindDoc="0" locked="1" layoutInCell="1" allowOverlap="1" wp14:anchorId="6F850D9E" wp14:editId="00E9B033">
                      <wp:simplePos x="0" y="0"/>
                      <wp:positionH relativeFrom="column">
                        <wp:posOffset>31115</wp:posOffset>
                      </wp:positionH>
                      <wp:positionV relativeFrom="paragraph">
                        <wp:posOffset>78740</wp:posOffset>
                      </wp:positionV>
                      <wp:extent cx="209550" cy="114935"/>
                      <wp:effectExtent l="0" t="0" r="0" b="0"/>
                      <wp:wrapNone/>
                      <wp:docPr id="609" name="Полилиния 6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1493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54931" id="Полилиния 609" o:spid="_x0000_s1026" style="position:absolute;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mc:Fallback>
              </mc:AlternateContent>
            </w:r>
          </w:p>
        </w:tc>
        <w:tc>
          <w:tcPr>
            <w:tcW w:w="0" w:type="auto"/>
            <w:vAlign w:val="center"/>
          </w:tcPr>
          <w:p w14:paraId="045AC24D" w14:textId="77777777" w:rsidR="003723BF" w:rsidRPr="00572960" w:rsidRDefault="003723BF" w:rsidP="003723BF">
            <w:pPr>
              <w:jc w:val="center"/>
              <w:rPr>
                <w:sz w:val="24"/>
                <w:szCs w:val="24"/>
              </w:rPr>
            </w:pPr>
          </w:p>
        </w:tc>
        <w:tc>
          <w:tcPr>
            <w:tcW w:w="0" w:type="auto"/>
            <w:vAlign w:val="center"/>
          </w:tcPr>
          <w:p w14:paraId="28DCC3AA" w14:textId="77777777" w:rsidR="003723BF" w:rsidRPr="00572960" w:rsidRDefault="003723BF" w:rsidP="003723BF">
            <w:pPr>
              <w:jc w:val="center"/>
              <w:rPr>
                <w:sz w:val="24"/>
                <w:szCs w:val="24"/>
              </w:rPr>
            </w:pPr>
          </w:p>
        </w:tc>
        <w:tc>
          <w:tcPr>
            <w:tcW w:w="0" w:type="auto"/>
            <w:vAlign w:val="center"/>
          </w:tcPr>
          <w:p w14:paraId="384B135F" w14:textId="77777777" w:rsidR="003723BF" w:rsidRPr="00572960" w:rsidRDefault="003723BF" w:rsidP="003723BF">
            <w:pPr>
              <w:jc w:val="center"/>
              <w:rPr>
                <w:sz w:val="24"/>
                <w:szCs w:val="24"/>
              </w:rPr>
            </w:pPr>
          </w:p>
        </w:tc>
        <w:tc>
          <w:tcPr>
            <w:tcW w:w="0" w:type="auto"/>
            <w:vAlign w:val="center"/>
          </w:tcPr>
          <w:p w14:paraId="3332E959" w14:textId="77777777" w:rsidR="003723BF" w:rsidRPr="00572960" w:rsidRDefault="003723BF" w:rsidP="003723BF">
            <w:pPr>
              <w:jc w:val="center"/>
              <w:rPr>
                <w:sz w:val="24"/>
                <w:szCs w:val="24"/>
              </w:rPr>
            </w:pPr>
          </w:p>
        </w:tc>
        <w:tc>
          <w:tcPr>
            <w:tcW w:w="0" w:type="auto"/>
            <w:vAlign w:val="center"/>
          </w:tcPr>
          <w:p w14:paraId="432EB9E6" w14:textId="77777777" w:rsidR="003723BF" w:rsidRPr="00572960" w:rsidRDefault="003723BF" w:rsidP="003723BF">
            <w:pPr>
              <w:jc w:val="center"/>
              <w:rPr>
                <w:sz w:val="24"/>
                <w:szCs w:val="24"/>
              </w:rPr>
            </w:pPr>
          </w:p>
        </w:tc>
        <w:tc>
          <w:tcPr>
            <w:tcW w:w="0" w:type="auto"/>
            <w:vAlign w:val="center"/>
          </w:tcPr>
          <w:p w14:paraId="729E79BA" w14:textId="77777777" w:rsidR="003723BF" w:rsidRPr="00572960" w:rsidRDefault="003723BF" w:rsidP="003723BF">
            <w:pPr>
              <w:jc w:val="center"/>
              <w:rPr>
                <w:sz w:val="24"/>
                <w:szCs w:val="24"/>
              </w:rPr>
            </w:pPr>
          </w:p>
        </w:tc>
        <w:tc>
          <w:tcPr>
            <w:tcW w:w="0" w:type="auto"/>
            <w:vAlign w:val="center"/>
          </w:tcPr>
          <w:p w14:paraId="44B0D838" w14:textId="77777777" w:rsidR="003723BF" w:rsidRPr="00572960" w:rsidRDefault="003723BF" w:rsidP="003723BF">
            <w:pPr>
              <w:jc w:val="center"/>
              <w:rPr>
                <w:sz w:val="24"/>
                <w:szCs w:val="24"/>
              </w:rPr>
            </w:pPr>
          </w:p>
        </w:tc>
        <w:tc>
          <w:tcPr>
            <w:tcW w:w="0" w:type="auto"/>
            <w:vAlign w:val="center"/>
          </w:tcPr>
          <w:p w14:paraId="4F63BBBA"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4025B12D" w14:textId="77777777" w:rsidR="003723BF" w:rsidRPr="00572960" w:rsidRDefault="003723BF" w:rsidP="003723BF">
            <w:pPr>
              <w:jc w:val="center"/>
              <w:rPr>
                <w:sz w:val="24"/>
                <w:szCs w:val="24"/>
              </w:rPr>
            </w:pPr>
          </w:p>
        </w:tc>
        <w:tc>
          <w:tcPr>
            <w:tcW w:w="0" w:type="auto"/>
            <w:vAlign w:val="center"/>
          </w:tcPr>
          <w:p w14:paraId="010AE6B0"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5DCF6BE3" w14:textId="77777777" w:rsidTr="003723BF">
        <w:trPr>
          <w:trHeight w:val="300"/>
          <w:jc w:val="center"/>
        </w:trPr>
        <w:tc>
          <w:tcPr>
            <w:tcW w:w="0" w:type="auto"/>
            <w:vAlign w:val="center"/>
          </w:tcPr>
          <w:p w14:paraId="3EE73560" w14:textId="61B565C9" w:rsidR="003723BF" w:rsidRPr="00572960" w:rsidRDefault="00A0500F" w:rsidP="003723BF">
            <w:pPr>
              <w:jc w:val="center"/>
              <w:rPr>
                <w:sz w:val="24"/>
                <w:szCs w:val="24"/>
                <w:vertAlign w:val="subscript"/>
              </w:rPr>
            </w:pPr>
            <w:r>
              <w:rPr>
                <w:i/>
                <w:noProof/>
                <w:sz w:val="24"/>
                <w:szCs w:val="24"/>
              </w:rPr>
              <mc:AlternateContent>
                <mc:Choice Requires="wpg">
                  <w:drawing>
                    <wp:anchor distT="0" distB="0" distL="114300" distR="114300" simplePos="0" relativeHeight="251563008" behindDoc="0" locked="1" layoutInCell="1" allowOverlap="1" wp14:anchorId="5E6846D4" wp14:editId="4F1E8A88">
                      <wp:simplePos x="0" y="0"/>
                      <wp:positionH relativeFrom="column">
                        <wp:posOffset>-222885</wp:posOffset>
                      </wp:positionH>
                      <wp:positionV relativeFrom="page">
                        <wp:posOffset>107315</wp:posOffset>
                      </wp:positionV>
                      <wp:extent cx="143510" cy="142875"/>
                      <wp:effectExtent l="0" t="0" r="8890" b="9525"/>
                      <wp:wrapNone/>
                      <wp:docPr id="606" name="Группа 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607" name="Line 78"/>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Line 79"/>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5E82DD" id="Группа 766" o:spid="_x0000_s1026" style="position:absolute;margin-left:-17.55pt;margin-top:8.45pt;width:11.3pt;height:11.25pt;z-index:251563008;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">
                      <v:line id="Line 78"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"/>
                      <v:line id="Line 79"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"/>
                      <w10:wrap anchory="page"/>
                      <w10:anchorlock/>
                    </v:group>
                  </w:pict>
                </mc:Fallback>
              </mc:AlternateConten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14:paraId="46F78518"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20B9CA61"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1295AADB"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2C84F34"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299347D9"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2380E07"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B7ECCE2"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1A869F45"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3998D124" w14:textId="77777777" w:rsidR="003723BF" w:rsidRPr="00572960" w:rsidRDefault="003723BF" w:rsidP="003723BF">
            <w:pPr>
              <w:jc w:val="center"/>
              <w:rPr>
                <w:sz w:val="24"/>
                <w:szCs w:val="24"/>
              </w:rPr>
            </w:pPr>
          </w:p>
        </w:tc>
        <w:tc>
          <w:tcPr>
            <w:tcW w:w="0" w:type="auto"/>
            <w:vAlign w:val="center"/>
          </w:tcPr>
          <w:p w14:paraId="369C18F6" w14:textId="343A48AF" w:rsidR="003723BF" w:rsidRPr="00572960" w:rsidRDefault="00A0500F" w:rsidP="003723BF">
            <w:pPr>
              <w:jc w:val="center"/>
              <w:rPr>
                <w:sz w:val="24"/>
                <w:szCs w:val="24"/>
              </w:rPr>
            </w:pPr>
            <w:r>
              <w:rPr>
                <w:noProof/>
                <w:sz w:val="24"/>
                <w:szCs w:val="24"/>
              </w:rPr>
              <mc:AlternateContent>
                <mc:Choice Requires="wpg">
                  <w:drawing>
                    <wp:anchor distT="0" distB="0" distL="114300" distR="114300" simplePos="0" relativeHeight="251560960" behindDoc="0" locked="1" layoutInCell="1" allowOverlap="1" wp14:anchorId="61722A86" wp14:editId="5FAE13CB">
                      <wp:simplePos x="0" y="0"/>
                      <wp:positionH relativeFrom="column">
                        <wp:posOffset>-51435</wp:posOffset>
                      </wp:positionH>
                      <wp:positionV relativeFrom="paragraph">
                        <wp:posOffset>99695</wp:posOffset>
                      </wp:positionV>
                      <wp:extent cx="143510" cy="142875"/>
                      <wp:effectExtent l="0" t="0" r="8890" b="9525"/>
                      <wp:wrapNone/>
                      <wp:docPr id="603" name="Группа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604" name="Line 72"/>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5" name="Line 73"/>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C4F8DE" id="Группа 763" o:spid="_x0000_s1026" style="position:absolute;margin-left:-4.05pt;margin-top:7.85pt;width:11.3pt;height:11.25pt;z-index:251560960"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">
                      <v:line id="Line 72"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"/>
                      <v:line id="Line 73"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"/>
                      <w10:anchorlock/>
                    </v:group>
                  </w:pict>
                </mc:Fallback>
              </mc:AlternateContent>
            </w:r>
            <w:r w:rsidR="003723BF" w:rsidRPr="00572960">
              <w:rPr>
                <w:sz w:val="24"/>
                <w:szCs w:val="24"/>
              </w:rPr>
              <w:t>57</w:t>
            </w:r>
          </w:p>
        </w:tc>
        <w:tc>
          <w:tcPr>
            <w:tcW w:w="0" w:type="auto"/>
            <w:vAlign w:val="center"/>
          </w:tcPr>
          <w:p w14:paraId="1D7668C4" w14:textId="77777777" w:rsidR="003723BF" w:rsidRPr="00572960" w:rsidRDefault="003723BF" w:rsidP="003723BF">
            <w:pPr>
              <w:jc w:val="center"/>
              <w:rPr>
                <w:sz w:val="24"/>
                <w:szCs w:val="24"/>
              </w:rPr>
            </w:pPr>
          </w:p>
        </w:tc>
        <w:tc>
          <w:tcPr>
            <w:tcW w:w="0" w:type="auto"/>
            <w:vAlign w:val="center"/>
          </w:tcPr>
          <w:p w14:paraId="629DE10C" w14:textId="6B49622E" w:rsidR="003723BF" w:rsidRPr="00572960" w:rsidRDefault="00A0500F" w:rsidP="003723BF">
            <w:pPr>
              <w:jc w:val="center"/>
              <w:rPr>
                <w:sz w:val="24"/>
                <w:szCs w:val="24"/>
              </w:rPr>
            </w:pPr>
            <w:r>
              <w:rPr>
                <w:noProof/>
                <w:sz w:val="24"/>
                <w:szCs w:val="24"/>
              </w:rPr>
              <mc:AlternateContent>
                <mc:Choice Requires="wpg">
                  <w:drawing>
                    <wp:anchor distT="0" distB="0" distL="114300" distR="114300" simplePos="0" relativeHeight="251561984" behindDoc="0" locked="1" layoutInCell="1" allowOverlap="1" wp14:anchorId="73D64C04" wp14:editId="68FA7437">
                      <wp:simplePos x="0" y="0"/>
                      <wp:positionH relativeFrom="column">
                        <wp:posOffset>-36830</wp:posOffset>
                      </wp:positionH>
                      <wp:positionV relativeFrom="paragraph">
                        <wp:posOffset>98425</wp:posOffset>
                      </wp:positionV>
                      <wp:extent cx="143510" cy="142875"/>
                      <wp:effectExtent l="0" t="0" r="8890" b="9525"/>
                      <wp:wrapNone/>
                      <wp:docPr id="600" name="Группа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601" name="Line 75"/>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2" name="Line 76"/>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FAA507" id="Группа 760" o:spid="_x0000_s1026" style="position:absolute;margin-left:-2.9pt;margin-top:7.75pt;width:11.3pt;height:11.25pt;z-index:251561984"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">
                      <v:line id="Line 75"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"/>
                      <v:line id="Line 76"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"/>
                      <w10:anchorlock/>
                    </v:group>
                  </w:pict>
                </mc:Fallback>
              </mc:AlternateContent>
            </w:r>
            <w:r w:rsidR="003723BF" w:rsidRPr="00572960">
              <w:rPr>
                <w:sz w:val="24"/>
                <w:szCs w:val="24"/>
              </w:rPr>
              <w:t>57</w:t>
            </w:r>
          </w:p>
        </w:tc>
      </w:tr>
      <w:tr w:rsidR="003723BF" w:rsidRPr="00572960" w14:paraId="3B84ED6C" w14:textId="77777777" w:rsidTr="003723BF">
        <w:trPr>
          <w:trHeight w:val="300"/>
          <w:jc w:val="center"/>
        </w:trPr>
        <w:tc>
          <w:tcPr>
            <w:tcW w:w="0" w:type="auto"/>
            <w:tcBorders>
              <w:bottom w:val="single" w:sz="12" w:space="0" w:color="auto"/>
            </w:tcBorders>
            <w:vAlign w:val="center"/>
          </w:tcPr>
          <w:p w14:paraId="796ADE32"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14:paraId="13DB123D"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56575B31"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70524702"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1F7AFA42"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4BDF8A6C"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59CE1FE8"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53AAFCD8"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61B2C41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22193CC3"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3D3CC43B" w14:textId="77777777" w:rsidR="003723BF" w:rsidRPr="00572960" w:rsidRDefault="003723BF" w:rsidP="003723BF">
            <w:pPr>
              <w:jc w:val="center"/>
              <w:rPr>
                <w:sz w:val="24"/>
                <w:szCs w:val="24"/>
              </w:rPr>
            </w:pPr>
            <w:r w:rsidRPr="00572960">
              <w:rPr>
                <w:sz w:val="24"/>
                <w:szCs w:val="24"/>
              </w:rPr>
              <w:t>96</w:t>
            </w:r>
          </w:p>
        </w:tc>
        <w:tc>
          <w:tcPr>
            <w:tcW w:w="0" w:type="auto"/>
            <w:vAlign w:val="center"/>
          </w:tcPr>
          <w:p w14:paraId="5F40D889"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55BFD616" w14:textId="77777777" w:rsidR="003723BF" w:rsidRPr="00572960" w:rsidRDefault="003723BF" w:rsidP="003723BF">
            <w:pPr>
              <w:jc w:val="center"/>
              <w:rPr>
                <w:sz w:val="24"/>
                <w:szCs w:val="24"/>
              </w:rPr>
            </w:pPr>
            <w:r w:rsidRPr="00572960">
              <w:rPr>
                <w:sz w:val="24"/>
                <w:szCs w:val="24"/>
              </w:rPr>
              <w:t>96</w:t>
            </w:r>
          </w:p>
        </w:tc>
      </w:tr>
      <w:tr w:rsidR="003723BF" w:rsidRPr="00572960" w14:paraId="004A46A2" w14:textId="77777777" w:rsidTr="003723BF">
        <w:trPr>
          <w:trHeight w:val="280"/>
          <w:jc w:val="center"/>
        </w:trPr>
        <w:tc>
          <w:tcPr>
            <w:tcW w:w="0" w:type="auto"/>
            <w:tcBorders>
              <w:top w:val="single" w:sz="12" w:space="0" w:color="auto"/>
              <w:bottom w:val="single" w:sz="12" w:space="0" w:color="auto"/>
            </w:tcBorders>
            <w:vAlign w:val="center"/>
          </w:tcPr>
          <w:p w14:paraId="7595237E" w14:textId="77777777"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доп.</w:t>
            </w:r>
          </w:p>
        </w:tc>
        <w:tc>
          <w:tcPr>
            <w:tcW w:w="0" w:type="auto"/>
            <w:tcBorders>
              <w:right w:val="single" w:sz="24" w:space="0" w:color="auto"/>
            </w:tcBorders>
            <w:vAlign w:val="center"/>
          </w:tcPr>
          <w:p w14:paraId="757FA21D"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3C7B30CA"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5D0B91C5"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1FE40AFC"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0A8625EA"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5769369B"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7A60C5C7"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6D904B97"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3B0DA10"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42AA7B8B" w14:textId="77777777" w:rsidR="003723BF" w:rsidRPr="00572960" w:rsidRDefault="003723BF" w:rsidP="003723BF">
            <w:pPr>
              <w:jc w:val="center"/>
              <w:rPr>
                <w:sz w:val="24"/>
                <w:szCs w:val="24"/>
              </w:rPr>
            </w:pPr>
          </w:p>
        </w:tc>
        <w:tc>
          <w:tcPr>
            <w:tcW w:w="0" w:type="auto"/>
            <w:vAlign w:val="center"/>
          </w:tcPr>
          <w:p w14:paraId="21525445"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6E77AD8F" w14:textId="77777777" w:rsidR="003723BF" w:rsidRPr="00572960" w:rsidRDefault="003723BF" w:rsidP="003723BF">
            <w:pPr>
              <w:jc w:val="center"/>
              <w:rPr>
                <w:sz w:val="24"/>
                <w:szCs w:val="24"/>
              </w:rPr>
            </w:pPr>
            <w:r w:rsidRPr="00572960">
              <w:rPr>
                <w:sz w:val="24"/>
                <w:szCs w:val="24"/>
              </w:rPr>
              <w:t>153</w:t>
            </w:r>
          </w:p>
        </w:tc>
      </w:tr>
      <w:tr w:rsidR="003723BF" w:rsidRPr="00572960" w14:paraId="162ACAA3" w14:textId="77777777" w:rsidTr="003723BF">
        <w:trPr>
          <w:trHeight w:val="280"/>
          <w:jc w:val="center"/>
        </w:trPr>
        <w:tc>
          <w:tcPr>
            <w:tcW w:w="0" w:type="auto"/>
            <w:tcBorders>
              <w:top w:val="single" w:sz="12" w:space="0" w:color="auto"/>
            </w:tcBorders>
            <w:vAlign w:val="center"/>
          </w:tcPr>
          <w:p w14:paraId="3C8455BF" w14:textId="77777777" w:rsidR="003723BF" w:rsidRPr="00572960" w:rsidRDefault="003723BF" w:rsidP="003723BF">
            <w:pPr>
              <w:jc w:val="center"/>
              <w:rPr>
                <w:sz w:val="24"/>
                <w:szCs w:val="24"/>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14:paraId="3BDA5043"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4145F454"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33BB1A20"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2BE60EC6"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33D190E8"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09B0D8FE"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60815167"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5C1CC10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626C106"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27C7F0F4" w14:textId="77777777"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14:paraId="3C737817"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34D2CDB8" w14:textId="77777777"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14:paraId="623F5AC5" w14:textId="77777777" w:rsidTr="00063224">
        <w:tc>
          <w:tcPr>
            <w:tcW w:w="0" w:type="auto"/>
            <w:vAlign w:val="center"/>
          </w:tcPr>
          <w:p w14:paraId="02AC8AF0" w14:textId="77777777"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14:paraId="305AC3C0" w14:textId="77777777"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14:paraId="251456D3" w14:textId="77777777" w:rsidR="00063224" w:rsidRPr="00F67836" w:rsidRDefault="00063224" w:rsidP="00D42289">
            <w:pPr>
              <w:jc w:val="center"/>
              <w:rPr>
                <w:sz w:val="28"/>
                <w:szCs w:val="28"/>
                <w:lang w:val="en-US"/>
              </w:rPr>
            </w:pPr>
            <w:r w:rsidRPr="00F67836">
              <w:rPr>
                <w:sz w:val="28"/>
                <w:szCs w:val="28"/>
                <w:lang w:val="en-US"/>
              </w:rPr>
              <w:t>PF=1,</w:t>
            </w:r>
          </w:p>
        </w:tc>
        <w:tc>
          <w:tcPr>
            <w:tcW w:w="0" w:type="auto"/>
          </w:tcPr>
          <w:p w14:paraId="18539E5E" w14:textId="77777777"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14:paraId="5AEF3B16" w14:textId="77777777"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14:paraId="26BAAB03" w14:textId="77777777"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338A18C0" w14:textId="77777777" w:rsidR="002F4502" w:rsidRPr="002F4502" w:rsidRDefault="002F4502" w:rsidP="002F4502">
      <w:pPr>
        <w:tabs>
          <w:tab w:val="left" w:pos="2480"/>
        </w:tabs>
        <w:ind w:firstLine="567"/>
        <w:jc w:val="both"/>
        <w:rPr>
          <w:rFonts w:ascii="Times New Roman" w:hAnsi="Times New Roman" w:cs="Times New Roman"/>
          <w:sz w:val="32"/>
          <w:szCs w:val="32"/>
        </w:rPr>
      </w:pPr>
    </w:p>
    <w:p w14:paraId="53E447C7" w14:textId="77777777" w:rsidR="00D42289" w:rsidRPr="00D42289" w:rsidRDefault="00D42289" w:rsidP="00D42289">
      <w:pPr>
        <w:tabs>
          <w:tab w:val="left" w:pos="2480"/>
        </w:tabs>
        <w:spacing w:after="0"/>
        <w:ind w:firstLine="567"/>
        <w:jc w:val="both"/>
        <w:rPr>
          <w:rFonts w:ascii="Times New Roman" w:hAnsi="Times New Roman" w:cs="Times New Roman"/>
          <w:sz w:val="12"/>
          <w:szCs w:val="12"/>
        </w:rPr>
      </w:pPr>
    </w:p>
    <w:p w14:paraId="77A288D0" w14:textId="77777777"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3723BF" w:rsidRPr="00572960" w14:paraId="6CD1CEDB" w14:textId="77777777" w:rsidTr="003723BF">
        <w:trPr>
          <w:trHeight w:val="300"/>
          <w:jc w:val="center"/>
        </w:trPr>
        <w:tc>
          <w:tcPr>
            <w:tcW w:w="0" w:type="auto"/>
            <w:gridSpan w:val="9"/>
            <w:vAlign w:val="center"/>
          </w:tcPr>
          <w:p w14:paraId="31678681" w14:textId="77777777"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14:paraId="6B9FCEEA"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7A9BA83D" w14:textId="77777777" w:rsidTr="003723BF">
        <w:trPr>
          <w:trHeight w:val="300"/>
          <w:jc w:val="center"/>
        </w:trPr>
        <w:tc>
          <w:tcPr>
            <w:tcW w:w="0" w:type="auto"/>
            <w:vAlign w:val="center"/>
          </w:tcPr>
          <w:p w14:paraId="47F99E78" w14:textId="77777777" w:rsidR="003723BF" w:rsidRPr="00572960" w:rsidRDefault="003723BF" w:rsidP="003723BF">
            <w:pPr>
              <w:jc w:val="center"/>
              <w:rPr>
                <w:sz w:val="24"/>
                <w:szCs w:val="24"/>
              </w:rPr>
            </w:pPr>
          </w:p>
        </w:tc>
        <w:tc>
          <w:tcPr>
            <w:tcW w:w="0" w:type="auto"/>
            <w:vAlign w:val="center"/>
          </w:tcPr>
          <w:p w14:paraId="4E41459F" w14:textId="5818F64B" w:rsidR="003723BF" w:rsidRPr="00572960" w:rsidRDefault="00A0500F" w:rsidP="003723BF">
            <w:pPr>
              <w:jc w:val="center"/>
              <w:rPr>
                <w:sz w:val="24"/>
                <w:szCs w:val="24"/>
              </w:rPr>
            </w:pPr>
            <w:r>
              <w:rPr>
                <w:noProof/>
                <w:sz w:val="24"/>
                <w:szCs w:val="24"/>
              </w:rPr>
              <mc:AlternateContent>
                <mc:Choice Requires="wps">
                  <w:drawing>
                    <wp:anchor distT="0" distB="0" distL="114300" distR="114300" simplePos="0" relativeHeight="251617280" behindDoc="0" locked="1" layoutInCell="1" allowOverlap="1" wp14:anchorId="7F2F2086" wp14:editId="6B4F3108">
                      <wp:simplePos x="0" y="0"/>
                      <wp:positionH relativeFrom="column">
                        <wp:posOffset>-163830</wp:posOffset>
                      </wp:positionH>
                      <wp:positionV relativeFrom="paragraph">
                        <wp:posOffset>76200</wp:posOffset>
                      </wp:positionV>
                      <wp:extent cx="209550" cy="114935"/>
                      <wp:effectExtent l="0" t="0" r="0" b="0"/>
                      <wp:wrapNone/>
                      <wp:docPr id="734" name="Полилиния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1493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5B568" id="Полилиния 734" o:spid="_x0000_s1026" style="position:absolute;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mc:Fallback>
              </mc:AlternateContent>
            </w:r>
          </w:p>
        </w:tc>
        <w:tc>
          <w:tcPr>
            <w:tcW w:w="0" w:type="auto"/>
            <w:vAlign w:val="center"/>
          </w:tcPr>
          <w:p w14:paraId="3918D169" w14:textId="77777777" w:rsidR="003723BF" w:rsidRPr="00572960" w:rsidRDefault="003723BF" w:rsidP="003723BF">
            <w:pPr>
              <w:jc w:val="center"/>
              <w:rPr>
                <w:sz w:val="24"/>
                <w:szCs w:val="24"/>
              </w:rPr>
            </w:pPr>
          </w:p>
        </w:tc>
        <w:tc>
          <w:tcPr>
            <w:tcW w:w="0" w:type="auto"/>
            <w:vAlign w:val="center"/>
          </w:tcPr>
          <w:p w14:paraId="08266B29" w14:textId="77777777" w:rsidR="003723BF" w:rsidRPr="00572960" w:rsidRDefault="003723BF" w:rsidP="003723BF">
            <w:pPr>
              <w:jc w:val="center"/>
              <w:rPr>
                <w:sz w:val="24"/>
                <w:szCs w:val="24"/>
              </w:rPr>
            </w:pPr>
          </w:p>
        </w:tc>
        <w:tc>
          <w:tcPr>
            <w:tcW w:w="0" w:type="auto"/>
            <w:vAlign w:val="center"/>
          </w:tcPr>
          <w:p w14:paraId="44E9B858" w14:textId="77777777" w:rsidR="003723BF" w:rsidRPr="00572960" w:rsidRDefault="003723BF" w:rsidP="003723BF">
            <w:pPr>
              <w:jc w:val="center"/>
              <w:rPr>
                <w:sz w:val="24"/>
                <w:szCs w:val="24"/>
              </w:rPr>
            </w:pPr>
          </w:p>
        </w:tc>
        <w:tc>
          <w:tcPr>
            <w:tcW w:w="0" w:type="auto"/>
            <w:vAlign w:val="center"/>
          </w:tcPr>
          <w:p w14:paraId="5551E780" w14:textId="77777777" w:rsidR="003723BF" w:rsidRPr="00572960" w:rsidRDefault="003723BF" w:rsidP="003723BF">
            <w:pPr>
              <w:jc w:val="center"/>
              <w:rPr>
                <w:sz w:val="24"/>
                <w:szCs w:val="24"/>
              </w:rPr>
            </w:pPr>
          </w:p>
        </w:tc>
        <w:tc>
          <w:tcPr>
            <w:tcW w:w="0" w:type="auto"/>
            <w:vAlign w:val="center"/>
          </w:tcPr>
          <w:p w14:paraId="422B0A0B" w14:textId="77777777" w:rsidR="003723BF" w:rsidRPr="00572960" w:rsidRDefault="003723BF" w:rsidP="003723BF">
            <w:pPr>
              <w:jc w:val="center"/>
              <w:rPr>
                <w:sz w:val="24"/>
                <w:szCs w:val="24"/>
              </w:rPr>
            </w:pPr>
          </w:p>
        </w:tc>
        <w:tc>
          <w:tcPr>
            <w:tcW w:w="0" w:type="auto"/>
            <w:vAlign w:val="center"/>
          </w:tcPr>
          <w:p w14:paraId="082D1B18" w14:textId="77777777" w:rsidR="003723BF" w:rsidRPr="00572960" w:rsidRDefault="003723BF" w:rsidP="003723BF">
            <w:pPr>
              <w:jc w:val="center"/>
              <w:rPr>
                <w:sz w:val="24"/>
                <w:szCs w:val="24"/>
              </w:rPr>
            </w:pPr>
          </w:p>
        </w:tc>
        <w:tc>
          <w:tcPr>
            <w:tcW w:w="0" w:type="auto"/>
            <w:vAlign w:val="center"/>
          </w:tcPr>
          <w:p w14:paraId="45752C0E" w14:textId="77777777" w:rsidR="003723BF" w:rsidRPr="00572960" w:rsidRDefault="003723BF" w:rsidP="003723BF">
            <w:pPr>
              <w:jc w:val="center"/>
              <w:rPr>
                <w:sz w:val="24"/>
                <w:szCs w:val="24"/>
              </w:rPr>
            </w:pPr>
          </w:p>
        </w:tc>
        <w:tc>
          <w:tcPr>
            <w:tcW w:w="0" w:type="auto"/>
            <w:vAlign w:val="center"/>
          </w:tcPr>
          <w:p w14:paraId="3B27E1BD" w14:textId="77777777" w:rsidR="003723BF" w:rsidRPr="00572960" w:rsidRDefault="003723BF" w:rsidP="003723BF">
            <w:pPr>
              <w:jc w:val="center"/>
              <w:rPr>
                <w:sz w:val="24"/>
                <w:szCs w:val="24"/>
              </w:rPr>
            </w:pPr>
          </w:p>
        </w:tc>
        <w:tc>
          <w:tcPr>
            <w:tcW w:w="0" w:type="auto"/>
            <w:vAlign w:val="center"/>
          </w:tcPr>
          <w:p w14:paraId="040BE289"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56FE5133" w14:textId="77777777" w:rsidR="003723BF" w:rsidRPr="00572960" w:rsidRDefault="003723BF" w:rsidP="003723BF">
            <w:pPr>
              <w:jc w:val="center"/>
              <w:rPr>
                <w:sz w:val="24"/>
                <w:szCs w:val="24"/>
              </w:rPr>
            </w:pPr>
          </w:p>
        </w:tc>
        <w:tc>
          <w:tcPr>
            <w:tcW w:w="0" w:type="auto"/>
            <w:vAlign w:val="center"/>
          </w:tcPr>
          <w:p w14:paraId="757DEA8A"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6D30D948" w14:textId="77777777" w:rsidTr="002F4502">
        <w:trPr>
          <w:trHeight w:val="300"/>
          <w:jc w:val="center"/>
        </w:trPr>
        <w:tc>
          <w:tcPr>
            <w:tcW w:w="0" w:type="auto"/>
            <w:vAlign w:val="center"/>
          </w:tcPr>
          <w:p w14:paraId="409232F5" w14:textId="1BBFE207" w:rsidR="003723BF" w:rsidRPr="00572960" w:rsidRDefault="00A0500F" w:rsidP="003723BF">
            <w:pPr>
              <w:jc w:val="center"/>
              <w:rPr>
                <w:sz w:val="24"/>
                <w:szCs w:val="24"/>
                <w:vertAlign w:val="subscript"/>
              </w:rPr>
            </w:pPr>
            <w:r>
              <w:rPr>
                <w:i/>
                <w:noProof/>
                <w:sz w:val="24"/>
                <w:szCs w:val="24"/>
              </w:rPr>
              <mc:AlternateContent>
                <mc:Choice Requires="wpg">
                  <w:drawing>
                    <wp:anchor distT="0" distB="0" distL="114300" distR="114300" simplePos="0" relativeHeight="251568128" behindDoc="0" locked="1" layoutInCell="1" allowOverlap="1" wp14:anchorId="4DFFA43F" wp14:editId="4C8169AD">
                      <wp:simplePos x="0" y="0"/>
                      <wp:positionH relativeFrom="column">
                        <wp:posOffset>-222885</wp:posOffset>
                      </wp:positionH>
                      <wp:positionV relativeFrom="page">
                        <wp:posOffset>107315</wp:posOffset>
                      </wp:positionV>
                      <wp:extent cx="143510" cy="142875"/>
                      <wp:effectExtent l="0" t="0" r="8890" b="9525"/>
                      <wp:wrapNone/>
                      <wp:docPr id="597" name="Группа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598" name="Line 89"/>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9" name="Line 90"/>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A69245" id="Группа 756" o:spid="_x0000_s1026" style="position:absolute;margin-left:-17.55pt;margin-top:8.45pt;width:11.3pt;height:11.25pt;z-index:251568128;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">
                      <v:line id="Line 89"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"/>
                      <v:line id="Line 90"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DdxwAAANwAAAAPAAAAZHJzL2Rvd25yZXYueG1sRI9Ba8JA&#10;FITvBf/D8oTe6qYWQ0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PRGkN3HAAAA3AAA&#10;AA8AAAAAAAAAAAAAAAAABwIAAGRycy9kb3ducmV2LnhtbFBLBQYAAAAAAwADALcAAAD7AgAAAAA=&#10;"/>
                      <w10:wrap anchory="page"/>
                      <w10:anchorlock/>
                    </v:group>
                  </w:pict>
                </mc:Fallback>
              </mc:AlternateContent>
            </w:r>
            <w:r w:rsidR="003723BF" w:rsidRPr="006C1ED4">
              <w:rPr>
                <w:i/>
                <w:sz w:val="24"/>
                <w:szCs w:val="24"/>
              </w:rPr>
              <w:t>А</w:t>
            </w:r>
            <w:r w:rsidR="003723BF" w:rsidRPr="00572960">
              <w:rPr>
                <w:sz w:val="24"/>
                <w:szCs w:val="24"/>
                <w:vertAlign w:val="subscript"/>
              </w:rPr>
              <w:t>доп.</w:t>
            </w:r>
          </w:p>
        </w:tc>
        <w:tc>
          <w:tcPr>
            <w:tcW w:w="0" w:type="auto"/>
            <w:tcBorders>
              <w:right w:val="single" w:sz="24" w:space="0" w:color="auto"/>
            </w:tcBorders>
            <w:vAlign w:val="center"/>
          </w:tcPr>
          <w:p w14:paraId="43B9B227"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45F45124"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48D9BD27"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43A4A4C"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2B412A3D"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7DFE3DD3"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D96B56D"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39BACE1F"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4E824597" w14:textId="77777777" w:rsidR="003723BF" w:rsidRPr="00572960" w:rsidRDefault="003723BF" w:rsidP="003723BF">
            <w:pPr>
              <w:jc w:val="center"/>
              <w:rPr>
                <w:sz w:val="24"/>
                <w:szCs w:val="24"/>
              </w:rPr>
            </w:pPr>
          </w:p>
        </w:tc>
        <w:tc>
          <w:tcPr>
            <w:tcW w:w="0" w:type="auto"/>
            <w:vAlign w:val="center"/>
          </w:tcPr>
          <w:p w14:paraId="76B492E2" w14:textId="01D2FBF2" w:rsidR="003723BF" w:rsidRPr="00572960" w:rsidRDefault="00A0500F" w:rsidP="003723BF">
            <w:pPr>
              <w:jc w:val="center"/>
              <w:rPr>
                <w:sz w:val="24"/>
                <w:szCs w:val="24"/>
              </w:rPr>
            </w:pPr>
            <w:r>
              <w:rPr>
                <w:noProof/>
                <w:sz w:val="24"/>
                <w:szCs w:val="24"/>
              </w:rPr>
              <mc:AlternateContent>
                <mc:Choice Requires="wpg">
                  <w:drawing>
                    <wp:anchor distT="0" distB="0" distL="114300" distR="114300" simplePos="0" relativeHeight="251566080" behindDoc="0" locked="1" layoutInCell="1" allowOverlap="1" wp14:anchorId="634CF08F" wp14:editId="34B0E877">
                      <wp:simplePos x="0" y="0"/>
                      <wp:positionH relativeFrom="column">
                        <wp:posOffset>-51435</wp:posOffset>
                      </wp:positionH>
                      <wp:positionV relativeFrom="paragraph">
                        <wp:posOffset>99695</wp:posOffset>
                      </wp:positionV>
                      <wp:extent cx="143510" cy="142875"/>
                      <wp:effectExtent l="0" t="0" r="8890" b="9525"/>
                      <wp:wrapNone/>
                      <wp:docPr id="594" name="Группа 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595" name="Line 83"/>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6" name="Line 84"/>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25CB64" id="Группа 753" o:spid="_x0000_s1026" style="position:absolute;margin-left:-4.05pt;margin-top:7.85pt;width:11.3pt;height:11.25pt;z-index:251566080"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">
                      <v:line id="Line 83"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"/>
                      <v:line id="Line 84"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"/>
                      <w10:anchorlock/>
                    </v:group>
                  </w:pict>
                </mc:Fallback>
              </mc:AlternateContent>
            </w:r>
            <w:r w:rsidR="003723BF" w:rsidRPr="00572960">
              <w:rPr>
                <w:sz w:val="24"/>
                <w:szCs w:val="24"/>
              </w:rPr>
              <w:t>-57</w:t>
            </w:r>
          </w:p>
        </w:tc>
        <w:tc>
          <w:tcPr>
            <w:tcW w:w="0" w:type="auto"/>
            <w:vAlign w:val="center"/>
          </w:tcPr>
          <w:p w14:paraId="0873F0ED" w14:textId="77777777" w:rsidR="003723BF" w:rsidRPr="00572960" w:rsidRDefault="003723BF" w:rsidP="003723BF">
            <w:pPr>
              <w:jc w:val="center"/>
              <w:rPr>
                <w:sz w:val="24"/>
                <w:szCs w:val="24"/>
              </w:rPr>
            </w:pPr>
          </w:p>
        </w:tc>
        <w:tc>
          <w:tcPr>
            <w:tcW w:w="0" w:type="auto"/>
            <w:vAlign w:val="center"/>
          </w:tcPr>
          <w:p w14:paraId="62EE5B49" w14:textId="72D72F4A" w:rsidR="003723BF" w:rsidRPr="00572960" w:rsidRDefault="00A0500F" w:rsidP="003723BF">
            <w:pPr>
              <w:jc w:val="center"/>
              <w:rPr>
                <w:sz w:val="24"/>
                <w:szCs w:val="24"/>
              </w:rPr>
            </w:pPr>
            <w:r>
              <w:rPr>
                <w:noProof/>
                <w:sz w:val="24"/>
                <w:szCs w:val="24"/>
              </w:rPr>
              <mc:AlternateContent>
                <mc:Choice Requires="wpg">
                  <w:drawing>
                    <wp:anchor distT="0" distB="0" distL="114300" distR="114300" simplePos="0" relativeHeight="251567104" behindDoc="0" locked="1" layoutInCell="1" allowOverlap="1" wp14:anchorId="19B57877" wp14:editId="34BDDD15">
                      <wp:simplePos x="0" y="0"/>
                      <wp:positionH relativeFrom="column">
                        <wp:posOffset>-36830</wp:posOffset>
                      </wp:positionH>
                      <wp:positionV relativeFrom="paragraph">
                        <wp:posOffset>98425</wp:posOffset>
                      </wp:positionV>
                      <wp:extent cx="143510" cy="142875"/>
                      <wp:effectExtent l="0" t="0" r="8890" b="9525"/>
                      <wp:wrapNone/>
                      <wp:docPr id="591" name="Группа 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592" name="Line 86"/>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3" name="Line 87"/>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9C4FE2" id="Группа 750" o:spid="_x0000_s1026" style="position:absolute;margin-left:-2.9pt;margin-top:7.75pt;width:11.3pt;height:11.25pt;z-index:251567104"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">
                      <v:line id="Line 86"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"/>
                      <v:line id="Line 87"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"/>
                      <w10:anchorlock/>
                    </v:group>
                  </w:pict>
                </mc:Fallback>
              </mc:AlternateContent>
            </w:r>
            <w:r w:rsidR="003723BF" w:rsidRPr="00572960">
              <w:rPr>
                <w:sz w:val="24"/>
                <w:szCs w:val="24"/>
              </w:rPr>
              <w:t>199</w:t>
            </w:r>
          </w:p>
        </w:tc>
      </w:tr>
      <w:tr w:rsidR="003723BF" w:rsidRPr="00572960" w14:paraId="44CCEB7A" w14:textId="77777777" w:rsidTr="002F4502">
        <w:trPr>
          <w:trHeight w:val="300"/>
          <w:jc w:val="center"/>
        </w:trPr>
        <w:tc>
          <w:tcPr>
            <w:tcW w:w="0" w:type="auto"/>
            <w:tcBorders>
              <w:bottom w:val="single" w:sz="12" w:space="0" w:color="auto"/>
            </w:tcBorders>
            <w:vAlign w:val="center"/>
          </w:tcPr>
          <w:p w14:paraId="060C903A"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14:paraId="2B05B84B"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14:paraId="157BEA11"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4DCF5954" w14:textId="77777777"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14:paraId="26A2CC7A"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4E8B1972"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495BFBF0"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68DCF1A3"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7F2EF70B"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47C8525D"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6B0C8CE1" w14:textId="77777777"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14:paraId="5B857E6F"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2B505B57" w14:textId="77777777" w:rsidR="003723BF" w:rsidRPr="002F4502" w:rsidRDefault="003723BF" w:rsidP="003723BF">
            <w:pPr>
              <w:jc w:val="center"/>
              <w:rPr>
                <w:sz w:val="24"/>
                <w:szCs w:val="24"/>
              </w:rPr>
            </w:pPr>
            <w:r w:rsidRPr="002F4502">
              <w:rPr>
                <w:sz w:val="24"/>
                <w:szCs w:val="24"/>
              </w:rPr>
              <w:t>160</w:t>
            </w:r>
          </w:p>
        </w:tc>
      </w:tr>
      <w:tr w:rsidR="003723BF" w:rsidRPr="00572960" w14:paraId="3904FB76" w14:textId="77777777" w:rsidTr="002F4502">
        <w:trPr>
          <w:trHeight w:val="280"/>
          <w:jc w:val="center"/>
        </w:trPr>
        <w:tc>
          <w:tcPr>
            <w:tcW w:w="0" w:type="auto"/>
            <w:tcBorders>
              <w:top w:val="single" w:sz="12" w:space="0" w:color="auto"/>
              <w:bottom w:val="single" w:sz="12" w:space="0" w:color="auto"/>
            </w:tcBorders>
            <w:vAlign w:val="center"/>
          </w:tcPr>
          <w:p w14:paraId="04727D1E" w14:textId="77777777"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14:paraId="37369A8D"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14:paraId="44D3E4F8"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1003DE74"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7F79D23E"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7F838703"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73DF6CE8"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5D61F2FF"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11B3FE13"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4126E5C9"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0C4A236B" w14:textId="77777777"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14:paraId="133D79B8"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38734403" w14:textId="77777777"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14:paraId="0F2FA594" w14:textId="77777777"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14:paraId="3539A2DD" w14:textId="77777777" w:rsidTr="009D5E8F">
        <w:trPr>
          <w:trHeight w:val="546"/>
        </w:trPr>
        <w:tc>
          <w:tcPr>
            <w:tcW w:w="0" w:type="auto"/>
            <w:vAlign w:val="center"/>
          </w:tcPr>
          <w:p w14:paraId="31EFCBB9" w14:textId="77777777"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57675172" w14:textId="77777777"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14:paraId="31AC6911" w14:textId="77777777"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3E47852C" w14:textId="77777777"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58CCB436" w14:textId="77777777"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402A638B" w14:textId="77777777"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14:paraId="7F29CA2E" w14:textId="77777777" w:rsidR="00D42289" w:rsidRDefault="00D42289" w:rsidP="002F4502">
      <w:pPr>
        <w:tabs>
          <w:tab w:val="left" w:pos="142"/>
        </w:tabs>
        <w:spacing w:after="0"/>
        <w:ind w:firstLine="567"/>
        <w:jc w:val="both"/>
        <w:rPr>
          <w:rFonts w:ascii="Times New Roman" w:hAnsi="Times New Roman" w:cs="Times New Roman"/>
          <w:sz w:val="28"/>
          <w:szCs w:val="28"/>
        </w:rPr>
      </w:pPr>
    </w:p>
    <w:p w14:paraId="013E3502" w14:textId="77777777" w:rsidR="00FB2B30" w:rsidRDefault="00FB2B30" w:rsidP="002F4502">
      <w:pPr>
        <w:tabs>
          <w:tab w:val="left" w:pos="142"/>
        </w:tabs>
        <w:spacing w:after="0"/>
        <w:ind w:firstLine="567"/>
        <w:jc w:val="both"/>
        <w:rPr>
          <w:rFonts w:ascii="Times New Roman" w:hAnsi="Times New Roman" w:cs="Times New Roman"/>
          <w:sz w:val="28"/>
          <w:szCs w:val="28"/>
        </w:rPr>
      </w:pPr>
    </w:p>
    <w:p w14:paraId="4A844F97" w14:textId="77777777"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lastRenderedPageBreak/>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14:paraId="50EE20BB" w14:textId="77777777" w:rsidR="002F4502" w:rsidRDefault="002F4502" w:rsidP="00A44063">
      <w:pPr>
        <w:tabs>
          <w:tab w:val="left" w:pos="142"/>
        </w:tabs>
        <w:spacing w:after="0"/>
        <w:ind w:firstLine="567"/>
        <w:rPr>
          <w:rFonts w:ascii="Times New Roman" w:hAnsi="Times New Roman" w:cs="Times New Roman"/>
          <w:b/>
          <w:bCs/>
          <w:sz w:val="28"/>
          <w:szCs w:val="28"/>
        </w:rPr>
      </w:pPr>
    </w:p>
    <w:p w14:paraId="5A6A992C" w14:textId="77777777"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14:paraId="775A5DB8" w14:textId="77777777" w:rsidTr="00EA0300">
        <w:trPr>
          <w:trHeight w:val="361"/>
        </w:trPr>
        <w:tc>
          <w:tcPr>
            <w:tcW w:w="0" w:type="auto"/>
            <w:tcBorders>
              <w:right w:val="single" w:sz="24" w:space="0" w:color="auto"/>
            </w:tcBorders>
          </w:tcPr>
          <w:p w14:paraId="468314C3"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14:paraId="2DC04645"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44549F35"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7D6C7B6F"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45C84098"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2E62D705"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20DF9F74"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3DF4E74E" w14:textId="77777777"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14:paraId="5EAA6713" w14:textId="77777777" w:rsidTr="00FB2B30">
        <w:trPr>
          <w:trHeight w:val="319"/>
        </w:trPr>
        <w:tc>
          <w:tcPr>
            <w:tcW w:w="0" w:type="auto"/>
            <w:tcBorders>
              <w:top w:val="nil"/>
              <w:left w:val="nil"/>
              <w:bottom w:val="nil"/>
              <w:right w:val="single" w:sz="4" w:space="0" w:color="auto"/>
            </w:tcBorders>
          </w:tcPr>
          <w:p w14:paraId="60CA597F" w14:textId="77777777"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14:paraId="4DD84E81"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14:paraId="7E487DE1"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E122AD5"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5A01FE3A"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1982D08A"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4A86ECF6"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53D875D"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147EC724" w14:textId="77777777" w:rsidR="00FB2B30" w:rsidRPr="00286DB4" w:rsidRDefault="00FB2B30" w:rsidP="00FB2B30">
            <w:pPr>
              <w:tabs>
                <w:tab w:val="left" w:pos="2480"/>
              </w:tabs>
              <w:rPr>
                <w:sz w:val="28"/>
                <w:szCs w:val="28"/>
              </w:rPr>
            </w:pPr>
            <w:r w:rsidRPr="00286DB4">
              <w:rPr>
                <w:sz w:val="28"/>
                <w:szCs w:val="28"/>
              </w:rPr>
              <w:t>1</w:t>
            </w:r>
          </w:p>
        </w:tc>
      </w:tr>
    </w:tbl>
    <w:p w14:paraId="4A412A2E" w14:textId="77777777"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14:paraId="40FBFE3A" w14:textId="77777777"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14:paraId="1E54D6E8" w14:textId="77777777"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14:paraId="54EF685F" w14:textId="77777777" w:rsidTr="00B272AF">
        <w:trPr>
          <w:gridAfter w:val="1"/>
          <w:trHeight w:val="324"/>
        </w:trPr>
        <w:tc>
          <w:tcPr>
            <w:tcW w:w="0" w:type="auto"/>
            <w:gridSpan w:val="7"/>
            <w:vAlign w:val="center"/>
          </w:tcPr>
          <w:p w14:paraId="37C541F9" w14:textId="77777777"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14:paraId="2580B012" w14:textId="77777777" w:rsidR="00B272AF" w:rsidRPr="00B272AF" w:rsidRDefault="00B272AF" w:rsidP="002F4502">
            <w:pPr>
              <w:jc w:val="right"/>
              <w:rPr>
                <w:sz w:val="24"/>
                <w:szCs w:val="24"/>
              </w:rPr>
            </w:pPr>
            <w:r w:rsidRPr="00B272AF">
              <w:rPr>
                <w:sz w:val="24"/>
                <w:szCs w:val="24"/>
              </w:rPr>
              <w:t>Интерпретации</w:t>
            </w:r>
          </w:p>
        </w:tc>
      </w:tr>
      <w:tr w:rsidR="00B272AF" w:rsidRPr="00B272AF" w14:paraId="2302595D" w14:textId="77777777" w:rsidTr="00B272AF">
        <w:trPr>
          <w:trHeight w:val="324"/>
        </w:trPr>
        <w:tc>
          <w:tcPr>
            <w:tcW w:w="0" w:type="auto"/>
            <w:vAlign w:val="center"/>
          </w:tcPr>
          <w:p w14:paraId="7F83E970" w14:textId="77777777" w:rsidR="00B272AF" w:rsidRPr="00B272AF" w:rsidRDefault="00B272AF" w:rsidP="008242CD">
            <w:pPr>
              <w:jc w:val="center"/>
              <w:rPr>
                <w:sz w:val="24"/>
                <w:szCs w:val="24"/>
              </w:rPr>
            </w:pPr>
          </w:p>
        </w:tc>
        <w:tc>
          <w:tcPr>
            <w:tcW w:w="0" w:type="auto"/>
            <w:vAlign w:val="center"/>
          </w:tcPr>
          <w:p w14:paraId="029F613B" w14:textId="5B9AC84F" w:rsidR="00B272AF" w:rsidRPr="00B272AF" w:rsidRDefault="00A0500F" w:rsidP="008242CD">
            <w:pPr>
              <w:jc w:val="center"/>
              <w:rPr>
                <w:sz w:val="24"/>
                <w:szCs w:val="24"/>
              </w:rPr>
            </w:pPr>
            <w:r>
              <w:rPr>
                <w:noProof/>
                <w:sz w:val="24"/>
                <w:szCs w:val="24"/>
              </w:rPr>
              <mc:AlternateContent>
                <mc:Choice Requires="wpg">
                  <w:drawing>
                    <wp:anchor distT="0" distB="0" distL="114300" distR="114300" simplePos="0" relativeHeight="251621376" behindDoc="0" locked="0" layoutInCell="1" allowOverlap="1" wp14:anchorId="61DB30E4" wp14:editId="6DFB4534">
                      <wp:simplePos x="0" y="0"/>
                      <wp:positionH relativeFrom="column">
                        <wp:posOffset>5080</wp:posOffset>
                      </wp:positionH>
                      <wp:positionV relativeFrom="paragraph">
                        <wp:posOffset>90170</wp:posOffset>
                      </wp:positionV>
                      <wp:extent cx="1539240" cy="118745"/>
                      <wp:effectExtent l="33655" t="13970" r="8255" b="38735"/>
                      <wp:wrapNone/>
                      <wp:docPr id="4619138" name="Group 2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9240" cy="118745"/>
                                <a:chOff x="3743" y="5277"/>
                                <a:chExt cx="2424" cy="187"/>
                              </a:xfrm>
                            </wpg:grpSpPr>
                            <wps:wsp>
                              <wps:cNvPr id="286106647" name="Полилиния 584"/>
                              <wps:cNvSpPr>
                                <a:spLocks/>
                              </wps:cNvSpPr>
                              <wps:spPr bwMode="auto">
                                <a:xfrm>
                                  <a:off x="5837" y="5283"/>
                                  <a:ext cx="330" cy="181"/>
                                </a:xfrm>
                                <a:custGeom>
                                  <a:avLst/>
                                  <a:gdLst>
                                    <a:gd name="T0" fmla="*/ 209550 w 1929"/>
                                    <a:gd name="T1" fmla="*/ 77424 h 861"/>
                                    <a:gd name="T2" fmla="*/ 198687 w 1929"/>
                                    <a:gd name="T3" fmla="*/ 53396 h 861"/>
                                    <a:gd name="T4" fmla="*/ 189996 w 1929"/>
                                    <a:gd name="T5" fmla="*/ 40047 h 861"/>
                                    <a:gd name="T6" fmla="*/ 181306 w 1929"/>
                                    <a:gd name="T7" fmla="*/ 26698 h 861"/>
                                    <a:gd name="T8" fmla="*/ 176961 w 1929"/>
                                    <a:gd name="T9" fmla="*/ 18689 h 861"/>
                                    <a:gd name="T10" fmla="*/ 150889 w 1929"/>
                                    <a:gd name="T11" fmla="*/ 8009 h 861"/>
                                    <a:gd name="T12" fmla="*/ 144371 w 1929"/>
                                    <a:gd name="T13" fmla="*/ 2670 h 861"/>
                                    <a:gd name="T14" fmla="*/ 137853 w 1929"/>
                                    <a:gd name="T15" fmla="*/ 0 h 861"/>
                                    <a:gd name="T16" fmla="*/ 90055 w 1929"/>
                                    <a:gd name="T17" fmla="*/ 2670 h 861"/>
                                    <a:gd name="T18" fmla="*/ 44430 w 1929"/>
                                    <a:gd name="T19" fmla="*/ 24028 h 861"/>
                                    <a:gd name="T20" fmla="*/ 35740 w 1929"/>
                                    <a:gd name="T21" fmla="*/ 40047 h 861"/>
                                    <a:gd name="T22" fmla="*/ 33567 w 1929"/>
                                    <a:gd name="T23" fmla="*/ 48056 h 861"/>
                                    <a:gd name="T24" fmla="*/ 27049 w 1929"/>
                                    <a:gd name="T25" fmla="*/ 53396 h 861"/>
                                    <a:gd name="T26" fmla="*/ 20531 w 1929"/>
                                    <a:gd name="T27" fmla="*/ 69415 h 861"/>
                                    <a:gd name="T28" fmla="*/ 11841 w 1929"/>
                                    <a:gd name="T29" fmla="*/ 93443 h 861"/>
                                    <a:gd name="T30" fmla="*/ 5323 w 1929"/>
                                    <a:gd name="T31" fmla="*/ 98783 h 861"/>
                                    <a:gd name="T32" fmla="*/ 3150 w 1929"/>
                                    <a:gd name="T33" fmla="*/ 106792 h 861"/>
                                    <a:gd name="T34" fmla="*/ 978 w 1929"/>
                                    <a:gd name="T35" fmla="*/ 98783 h 861"/>
                                    <a:gd name="T36" fmla="*/ 3150 w 1929"/>
                                    <a:gd name="T37" fmla="*/ 69415 h 861"/>
                                    <a:gd name="T38" fmla="*/ 14013 w 1929"/>
                                    <a:gd name="T39" fmla="*/ 80094 h 861"/>
                                    <a:gd name="T40" fmla="*/ 20531 w 1929"/>
                                    <a:gd name="T41" fmla="*/ 82764 h 861"/>
                                    <a:gd name="T42" fmla="*/ 27049 w 1929"/>
                                    <a:gd name="T43" fmla="*/ 88103 h 861"/>
                                    <a:gd name="T44" fmla="*/ 31394 w 1929"/>
                                    <a:gd name="T45" fmla="*/ 96113 h 861"/>
                                    <a:gd name="T46" fmla="*/ 18359 w 1929"/>
                                    <a:gd name="T47" fmla="*/ 98783 h 861"/>
                                    <a:gd name="T48" fmla="*/ 9668 w 1929"/>
                                    <a:gd name="T49" fmla="*/ 101452 h 861"/>
                                    <a:gd name="T50" fmla="*/ 16186 w 1929"/>
                                    <a:gd name="T51" fmla="*/ 104122 h 861"/>
                                    <a:gd name="T52" fmla="*/ 9668 w 1929"/>
                                    <a:gd name="T53" fmla="*/ 106792 h 861"/>
                                    <a:gd name="T54" fmla="*/ 3150 w 1929"/>
                                    <a:gd name="T55" fmla="*/ 104122 h 861"/>
                                    <a:gd name="T56" fmla="*/ 5323 w 1929"/>
                                    <a:gd name="T57" fmla="*/ 74754 h 861"/>
                                    <a:gd name="T58" fmla="*/ 7496 w 1929"/>
                                    <a:gd name="T59" fmla="*/ 93443 h 861"/>
                                    <a:gd name="T60" fmla="*/ 14013 w 1929"/>
                                    <a:gd name="T61" fmla="*/ 93443 h 861"/>
                                    <a:gd name="T62" fmla="*/ 20531 w 1929"/>
                                    <a:gd name="T63" fmla="*/ 88103 h 861"/>
                                    <a:gd name="T64" fmla="*/ 20531 w 1929"/>
                                    <a:gd name="T65" fmla="*/ 98783 h 861"/>
                                    <a:gd name="T66" fmla="*/ 14013 w 1929"/>
                                    <a:gd name="T67" fmla="*/ 96113 h 861"/>
                                    <a:gd name="T68" fmla="*/ 20531 w 1929"/>
                                    <a:gd name="T69" fmla="*/ 90773 h 861"/>
                                    <a:gd name="T70" fmla="*/ 16186 w 1929"/>
                                    <a:gd name="T71" fmla="*/ 82764 h 861"/>
                                    <a:gd name="T72" fmla="*/ 9668 w 1929"/>
                                    <a:gd name="T73" fmla="*/ 80094 h 861"/>
                                    <a:gd name="T74" fmla="*/ 7496 w 1929"/>
                                    <a:gd name="T75" fmla="*/ 72085 h 861"/>
                                    <a:gd name="T76" fmla="*/ 11841 w 1929"/>
                                    <a:gd name="T77" fmla="*/ 80094 h 861"/>
                                    <a:gd name="T78" fmla="*/ 18359 w 1929"/>
                                    <a:gd name="T79" fmla="*/ 85434 h 861"/>
                                    <a:gd name="T80" fmla="*/ 20531 w 1929"/>
                                    <a:gd name="T81" fmla="*/ 93443 h 861"/>
                                    <a:gd name="T82" fmla="*/ 27049 w 1929"/>
                                    <a:gd name="T83" fmla="*/ 96113 h 861"/>
                                    <a:gd name="T84" fmla="*/ 14013 w 1929"/>
                                    <a:gd name="T85" fmla="*/ 101452 h 861"/>
                                    <a:gd name="T86" fmla="*/ 978 w 1929"/>
                                    <a:gd name="T87" fmla="*/ 112132 h 861"/>
                                    <a:gd name="T88" fmla="*/ 5323 w 1929"/>
                                    <a:gd name="T89" fmla="*/ 104122 h 861"/>
                                    <a:gd name="T90" fmla="*/ 3150 w 1929"/>
                                    <a:gd name="T91" fmla="*/ 112132 h 861"/>
                                    <a:gd name="T92" fmla="*/ 7496 w 1929"/>
                                    <a:gd name="T93" fmla="*/ 80094 h 861"/>
                                    <a:gd name="T94" fmla="*/ 27049 w 1929"/>
                                    <a:gd name="T95" fmla="*/ 93443 h 861"/>
                                    <a:gd name="T96" fmla="*/ 24877 w 1929"/>
                                    <a:gd name="T97" fmla="*/ 101452 h 861"/>
                                    <a:gd name="T98" fmla="*/ 11841 w 1929"/>
                                    <a:gd name="T99" fmla="*/ 106792 h 861"/>
                                    <a:gd name="T100" fmla="*/ 31394 w 1929"/>
                                    <a:gd name="T101" fmla="*/ 104122 h 861"/>
                                    <a:gd name="T102" fmla="*/ 29222 w 1929"/>
                                    <a:gd name="T103" fmla="*/ 93443 h 861"/>
                                    <a:gd name="T104" fmla="*/ 27049 w 1929"/>
                                    <a:gd name="T105" fmla="*/ 98783 h 861"/>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13335" name="Полилиния 585"/>
                              <wps:cNvSpPr>
                                <a:spLocks/>
                              </wps:cNvSpPr>
                              <wps:spPr bwMode="auto">
                                <a:xfrm>
                                  <a:off x="5487" y="5277"/>
                                  <a:ext cx="330" cy="181"/>
                                </a:xfrm>
                                <a:custGeom>
                                  <a:avLst/>
                                  <a:gdLst>
                                    <a:gd name="T0" fmla="*/ 209550 w 1929"/>
                                    <a:gd name="T1" fmla="*/ 77424 h 861"/>
                                    <a:gd name="T2" fmla="*/ 198687 w 1929"/>
                                    <a:gd name="T3" fmla="*/ 53396 h 861"/>
                                    <a:gd name="T4" fmla="*/ 189996 w 1929"/>
                                    <a:gd name="T5" fmla="*/ 40047 h 861"/>
                                    <a:gd name="T6" fmla="*/ 181306 w 1929"/>
                                    <a:gd name="T7" fmla="*/ 26698 h 861"/>
                                    <a:gd name="T8" fmla="*/ 176961 w 1929"/>
                                    <a:gd name="T9" fmla="*/ 18689 h 861"/>
                                    <a:gd name="T10" fmla="*/ 150889 w 1929"/>
                                    <a:gd name="T11" fmla="*/ 8009 h 861"/>
                                    <a:gd name="T12" fmla="*/ 144371 w 1929"/>
                                    <a:gd name="T13" fmla="*/ 2670 h 861"/>
                                    <a:gd name="T14" fmla="*/ 137853 w 1929"/>
                                    <a:gd name="T15" fmla="*/ 0 h 861"/>
                                    <a:gd name="T16" fmla="*/ 90055 w 1929"/>
                                    <a:gd name="T17" fmla="*/ 2670 h 861"/>
                                    <a:gd name="T18" fmla="*/ 44430 w 1929"/>
                                    <a:gd name="T19" fmla="*/ 24028 h 861"/>
                                    <a:gd name="T20" fmla="*/ 35740 w 1929"/>
                                    <a:gd name="T21" fmla="*/ 40047 h 861"/>
                                    <a:gd name="T22" fmla="*/ 33567 w 1929"/>
                                    <a:gd name="T23" fmla="*/ 48056 h 861"/>
                                    <a:gd name="T24" fmla="*/ 27049 w 1929"/>
                                    <a:gd name="T25" fmla="*/ 53396 h 861"/>
                                    <a:gd name="T26" fmla="*/ 20531 w 1929"/>
                                    <a:gd name="T27" fmla="*/ 69415 h 861"/>
                                    <a:gd name="T28" fmla="*/ 11841 w 1929"/>
                                    <a:gd name="T29" fmla="*/ 93443 h 861"/>
                                    <a:gd name="T30" fmla="*/ 5323 w 1929"/>
                                    <a:gd name="T31" fmla="*/ 98783 h 861"/>
                                    <a:gd name="T32" fmla="*/ 3150 w 1929"/>
                                    <a:gd name="T33" fmla="*/ 106792 h 861"/>
                                    <a:gd name="T34" fmla="*/ 978 w 1929"/>
                                    <a:gd name="T35" fmla="*/ 98783 h 861"/>
                                    <a:gd name="T36" fmla="*/ 3150 w 1929"/>
                                    <a:gd name="T37" fmla="*/ 69415 h 861"/>
                                    <a:gd name="T38" fmla="*/ 14013 w 1929"/>
                                    <a:gd name="T39" fmla="*/ 80094 h 861"/>
                                    <a:gd name="T40" fmla="*/ 20531 w 1929"/>
                                    <a:gd name="T41" fmla="*/ 82764 h 861"/>
                                    <a:gd name="T42" fmla="*/ 27049 w 1929"/>
                                    <a:gd name="T43" fmla="*/ 88103 h 861"/>
                                    <a:gd name="T44" fmla="*/ 31394 w 1929"/>
                                    <a:gd name="T45" fmla="*/ 96113 h 861"/>
                                    <a:gd name="T46" fmla="*/ 18359 w 1929"/>
                                    <a:gd name="T47" fmla="*/ 98783 h 861"/>
                                    <a:gd name="T48" fmla="*/ 9668 w 1929"/>
                                    <a:gd name="T49" fmla="*/ 101452 h 861"/>
                                    <a:gd name="T50" fmla="*/ 16186 w 1929"/>
                                    <a:gd name="T51" fmla="*/ 104122 h 861"/>
                                    <a:gd name="T52" fmla="*/ 9668 w 1929"/>
                                    <a:gd name="T53" fmla="*/ 106792 h 861"/>
                                    <a:gd name="T54" fmla="*/ 3150 w 1929"/>
                                    <a:gd name="T55" fmla="*/ 104122 h 861"/>
                                    <a:gd name="T56" fmla="*/ 5323 w 1929"/>
                                    <a:gd name="T57" fmla="*/ 74754 h 861"/>
                                    <a:gd name="T58" fmla="*/ 7496 w 1929"/>
                                    <a:gd name="T59" fmla="*/ 93443 h 861"/>
                                    <a:gd name="T60" fmla="*/ 14013 w 1929"/>
                                    <a:gd name="T61" fmla="*/ 93443 h 861"/>
                                    <a:gd name="T62" fmla="*/ 20531 w 1929"/>
                                    <a:gd name="T63" fmla="*/ 88103 h 861"/>
                                    <a:gd name="T64" fmla="*/ 20531 w 1929"/>
                                    <a:gd name="T65" fmla="*/ 98783 h 861"/>
                                    <a:gd name="T66" fmla="*/ 14013 w 1929"/>
                                    <a:gd name="T67" fmla="*/ 96113 h 861"/>
                                    <a:gd name="T68" fmla="*/ 20531 w 1929"/>
                                    <a:gd name="T69" fmla="*/ 90773 h 861"/>
                                    <a:gd name="T70" fmla="*/ 16186 w 1929"/>
                                    <a:gd name="T71" fmla="*/ 82764 h 861"/>
                                    <a:gd name="T72" fmla="*/ 9668 w 1929"/>
                                    <a:gd name="T73" fmla="*/ 80094 h 861"/>
                                    <a:gd name="T74" fmla="*/ 7496 w 1929"/>
                                    <a:gd name="T75" fmla="*/ 72085 h 861"/>
                                    <a:gd name="T76" fmla="*/ 11841 w 1929"/>
                                    <a:gd name="T77" fmla="*/ 80094 h 861"/>
                                    <a:gd name="T78" fmla="*/ 18359 w 1929"/>
                                    <a:gd name="T79" fmla="*/ 85434 h 861"/>
                                    <a:gd name="T80" fmla="*/ 20531 w 1929"/>
                                    <a:gd name="T81" fmla="*/ 93443 h 861"/>
                                    <a:gd name="T82" fmla="*/ 27049 w 1929"/>
                                    <a:gd name="T83" fmla="*/ 96113 h 861"/>
                                    <a:gd name="T84" fmla="*/ 14013 w 1929"/>
                                    <a:gd name="T85" fmla="*/ 101452 h 861"/>
                                    <a:gd name="T86" fmla="*/ 978 w 1929"/>
                                    <a:gd name="T87" fmla="*/ 112132 h 861"/>
                                    <a:gd name="T88" fmla="*/ 5323 w 1929"/>
                                    <a:gd name="T89" fmla="*/ 104122 h 861"/>
                                    <a:gd name="T90" fmla="*/ 3150 w 1929"/>
                                    <a:gd name="T91" fmla="*/ 112132 h 861"/>
                                    <a:gd name="T92" fmla="*/ 7496 w 1929"/>
                                    <a:gd name="T93" fmla="*/ 80094 h 861"/>
                                    <a:gd name="T94" fmla="*/ 27049 w 1929"/>
                                    <a:gd name="T95" fmla="*/ 93443 h 861"/>
                                    <a:gd name="T96" fmla="*/ 24877 w 1929"/>
                                    <a:gd name="T97" fmla="*/ 101452 h 861"/>
                                    <a:gd name="T98" fmla="*/ 11841 w 1929"/>
                                    <a:gd name="T99" fmla="*/ 106792 h 861"/>
                                    <a:gd name="T100" fmla="*/ 31394 w 1929"/>
                                    <a:gd name="T101" fmla="*/ 104122 h 861"/>
                                    <a:gd name="T102" fmla="*/ 29222 w 1929"/>
                                    <a:gd name="T103" fmla="*/ 93443 h 861"/>
                                    <a:gd name="T104" fmla="*/ 27049 w 1929"/>
                                    <a:gd name="T105" fmla="*/ 98783 h 861"/>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492672" name="Полилиния 586"/>
                              <wps:cNvSpPr>
                                <a:spLocks/>
                              </wps:cNvSpPr>
                              <wps:spPr bwMode="auto">
                                <a:xfrm>
                                  <a:off x="5142" y="5277"/>
                                  <a:ext cx="330" cy="181"/>
                                </a:xfrm>
                                <a:custGeom>
                                  <a:avLst/>
                                  <a:gdLst>
                                    <a:gd name="T0" fmla="*/ 209550 w 1929"/>
                                    <a:gd name="T1" fmla="*/ 77424 h 861"/>
                                    <a:gd name="T2" fmla="*/ 198687 w 1929"/>
                                    <a:gd name="T3" fmla="*/ 53396 h 861"/>
                                    <a:gd name="T4" fmla="*/ 189996 w 1929"/>
                                    <a:gd name="T5" fmla="*/ 40047 h 861"/>
                                    <a:gd name="T6" fmla="*/ 181306 w 1929"/>
                                    <a:gd name="T7" fmla="*/ 26698 h 861"/>
                                    <a:gd name="T8" fmla="*/ 176961 w 1929"/>
                                    <a:gd name="T9" fmla="*/ 18689 h 861"/>
                                    <a:gd name="T10" fmla="*/ 150889 w 1929"/>
                                    <a:gd name="T11" fmla="*/ 8009 h 861"/>
                                    <a:gd name="T12" fmla="*/ 144371 w 1929"/>
                                    <a:gd name="T13" fmla="*/ 2670 h 861"/>
                                    <a:gd name="T14" fmla="*/ 137853 w 1929"/>
                                    <a:gd name="T15" fmla="*/ 0 h 861"/>
                                    <a:gd name="T16" fmla="*/ 90055 w 1929"/>
                                    <a:gd name="T17" fmla="*/ 2670 h 861"/>
                                    <a:gd name="T18" fmla="*/ 44430 w 1929"/>
                                    <a:gd name="T19" fmla="*/ 24028 h 861"/>
                                    <a:gd name="T20" fmla="*/ 35740 w 1929"/>
                                    <a:gd name="T21" fmla="*/ 40047 h 861"/>
                                    <a:gd name="T22" fmla="*/ 33567 w 1929"/>
                                    <a:gd name="T23" fmla="*/ 48056 h 861"/>
                                    <a:gd name="T24" fmla="*/ 27049 w 1929"/>
                                    <a:gd name="T25" fmla="*/ 53396 h 861"/>
                                    <a:gd name="T26" fmla="*/ 20531 w 1929"/>
                                    <a:gd name="T27" fmla="*/ 69415 h 861"/>
                                    <a:gd name="T28" fmla="*/ 11841 w 1929"/>
                                    <a:gd name="T29" fmla="*/ 93443 h 861"/>
                                    <a:gd name="T30" fmla="*/ 5323 w 1929"/>
                                    <a:gd name="T31" fmla="*/ 98783 h 861"/>
                                    <a:gd name="T32" fmla="*/ 3150 w 1929"/>
                                    <a:gd name="T33" fmla="*/ 106792 h 861"/>
                                    <a:gd name="T34" fmla="*/ 978 w 1929"/>
                                    <a:gd name="T35" fmla="*/ 98783 h 861"/>
                                    <a:gd name="T36" fmla="*/ 3150 w 1929"/>
                                    <a:gd name="T37" fmla="*/ 69415 h 861"/>
                                    <a:gd name="T38" fmla="*/ 14013 w 1929"/>
                                    <a:gd name="T39" fmla="*/ 80094 h 861"/>
                                    <a:gd name="T40" fmla="*/ 20531 w 1929"/>
                                    <a:gd name="T41" fmla="*/ 82764 h 861"/>
                                    <a:gd name="T42" fmla="*/ 27049 w 1929"/>
                                    <a:gd name="T43" fmla="*/ 88103 h 861"/>
                                    <a:gd name="T44" fmla="*/ 31394 w 1929"/>
                                    <a:gd name="T45" fmla="*/ 96113 h 861"/>
                                    <a:gd name="T46" fmla="*/ 18359 w 1929"/>
                                    <a:gd name="T47" fmla="*/ 98783 h 861"/>
                                    <a:gd name="T48" fmla="*/ 9668 w 1929"/>
                                    <a:gd name="T49" fmla="*/ 101452 h 861"/>
                                    <a:gd name="T50" fmla="*/ 16186 w 1929"/>
                                    <a:gd name="T51" fmla="*/ 104122 h 861"/>
                                    <a:gd name="T52" fmla="*/ 9668 w 1929"/>
                                    <a:gd name="T53" fmla="*/ 106792 h 861"/>
                                    <a:gd name="T54" fmla="*/ 3150 w 1929"/>
                                    <a:gd name="T55" fmla="*/ 104122 h 861"/>
                                    <a:gd name="T56" fmla="*/ 5323 w 1929"/>
                                    <a:gd name="T57" fmla="*/ 74754 h 861"/>
                                    <a:gd name="T58" fmla="*/ 7496 w 1929"/>
                                    <a:gd name="T59" fmla="*/ 93443 h 861"/>
                                    <a:gd name="T60" fmla="*/ 14013 w 1929"/>
                                    <a:gd name="T61" fmla="*/ 93443 h 861"/>
                                    <a:gd name="T62" fmla="*/ 20531 w 1929"/>
                                    <a:gd name="T63" fmla="*/ 88103 h 861"/>
                                    <a:gd name="T64" fmla="*/ 20531 w 1929"/>
                                    <a:gd name="T65" fmla="*/ 98783 h 861"/>
                                    <a:gd name="T66" fmla="*/ 14013 w 1929"/>
                                    <a:gd name="T67" fmla="*/ 96113 h 861"/>
                                    <a:gd name="T68" fmla="*/ 20531 w 1929"/>
                                    <a:gd name="T69" fmla="*/ 90773 h 861"/>
                                    <a:gd name="T70" fmla="*/ 16186 w 1929"/>
                                    <a:gd name="T71" fmla="*/ 82764 h 861"/>
                                    <a:gd name="T72" fmla="*/ 9668 w 1929"/>
                                    <a:gd name="T73" fmla="*/ 80094 h 861"/>
                                    <a:gd name="T74" fmla="*/ 7496 w 1929"/>
                                    <a:gd name="T75" fmla="*/ 72085 h 861"/>
                                    <a:gd name="T76" fmla="*/ 11841 w 1929"/>
                                    <a:gd name="T77" fmla="*/ 80094 h 861"/>
                                    <a:gd name="T78" fmla="*/ 18359 w 1929"/>
                                    <a:gd name="T79" fmla="*/ 85434 h 861"/>
                                    <a:gd name="T80" fmla="*/ 20531 w 1929"/>
                                    <a:gd name="T81" fmla="*/ 93443 h 861"/>
                                    <a:gd name="T82" fmla="*/ 27049 w 1929"/>
                                    <a:gd name="T83" fmla="*/ 96113 h 861"/>
                                    <a:gd name="T84" fmla="*/ 14013 w 1929"/>
                                    <a:gd name="T85" fmla="*/ 101452 h 861"/>
                                    <a:gd name="T86" fmla="*/ 978 w 1929"/>
                                    <a:gd name="T87" fmla="*/ 112132 h 861"/>
                                    <a:gd name="T88" fmla="*/ 5323 w 1929"/>
                                    <a:gd name="T89" fmla="*/ 104122 h 861"/>
                                    <a:gd name="T90" fmla="*/ 3150 w 1929"/>
                                    <a:gd name="T91" fmla="*/ 112132 h 861"/>
                                    <a:gd name="T92" fmla="*/ 7496 w 1929"/>
                                    <a:gd name="T93" fmla="*/ 80094 h 861"/>
                                    <a:gd name="T94" fmla="*/ 27049 w 1929"/>
                                    <a:gd name="T95" fmla="*/ 93443 h 861"/>
                                    <a:gd name="T96" fmla="*/ 24877 w 1929"/>
                                    <a:gd name="T97" fmla="*/ 101452 h 861"/>
                                    <a:gd name="T98" fmla="*/ 11841 w 1929"/>
                                    <a:gd name="T99" fmla="*/ 106792 h 861"/>
                                    <a:gd name="T100" fmla="*/ 31394 w 1929"/>
                                    <a:gd name="T101" fmla="*/ 104122 h 861"/>
                                    <a:gd name="T102" fmla="*/ 29222 w 1929"/>
                                    <a:gd name="T103" fmla="*/ 93443 h 861"/>
                                    <a:gd name="T104" fmla="*/ 27049 w 1929"/>
                                    <a:gd name="T105" fmla="*/ 98783 h 861"/>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253618" name="Полилиния 587"/>
                              <wps:cNvSpPr>
                                <a:spLocks/>
                              </wps:cNvSpPr>
                              <wps:spPr bwMode="auto">
                                <a:xfrm>
                                  <a:off x="4799" y="5277"/>
                                  <a:ext cx="330" cy="181"/>
                                </a:xfrm>
                                <a:custGeom>
                                  <a:avLst/>
                                  <a:gdLst>
                                    <a:gd name="T0" fmla="*/ 209550 w 1929"/>
                                    <a:gd name="T1" fmla="*/ 77424 h 861"/>
                                    <a:gd name="T2" fmla="*/ 198687 w 1929"/>
                                    <a:gd name="T3" fmla="*/ 53396 h 861"/>
                                    <a:gd name="T4" fmla="*/ 189996 w 1929"/>
                                    <a:gd name="T5" fmla="*/ 40047 h 861"/>
                                    <a:gd name="T6" fmla="*/ 181306 w 1929"/>
                                    <a:gd name="T7" fmla="*/ 26698 h 861"/>
                                    <a:gd name="T8" fmla="*/ 176961 w 1929"/>
                                    <a:gd name="T9" fmla="*/ 18689 h 861"/>
                                    <a:gd name="T10" fmla="*/ 150889 w 1929"/>
                                    <a:gd name="T11" fmla="*/ 8009 h 861"/>
                                    <a:gd name="T12" fmla="*/ 144371 w 1929"/>
                                    <a:gd name="T13" fmla="*/ 2670 h 861"/>
                                    <a:gd name="T14" fmla="*/ 137853 w 1929"/>
                                    <a:gd name="T15" fmla="*/ 0 h 861"/>
                                    <a:gd name="T16" fmla="*/ 90055 w 1929"/>
                                    <a:gd name="T17" fmla="*/ 2670 h 861"/>
                                    <a:gd name="T18" fmla="*/ 44430 w 1929"/>
                                    <a:gd name="T19" fmla="*/ 24028 h 861"/>
                                    <a:gd name="T20" fmla="*/ 35740 w 1929"/>
                                    <a:gd name="T21" fmla="*/ 40047 h 861"/>
                                    <a:gd name="T22" fmla="*/ 33567 w 1929"/>
                                    <a:gd name="T23" fmla="*/ 48056 h 861"/>
                                    <a:gd name="T24" fmla="*/ 27049 w 1929"/>
                                    <a:gd name="T25" fmla="*/ 53396 h 861"/>
                                    <a:gd name="T26" fmla="*/ 20531 w 1929"/>
                                    <a:gd name="T27" fmla="*/ 69415 h 861"/>
                                    <a:gd name="T28" fmla="*/ 11841 w 1929"/>
                                    <a:gd name="T29" fmla="*/ 93443 h 861"/>
                                    <a:gd name="T30" fmla="*/ 5323 w 1929"/>
                                    <a:gd name="T31" fmla="*/ 98783 h 861"/>
                                    <a:gd name="T32" fmla="*/ 3150 w 1929"/>
                                    <a:gd name="T33" fmla="*/ 106792 h 861"/>
                                    <a:gd name="T34" fmla="*/ 978 w 1929"/>
                                    <a:gd name="T35" fmla="*/ 98783 h 861"/>
                                    <a:gd name="T36" fmla="*/ 3150 w 1929"/>
                                    <a:gd name="T37" fmla="*/ 69415 h 861"/>
                                    <a:gd name="T38" fmla="*/ 14013 w 1929"/>
                                    <a:gd name="T39" fmla="*/ 80094 h 861"/>
                                    <a:gd name="T40" fmla="*/ 20531 w 1929"/>
                                    <a:gd name="T41" fmla="*/ 82764 h 861"/>
                                    <a:gd name="T42" fmla="*/ 27049 w 1929"/>
                                    <a:gd name="T43" fmla="*/ 88103 h 861"/>
                                    <a:gd name="T44" fmla="*/ 31394 w 1929"/>
                                    <a:gd name="T45" fmla="*/ 96113 h 861"/>
                                    <a:gd name="T46" fmla="*/ 18359 w 1929"/>
                                    <a:gd name="T47" fmla="*/ 98783 h 861"/>
                                    <a:gd name="T48" fmla="*/ 9668 w 1929"/>
                                    <a:gd name="T49" fmla="*/ 101452 h 861"/>
                                    <a:gd name="T50" fmla="*/ 16186 w 1929"/>
                                    <a:gd name="T51" fmla="*/ 104122 h 861"/>
                                    <a:gd name="T52" fmla="*/ 9668 w 1929"/>
                                    <a:gd name="T53" fmla="*/ 106792 h 861"/>
                                    <a:gd name="T54" fmla="*/ 3150 w 1929"/>
                                    <a:gd name="T55" fmla="*/ 104122 h 861"/>
                                    <a:gd name="T56" fmla="*/ 5323 w 1929"/>
                                    <a:gd name="T57" fmla="*/ 74754 h 861"/>
                                    <a:gd name="T58" fmla="*/ 7496 w 1929"/>
                                    <a:gd name="T59" fmla="*/ 93443 h 861"/>
                                    <a:gd name="T60" fmla="*/ 14013 w 1929"/>
                                    <a:gd name="T61" fmla="*/ 93443 h 861"/>
                                    <a:gd name="T62" fmla="*/ 20531 w 1929"/>
                                    <a:gd name="T63" fmla="*/ 88103 h 861"/>
                                    <a:gd name="T64" fmla="*/ 20531 w 1929"/>
                                    <a:gd name="T65" fmla="*/ 98783 h 861"/>
                                    <a:gd name="T66" fmla="*/ 14013 w 1929"/>
                                    <a:gd name="T67" fmla="*/ 96113 h 861"/>
                                    <a:gd name="T68" fmla="*/ 20531 w 1929"/>
                                    <a:gd name="T69" fmla="*/ 90773 h 861"/>
                                    <a:gd name="T70" fmla="*/ 16186 w 1929"/>
                                    <a:gd name="T71" fmla="*/ 82764 h 861"/>
                                    <a:gd name="T72" fmla="*/ 9668 w 1929"/>
                                    <a:gd name="T73" fmla="*/ 80094 h 861"/>
                                    <a:gd name="T74" fmla="*/ 7496 w 1929"/>
                                    <a:gd name="T75" fmla="*/ 72085 h 861"/>
                                    <a:gd name="T76" fmla="*/ 11841 w 1929"/>
                                    <a:gd name="T77" fmla="*/ 80094 h 861"/>
                                    <a:gd name="T78" fmla="*/ 18359 w 1929"/>
                                    <a:gd name="T79" fmla="*/ 85434 h 861"/>
                                    <a:gd name="T80" fmla="*/ 20531 w 1929"/>
                                    <a:gd name="T81" fmla="*/ 93443 h 861"/>
                                    <a:gd name="T82" fmla="*/ 27049 w 1929"/>
                                    <a:gd name="T83" fmla="*/ 96113 h 861"/>
                                    <a:gd name="T84" fmla="*/ 14013 w 1929"/>
                                    <a:gd name="T85" fmla="*/ 101452 h 861"/>
                                    <a:gd name="T86" fmla="*/ 978 w 1929"/>
                                    <a:gd name="T87" fmla="*/ 112132 h 861"/>
                                    <a:gd name="T88" fmla="*/ 5323 w 1929"/>
                                    <a:gd name="T89" fmla="*/ 104122 h 861"/>
                                    <a:gd name="T90" fmla="*/ 3150 w 1929"/>
                                    <a:gd name="T91" fmla="*/ 112132 h 861"/>
                                    <a:gd name="T92" fmla="*/ 7496 w 1929"/>
                                    <a:gd name="T93" fmla="*/ 80094 h 861"/>
                                    <a:gd name="T94" fmla="*/ 27049 w 1929"/>
                                    <a:gd name="T95" fmla="*/ 93443 h 861"/>
                                    <a:gd name="T96" fmla="*/ 24877 w 1929"/>
                                    <a:gd name="T97" fmla="*/ 101452 h 861"/>
                                    <a:gd name="T98" fmla="*/ 11841 w 1929"/>
                                    <a:gd name="T99" fmla="*/ 106792 h 861"/>
                                    <a:gd name="T100" fmla="*/ 31394 w 1929"/>
                                    <a:gd name="T101" fmla="*/ 104122 h 861"/>
                                    <a:gd name="T102" fmla="*/ 29222 w 1929"/>
                                    <a:gd name="T103" fmla="*/ 93443 h 861"/>
                                    <a:gd name="T104" fmla="*/ 27049 w 1929"/>
                                    <a:gd name="T105" fmla="*/ 98783 h 861"/>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0326358" name="Полилиния 588"/>
                              <wps:cNvSpPr>
                                <a:spLocks/>
                              </wps:cNvSpPr>
                              <wps:spPr bwMode="auto">
                                <a:xfrm>
                                  <a:off x="4454" y="5277"/>
                                  <a:ext cx="330" cy="181"/>
                                </a:xfrm>
                                <a:custGeom>
                                  <a:avLst/>
                                  <a:gdLst>
                                    <a:gd name="T0" fmla="*/ 209550 w 1929"/>
                                    <a:gd name="T1" fmla="*/ 77424 h 861"/>
                                    <a:gd name="T2" fmla="*/ 198687 w 1929"/>
                                    <a:gd name="T3" fmla="*/ 53396 h 861"/>
                                    <a:gd name="T4" fmla="*/ 189996 w 1929"/>
                                    <a:gd name="T5" fmla="*/ 40047 h 861"/>
                                    <a:gd name="T6" fmla="*/ 181306 w 1929"/>
                                    <a:gd name="T7" fmla="*/ 26698 h 861"/>
                                    <a:gd name="T8" fmla="*/ 176961 w 1929"/>
                                    <a:gd name="T9" fmla="*/ 18689 h 861"/>
                                    <a:gd name="T10" fmla="*/ 150889 w 1929"/>
                                    <a:gd name="T11" fmla="*/ 8009 h 861"/>
                                    <a:gd name="T12" fmla="*/ 144371 w 1929"/>
                                    <a:gd name="T13" fmla="*/ 2670 h 861"/>
                                    <a:gd name="T14" fmla="*/ 137853 w 1929"/>
                                    <a:gd name="T15" fmla="*/ 0 h 861"/>
                                    <a:gd name="T16" fmla="*/ 90055 w 1929"/>
                                    <a:gd name="T17" fmla="*/ 2670 h 861"/>
                                    <a:gd name="T18" fmla="*/ 44430 w 1929"/>
                                    <a:gd name="T19" fmla="*/ 24028 h 861"/>
                                    <a:gd name="T20" fmla="*/ 35740 w 1929"/>
                                    <a:gd name="T21" fmla="*/ 40047 h 861"/>
                                    <a:gd name="T22" fmla="*/ 33567 w 1929"/>
                                    <a:gd name="T23" fmla="*/ 48056 h 861"/>
                                    <a:gd name="T24" fmla="*/ 27049 w 1929"/>
                                    <a:gd name="T25" fmla="*/ 53396 h 861"/>
                                    <a:gd name="T26" fmla="*/ 20531 w 1929"/>
                                    <a:gd name="T27" fmla="*/ 69415 h 861"/>
                                    <a:gd name="T28" fmla="*/ 11841 w 1929"/>
                                    <a:gd name="T29" fmla="*/ 93443 h 861"/>
                                    <a:gd name="T30" fmla="*/ 5323 w 1929"/>
                                    <a:gd name="T31" fmla="*/ 98783 h 861"/>
                                    <a:gd name="T32" fmla="*/ 3150 w 1929"/>
                                    <a:gd name="T33" fmla="*/ 106792 h 861"/>
                                    <a:gd name="T34" fmla="*/ 978 w 1929"/>
                                    <a:gd name="T35" fmla="*/ 98783 h 861"/>
                                    <a:gd name="T36" fmla="*/ 3150 w 1929"/>
                                    <a:gd name="T37" fmla="*/ 69415 h 861"/>
                                    <a:gd name="T38" fmla="*/ 14013 w 1929"/>
                                    <a:gd name="T39" fmla="*/ 80094 h 861"/>
                                    <a:gd name="T40" fmla="*/ 20531 w 1929"/>
                                    <a:gd name="T41" fmla="*/ 82764 h 861"/>
                                    <a:gd name="T42" fmla="*/ 27049 w 1929"/>
                                    <a:gd name="T43" fmla="*/ 88103 h 861"/>
                                    <a:gd name="T44" fmla="*/ 31394 w 1929"/>
                                    <a:gd name="T45" fmla="*/ 96113 h 861"/>
                                    <a:gd name="T46" fmla="*/ 18359 w 1929"/>
                                    <a:gd name="T47" fmla="*/ 98783 h 861"/>
                                    <a:gd name="T48" fmla="*/ 9668 w 1929"/>
                                    <a:gd name="T49" fmla="*/ 101452 h 861"/>
                                    <a:gd name="T50" fmla="*/ 16186 w 1929"/>
                                    <a:gd name="T51" fmla="*/ 104122 h 861"/>
                                    <a:gd name="T52" fmla="*/ 9668 w 1929"/>
                                    <a:gd name="T53" fmla="*/ 106792 h 861"/>
                                    <a:gd name="T54" fmla="*/ 3150 w 1929"/>
                                    <a:gd name="T55" fmla="*/ 104122 h 861"/>
                                    <a:gd name="T56" fmla="*/ 5323 w 1929"/>
                                    <a:gd name="T57" fmla="*/ 74754 h 861"/>
                                    <a:gd name="T58" fmla="*/ 7496 w 1929"/>
                                    <a:gd name="T59" fmla="*/ 93443 h 861"/>
                                    <a:gd name="T60" fmla="*/ 14013 w 1929"/>
                                    <a:gd name="T61" fmla="*/ 93443 h 861"/>
                                    <a:gd name="T62" fmla="*/ 20531 w 1929"/>
                                    <a:gd name="T63" fmla="*/ 88103 h 861"/>
                                    <a:gd name="T64" fmla="*/ 20531 w 1929"/>
                                    <a:gd name="T65" fmla="*/ 98783 h 861"/>
                                    <a:gd name="T66" fmla="*/ 14013 w 1929"/>
                                    <a:gd name="T67" fmla="*/ 96113 h 861"/>
                                    <a:gd name="T68" fmla="*/ 20531 w 1929"/>
                                    <a:gd name="T69" fmla="*/ 90773 h 861"/>
                                    <a:gd name="T70" fmla="*/ 16186 w 1929"/>
                                    <a:gd name="T71" fmla="*/ 82764 h 861"/>
                                    <a:gd name="T72" fmla="*/ 9668 w 1929"/>
                                    <a:gd name="T73" fmla="*/ 80094 h 861"/>
                                    <a:gd name="T74" fmla="*/ 7496 w 1929"/>
                                    <a:gd name="T75" fmla="*/ 72085 h 861"/>
                                    <a:gd name="T76" fmla="*/ 11841 w 1929"/>
                                    <a:gd name="T77" fmla="*/ 80094 h 861"/>
                                    <a:gd name="T78" fmla="*/ 18359 w 1929"/>
                                    <a:gd name="T79" fmla="*/ 85434 h 861"/>
                                    <a:gd name="T80" fmla="*/ 20531 w 1929"/>
                                    <a:gd name="T81" fmla="*/ 93443 h 861"/>
                                    <a:gd name="T82" fmla="*/ 27049 w 1929"/>
                                    <a:gd name="T83" fmla="*/ 96113 h 861"/>
                                    <a:gd name="T84" fmla="*/ 14013 w 1929"/>
                                    <a:gd name="T85" fmla="*/ 101452 h 861"/>
                                    <a:gd name="T86" fmla="*/ 978 w 1929"/>
                                    <a:gd name="T87" fmla="*/ 112132 h 861"/>
                                    <a:gd name="T88" fmla="*/ 5323 w 1929"/>
                                    <a:gd name="T89" fmla="*/ 104122 h 861"/>
                                    <a:gd name="T90" fmla="*/ 3150 w 1929"/>
                                    <a:gd name="T91" fmla="*/ 112132 h 861"/>
                                    <a:gd name="T92" fmla="*/ 7496 w 1929"/>
                                    <a:gd name="T93" fmla="*/ 80094 h 861"/>
                                    <a:gd name="T94" fmla="*/ 27049 w 1929"/>
                                    <a:gd name="T95" fmla="*/ 93443 h 861"/>
                                    <a:gd name="T96" fmla="*/ 24877 w 1929"/>
                                    <a:gd name="T97" fmla="*/ 101452 h 861"/>
                                    <a:gd name="T98" fmla="*/ 11841 w 1929"/>
                                    <a:gd name="T99" fmla="*/ 106792 h 861"/>
                                    <a:gd name="T100" fmla="*/ 31394 w 1929"/>
                                    <a:gd name="T101" fmla="*/ 104122 h 861"/>
                                    <a:gd name="T102" fmla="*/ 29222 w 1929"/>
                                    <a:gd name="T103" fmla="*/ 93443 h 861"/>
                                    <a:gd name="T104" fmla="*/ 27049 w 1929"/>
                                    <a:gd name="T105" fmla="*/ 98783 h 861"/>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4559327" name="Полилиния 589"/>
                              <wps:cNvSpPr>
                                <a:spLocks/>
                              </wps:cNvSpPr>
                              <wps:spPr bwMode="auto">
                                <a:xfrm>
                                  <a:off x="4088" y="5277"/>
                                  <a:ext cx="330" cy="181"/>
                                </a:xfrm>
                                <a:custGeom>
                                  <a:avLst/>
                                  <a:gdLst>
                                    <a:gd name="T0" fmla="*/ 209550 w 1929"/>
                                    <a:gd name="T1" fmla="*/ 77424 h 861"/>
                                    <a:gd name="T2" fmla="*/ 198687 w 1929"/>
                                    <a:gd name="T3" fmla="*/ 53396 h 861"/>
                                    <a:gd name="T4" fmla="*/ 189996 w 1929"/>
                                    <a:gd name="T5" fmla="*/ 40047 h 861"/>
                                    <a:gd name="T6" fmla="*/ 181306 w 1929"/>
                                    <a:gd name="T7" fmla="*/ 26698 h 861"/>
                                    <a:gd name="T8" fmla="*/ 176961 w 1929"/>
                                    <a:gd name="T9" fmla="*/ 18689 h 861"/>
                                    <a:gd name="T10" fmla="*/ 150889 w 1929"/>
                                    <a:gd name="T11" fmla="*/ 8009 h 861"/>
                                    <a:gd name="T12" fmla="*/ 144371 w 1929"/>
                                    <a:gd name="T13" fmla="*/ 2670 h 861"/>
                                    <a:gd name="T14" fmla="*/ 137853 w 1929"/>
                                    <a:gd name="T15" fmla="*/ 0 h 861"/>
                                    <a:gd name="T16" fmla="*/ 90055 w 1929"/>
                                    <a:gd name="T17" fmla="*/ 2670 h 861"/>
                                    <a:gd name="T18" fmla="*/ 44430 w 1929"/>
                                    <a:gd name="T19" fmla="*/ 24028 h 861"/>
                                    <a:gd name="T20" fmla="*/ 35740 w 1929"/>
                                    <a:gd name="T21" fmla="*/ 40047 h 861"/>
                                    <a:gd name="T22" fmla="*/ 33567 w 1929"/>
                                    <a:gd name="T23" fmla="*/ 48056 h 861"/>
                                    <a:gd name="T24" fmla="*/ 27049 w 1929"/>
                                    <a:gd name="T25" fmla="*/ 53396 h 861"/>
                                    <a:gd name="T26" fmla="*/ 20531 w 1929"/>
                                    <a:gd name="T27" fmla="*/ 69415 h 861"/>
                                    <a:gd name="T28" fmla="*/ 11841 w 1929"/>
                                    <a:gd name="T29" fmla="*/ 93443 h 861"/>
                                    <a:gd name="T30" fmla="*/ 5323 w 1929"/>
                                    <a:gd name="T31" fmla="*/ 98783 h 861"/>
                                    <a:gd name="T32" fmla="*/ 3150 w 1929"/>
                                    <a:gd name="T33" fmla="*/ 106792 h 861"/>
                                    <a:gd name="T34" fmla="*/ 978 w 1929"/>
                                    <a:gd name="T35" fmla="*/ 98783 h 861"/>
                                    <a:gd name="T36" fmla="*/ 3150 w 1929"/>
                                    <a:gd name="T37" fmla="*/ 69415 h 861"/>
                                    <a:gd name="T38" fmla="*/ 14013 w 1929"/>
                                    <a:gd name="T39" fmla="*/ 80094 h 861"/>
                                    <a:gd name="T40" fmla="*/ 20531 w 1929"/>
                                    <a:gd name="T41" fmla="*/ 82764 h 861"/>
                                    <a:gd name="T42" fmla="*/ 27049 w 1929"/>
                                    <a:gd name="T43" fmla="*/ 88103 h 861"/>
                                    <a:gd name="T44" fmla="*/ 31394 w 1929"/>
                                    <a:gd name="T45" fmla="*/ 96113 h 861"/>
                                    <a:gd name="T46" fmla="*/ 18359 w 1929"/>
                                    <a:gd name="T47" fmla="*/ 98783 h 861"/>
                                    <a:gd name="T48" fmla="*/ 9668 w 1929"/>
                                    <a:gd name="T49" fmla="*/ 101452 h 861"/>
                                    <a:gd name="T50" fmla="*/ 16186 w 1929"/>
                                    <a:gd name="T51" fmla="*/ 104122 h 861"/>
                                    <a:gd name="T52" fmla="*/ 9668 w 1929"/>
                                    <a:gd name="T53" fmla="*/ 106792 h 861"/>
                                    <a:gd name="T54" fmla="*/ 3150 w 1929"/>
                                    <a:gd name="T55" fmla="*/ 104122 h 861"/>
                                    <a:gd name="T56" fmla="*/ 5323 w 1929"/>
                                    <a:gd name="T57" fmla="*/ 74754 h 861"/>
                                    <a:gd name="T58" fmla="*/ 7496 w 1929"/>
                                    <a:gd name="T59" fmla="*/ 93443 h 861"/>
                                    <a:gd name="T60" fmla="*/ 14013 w 1929"/>
                                    <a:gd name="T61" fmla="*/ 93443 h 861"/>
                                    <a:gd name="T62" fmla="*/ 20531 w 1929"/>
                                    <a:gd name="T63" fmla="*/ 88103 h 861"/>
                                    <a:gd name="T64" fmla="*/ 20531 w 1929"/>
                                    <a:gd name="T65" fmla="*/ 98783 h 861"/>
                                    <a:gd name="T66" fmla="*/ 14013 w 1929"/>
                                    <a:gd name="T67" fmla="*/ 96113 h 861"/>
                                    <a:gd name="T68" fmla="*/ 20531 w 1929"/>
                                    <a:gd name="T69" fmla="*/ 90773 h 861"/>
                                    <a:gd name="T70" fmla="*/ 16186 w 1929"/>
                                    <a:gd name="T71" fmla="*/ 82764 h 861"/>
                                    <a:gd name="T72" fmla="*/ 9668 w 1929"/>
                                    <a:gd name="T73" fmla="*/ 80094 h 861"/>
                                    <a:gd name="T74" fmla="*/ 7496 w 1929"/>
                                    <a:gd name="T75" fmla="*/ 72085 h 861"/>
                                    <a:gd name="T76" fmla="*/ 11841 w 1929"/>
                                    <a:gd name="T77" fmla="*/ 80094 h 861"/>
                                    <a:gd name="T78" fmla="*/ 18359 w 1929"/>
                                    <a:gd name="T79" fmla="*/ 85434 h 861"/>
                                    <a:gd name="T80" fmla="*/ 20531 w 1929"/>
                                    <a:gd name="T81" fmla="*/ 93443 h 861"/>
                                    <a:gd name="T82" fmla="*/ 27049 w 1929"/>
                                    <a:gd name="T83" fmla="*/ 96113 h 861"/>
                                    <a:gd name="T84" fmla="*/ 14013 w 1929"/>
                                    <a:gd name="T85" fmla="*/ 101452 h 861"/>
                                    <a:gd name="T86" fmla="*/ 978 w 1929"/>
                                    <a:gd name="T87" fmla="*/ 112132 h 861"/>
                                    <a:gd name="T88" fmla="*/ 5323 w 1929"/>
                                    <a:gd name="T89" fmla="*/ 104122 h 861"/>
                                    <a:gd name="T90" fmla="*/ 3150 w 1929"/>
                                    <a:gd name="T91" fmla="*/ 112132 h 861"/>
                                    <a:gd name="T92" fmla="*/ 7496 w 1929"/>
                                    <a:gd name="T93" fmla="*/ 80094 h 861"/>
                                    <a:gd name="T94" fmla="*/ 27049 w 1929"/>
                                    <a:gd name="T95" fmla="*/ 93443 h 861"/>
                                    <a:gd name="T96" fmla="*/ 24877 w 1929"/>
                                    <a:gd name="T97" fmla="*/ 101452 h 861"/>
                                    <a:gd name="T98" fmla="*/ 11841 w 1929"/>
                                    <a:gd name="T99" fmla="*/ 106792 h 861"/>
                                    <a:gd name="T100" fmla="*/ 31394 w 1929"/>
                                    <a:gd name="T101" fmla="*/ 104122 h 861"/>
                                    <a:gd name="T102" fmla="*/ 29222 w 1929"/>
                                    <a:gd name="T103" fmla="*/ 93443 h 861"/>
                                    <a:gd name="T104" fmla="*/ 27049 w 1929"/>
                                    <a:gd name="T105" fmla="*/ 98783 h 861"/>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7751989" name="Полилиния 590"/>
                              <wps:cNvSpPr>
                                <a:spLocks/>
                              </wps:cNvSpPr>
                              <wps:spPr bwMode="auto">
                                <a:xfrm>
                                  <a:off x="3743" y="5277"/>
                                  <a:ext cx="330" cy="181"/>
                                </a:xfrm>
                                <a:custGeom>
                                  <a:avLst/>
                                  <a:gdLst>
                                    <a:gd name="T0" fmla="*/ 209550 w 1929"/>
                                    <a:gd name="T1" fmla="*/ 77424 h 861"/>
                                    <a:gd name="T2" fmla="*/ 198687 w 1929"/>
                                    <a:gd name="T3" fmla="*/ 53396 h 861"/>
                                    <a:gd name="T4" fmla="*/ 189996 w 1929"/>
                                    <a:gd name="T5" fmla="*/ 40047 h 861"/>
                                    <a:gd name="T6" fmla="*/ 181306 w 1929"/>
                                    <a:gd name="T7" fmla="*/ 26698 h 861"/>
                                    <a:gd name="T8" fmla="*/ 176961 w 1929"/>
                                    <a:gd name="T9" fmla="*/ 18689 h 861"/>
                                    <a:gd name="T10" fmla="*/ 150889 w 1929"/>
                                    <a:gd name="T11" fmla="*/ 8009 h 861"/>
                                    <a:gd name="T12" fmla="*/ 144371 w 1929"/>
                                    <a:gd name="T13" fmla="*/ 2670 h 861"/>
                                    <a:gd name="T14" fmla="*/ 137853 w 1929"/>
                                    <a:gd name="T15" fmla="*/ 0 h 861"/>
                                    <a:gd name="T16" fmla="*/ 90055 w 1929"/>
                                    <a:gd name="T17" fmla="*/ 2670 h 861"/>
                                    <a:gd name="T18" fmla="*/ 44430 w 1929"/>
                                    <a:gd name="T19" fmla="*/ 24028 h 861"/>
                                    <a:gd name="T20" fmla="*/ 35740 w 1929"/>
                                    <a:gd name="T21" fmla="*/ 40047 h 861"/>
                                    <a:gd name="T22" fmla="*/ 33567 w 1929"/>
                                    <a:gd name="T23" fmla="*/ 48056 h 861"/>
                                    <a:gd name="T24" fmla="*/ 27049 w 1929"/>
                                    <a:gd name="T25" fmla="*/ 53396 h 861"/>
                                    <a:gd name="T26" fmla="*/ 20531 w 1929"/>
                                    <a:gd name="T27" fmla="*/ 69415 h 861"/>
                                    <a:gd name="T28" fmla="*/ 11841 w 1929"/>
                                    <a:gd name="T29" fmla="*/ 93443 h 861"/>
                                    <a:gd name="T30" fmla="*/ 5323 w 1929"/>
                                    <a:gd name="T31" fmla="*/ 98783 h 861"/>
                                    <a:gd name="T32" fmla="*/ 3150 w 1929"/>
                                    <a:gd name="T33" fmla="*/ 106792 h 861"/>
                                    <a:gd name="T34" fmla="*/ 978 w 1929"/>
                                    <a:gd name="T35" fmla="*/ 98783 h 861"/>
                                    <a:gd name="T36" fmla="*/ 3150 w 1929"/>
                                    <a:gd name="T37" fmla="*/ 69415 h 861"/>
                                    <a:gd name="T38" fmla="*/ 14013 w 1929"/>
                                    <a:gd name="T39" fmla="*/ 80094 h 861"/>
                                    <a:gd name="T40" fmla="*/ 20531 w 1929"/>
                                    <a:gd name="T41" fmla="*/ 82764 h 861"/>
                                    <a:gd name="T42" fmla="*/ 27049 w 1929"/>
                                    <a:gd name="T43" fmla="*/ 88103 h 861"/>
                                    <a:gd name="T44" fmla="*/ 31394 w 1929"/>
                                    <a:gd name="T45" fmla="*/ 96113 h 861"/>
                                    <a:gd name="T46" fmla="*/ 18359 w 1929"/>
                                    <a:gd name="T47" fmla="*/ 98783 h 861"/>
                                    <a:gd name="T48" fmla="*/ 9668 w 1929"/>
                                    <a:gd name="T49" fmla="*/ 101452 h 861"/>
                                    <a:gd name="T50" fmla="*/ 16186 w 1929"/>
                                    <a:gd name="T51" fmla="*/ 104122 h 861"/>
                                    <a:gd name="T52" fmla="*/ 9668 w 1929"/>
                                    <a:gd name="T53" fmla="*/ 106792 h 861"/>
                                    <a:gd name="T54" fmla="*/ 3150 w 1929"/>
                                    <a:gd name="T55" fmla="*/ 104122 h 861"/>
                                    <a:gd name="T56" fmla="*/ 5323 w 1929"/>
                                    <a:gd name="T57" fmla="*/ 74754 h 861"/>
                                    <a:gd name="T58" fmla="*/ 7496 w 1929"/>
                                    <a:gd name="T59" fmla="*/ 93443 h 861"/>
                                    <a:gd name="T60" fmla="*/ 14013 w 1929"/>
                                    <a:gd name="T61" fmla="*/ 93443 h 861"/>
                                    <a:gd name="T62" fmla="*/ 20531 w 1929"/>
                                    <a:gd name="T63" fmla="*/ 88103 h 861"/>
                                    <a:gd name="T64" fmla="*/ 20531 w 1929"/>
                                    <a:gd name="T65" fmla="*/ 98783 h 861"/>
                                    <a:gd name="T66" fmla="*/ 14013 w 1929"/>
                                    <a:gd name="T67" fmla="*/ 96113 h 861"/>
                                    <a:gd name="T68" fmla="*/ 20531 w 1929"/>
                                    <a:gd name="T69" fmla="*/ 90773 h 861"/>
                                    <a:gd name="T70" fmla="*/ 16186 w 1929"/>
                                    <a:gd name="T71" fmla="*/ 82764 h 861"/>
                                    <a:gd name="T72" fmla="*/ 9668 w 1929"/>
                                    <a:gd name="T73" fmla="*/ 80094 h 861"/>
                                    <a:gd name="T74" fmla="*/ 7496 w 1929"/>
                                    <a:gd name="T75" fmla="*/ 72085 h 861"/>
                                    <a:gd name="T76" fmla="*/ 11841 w 1929"/>
                                    <a:gd name="T77" fmla="*/ 80094 h 861"/>
                                    <a:gd name="T78" fmla="*/ 18359 w 1929"/>
                                    <a:gd name="T79" fmla="*/ 85434 h 861"/>
                                    <a:gd name="T80" fmla="*/ 20531 w 1929"/>
                                    <a:gd name="T81" fmla="*/ 93443 h 861"/>
                                    <a:gd name="T82" fmla="*/ 27049 w 1929"/>
                                    <a:gd name="T83" fmla="*/ 96113 h 861"/>
                                    <a:gd name="T84" fmla="*/ 14013 w 1929"/>
                                    <a:gd name="T85" fmla="*/ 101452 h 861"/>
                                    <a:gd name="T86" fmla="*/ 978 w 1929"/>
                                    <a:gd name="T87" fmla="*/ 112132 h 861"/>
                                    <a:gd name="T88" fmla="*/ 5323 w 1929"/>
                                    <a:gd name="T89" fmla="*/ 104122 h 861"/>
                                    <a:gd name="T90" fmla="*/ 3150 w 1929"/>
                                    <a:gd name="T91" fmla="*/ 112132 h 861"/>
                                    <a:gd name="T92" fmla="*/ 7496 w 1929"/>
                                    <a:gd name="T93" fmla="*/ 80094 h 861"/>
                                    <a:gd name="T94" fmla="*/ 27049 w 1929"/>
                                    <a:gd name="T95" fmla="*/ 93443 h 861"/>
                                    <a:gd name="T96" fmla="*/ 24877 w 1929"/>
                                    <a:gd name="T97" fmla="*/ 101452 h 861"/>
                                    <a:gd name="T98" fmla="*/ 11841 w 1929"/>
                                    <a:gd name="T99" fmla="*/ 106792 h 861"/>
                                    <a:gd name="T100" fmla="*/ 31394 w 1929"/>
                                    <a:gd name="T101" fmla="*/ 104122 h 861"/>
                                    <a:gd name="T102" fmla="*/ 29222 w 1929"/>
                                    <a:gd name="T103" fmla="*/ 93443 h 861"/>
                                    <a:gd name="T104" fmla="*/ 27049 w 1929"/>
                                    <a:gd name="T105" fmla="*/ 98783 h 861"/>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EE6FB0" id="Group 2054" o:spid="_x0000_s1026" style="position:absolute;margin-left:.4pt;margin-top:7.1pt;width:121.2pt;height:9.35pt;z-index:251621376" coordorigin="3743,5277" coordsize="2424,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">
                      <v:shape id="Полилиния 584" o:spid="_x0000_s1027" style="position:absolute;left:5837;top:5283;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5848,16276;33990,11225;32503,8419;31017,5612;30273,3929;25813,1684;24698,561;23583,0;15406,561;7601,5051;6114,8419;5742,10102;4627,11225;3512,14592;2026,19644;911,20766;539,22450;167,20766;539,14592;2397,16837;3512,17399;4627,18521;5371,20205;3141,20766;1654,21327;2769,21889;1654,22450;539,21889;911,15715;1282,19644;2397,19644;3512,18521;3512,20766;2397,20205;3512,19082;2769,17399;1654,16837;1282,15154;2026,16837;3141,17960;3512,19644;4627,20205;2397,21327;167,23572;911,21889;539,23572;1282,16837;4627,19644;4256,21327;2026,22450;5371,21889;4999,19644;4627,20766" o:connectangles="0,0,0,0,0,0,0,0,0,0,0,0,0,0,0,0,0,0,0,0,0,0,0,0,0,0,0,0,0,0,0,0,0,0,0,0,0,0,0,0,0,0,0,0,0,0,0,0,0,0,0,0,0"/>
                      </v:shape>
                      <v:shape id="Полилиния 585" o:spid="_x0000_s1028" style="position:absolute;left:5487;top:5277;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5848,16276;33990,11225;32503,8419;31017,5612;30273,3929;25813,1684;24698,561;23583,0;15406,561;7601,5051;6114,8419;5742,10102;4627,11225;3512,14592;2026,19644;911,20766;539,22450;167,20766;539,14592;2397,16837;3512,17399;4627,18521;5371,20205;3141,20766;1654,21327;2769,21889;1654,22450;539,21889;911,15715;1282,19644;2397,19644;3512,18521;3512,20766;2397,20205;3512,19082;2769,17399;1654,16837;1282,15154;2026,16837;3141,17960;3512,19644;4627,20205;2397,21327;167,23572;911,21889;539,23572;1282,16837;4627,19644;4256,21327;2026,22450;5371,21889;4999,19644;4627,20766" o:connectangles="0,0,0,0,0,0,0,0,0,0,0,0,0,0,0,0,0,0,0,0,0,0,0,0,0,0,0,0,0,0,0,0,0,0,0,0,0,0,0,0,0,0,0,0,0,0,0,0,0,0,0,0,0"/>
                      </v:shape>
                      <v:shape id="Полилиния 586" o:spid="_x0000_s1029" style="position:absolute;left:5142;top:5277;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5848,16276;33990,11225;32503,8419;31017,5612;30273,3929;25813,1684;24698,561;23583,0;15406,561;7601,5051;6114,8419;5742,10102;4627,11225;3512,14592;2026,19644;911,20766;539,22450;167,20766;539,14592;2397,16837;3512,17399;4627,18521;5371,20205;3141,20766;1654,21327;2769,21889;1654,22450;539,21889;911,15715;1282,19644;2397,19644;3512,18521;3512,20766;2397,20205;3512,19082;2769,17399;1654,16837;1282,15154;2026,16837;3141,17960;3512,19644;4627,20205;2397,21327;167,23572;911,21889;539,23572;1282,16837;4627,19644;4256,21327;2026,22450;5371,21889;4999,19644;4627,20766" o:connectangles="0,0,0,0,0,0,0,0,0,0,0,0,0,0,0,0,0,0,0,0,0,0,0,0,0,0,0,0,0,0,0,0,0,0,0,0,0,0,0,0,0,0,0,0,0,0,0,0,0,0,0,0,0"/>
                      </v:shape>
                      <v:shape id="Полилиния 587" o:spid="_x0000_s1030" style="position:absolute;left:4799;top:5277;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5848,16276;33990,11225;32503,8419;31017,5612;30273,3929;25813,1684;24698,561;23583,0;15406,561;7601,5051;6114,8419;5742,10102;4627,11225;3512,14592;2026,19644;911,20766;539,22450;167,20766;539,14592;2397,16837;3512,17399;4627,18521;5371,20205;3141,20766;1654,21327;2769,21889;1654,22450;539,21889;911,15715;1282,19644;2397,19644;3512,18521;3512,20766;2397,20205;3512,19082;2769,17399;1654,16837;1282,15154;2026,16837;3141,17960;3512,19644;4627,20205;2397,21327;167,23572;911,21889;539,23572;1282,16837;4627,19644;4256,21327;2026,22450;5371,21889;4999,19644;4627,20766" o:connectangles="0,0,0,0,0,0,0,0,0,0,0,0,0,0,0,0,0,0,0,0,0,0,0,0,0,0,0,0,0,0,0,0,0,0,0,0,0,0,0,0,0,0,0,0,0,0,0,0,0,0,0,0,0"/>
                      </v:shape>
                      <v:shape id="Полилиния 588" o:spid="_x0000_s1031" style="position:absolute;left:4454;top:5277;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5848,16276;33990,11225;32503,8419;31017,5612;30273,3929;25813,1684;24698,561;23583,0;15406,561;7601,5051;6114,8419;5742,10102;4627,11225;3512,14592;2026,19644;911,20766;539,22450;167,20766;539,14592;2397,16837;3512,17399;4627,18521;5371,20205;3141,20766;1654,21327;2769,21889;1654,22450;539,21889;911,15715;1282,19644;2397,19644;3512,18521;3512,20766;2397,20205;3512,19082;2769,17399;1654,16837;1282,15154;2026,16837;3141,17960;3512,19644;4627,20205;2397,21327;167,23572;911,21889;539,23572;1282,16837;4627,19644;4256,21327;2026,22450;5371,21889;4999,19644;4627,20766" o:connectangles="0,0,0,0,0,0,0,0,0,0,0,0,0,0,0,0,0,0,0,0,0,0,0,0,0,0,0,0,0,0,0,0,0,0,0,0,0,0,0,0,0,0,0,0,0,0,0,0,0,0,0,0,0"/>
                      </v:shape>
                      <v:shape id="Полилиния 589" o:spid="_x0000_s1032" style="position:absolute;left:4088;top:5277;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5848,16276;33990,11225;32503,8419;31017,5612;30273,3929;25813,1684;24698,561;23583,0;15406,561;7601,5051;6114,8419;5742,10102;4627,11225;3512,14592;2026,19644;911,20766;539,22450;167,20766;539,14592;2397,16837;3512,17399;4627,18521;5371,20205;3141,20766;1654,21327;2769,21889;1654,22450;539,21889;911,15715;1282,19644;2397,19644;3512,18521;3512,20766;2397,20205;3512,19082;2769,17399;1654,16837;1282,15154;2026,16837;3141,17960;3512,19644;4627,20205;2397,21327;167,23572;911,21889;539,23572;1282,16837;4627,19644;4256,21327;2026,22450;5371,21889;4999,19644;4627,20766" o:connectangles="0,0,0,0,0,0,0,0,0,0,0,0,0,0,0,0,0,0,0,0,0,0,0,0,0,0,0,0,0,0,0,0,0,0,0,0,0,0,0,0,0,0,0,0,0,0,0,0,0,0,0,0,0"/>
                      </v:shape>
                      <v:shape id="Полилиния 590" o:spid="_x0000_s1033" style="position:absolute;left:3743;top:5277;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5848,16276;33990,11225;32503,8419;31017,5612;30273,3929;25813,1684;24698,561;23583,0;15406,561;7601,5051;6114,8419;5742,10102;4627,11225;3512,14592;2026,19644;911,20766;539,22450;167,20766;539,14592;2397,16837;3512,17399;4627,18521;5371,20205;3141,20766;1654,21327;2769,21889;1654,22450;539,21889;911,15715;1282,19644;2397,19644;3512,18521;3512,20766;2397,20205;3512,19082;2769,17399;1654,16837;1282,15154;2026,16837;3141,17960;3512,19644;4627,20205;2397,21327;167,23572;911,21889;539,23572;1282,16837;4627,19644;4256,21327;2026,22450;5371,21889;4999,19644;4627,20766" o:connectangles="0,0,0,0,0,0,0,0,0,0,0,0,0,0,0,0,0,0,0,0,0,0,0,0,0,0,0,0,0,0,0,0,0,0,0,0,0,0,0,0,0,0,0,0,0,0,0,0,0,0,0,0,0"/>
                      </v:shape>
                    </v:group>
                  </w:pict>
                </mc:Fallback>
              </mc:AlternateContent>
            </w:r>
          </w:p>
        </w:tc>
        <w:tc>
          <w:tcPr>
            <w:tcW w:w="0" w:type="auto"/>
            <w:vAlign w:val="center"/>
          </w:tcPr>
          <w:p w14:paraId="3761CB82" w14:textId="77777777" w:rsidR="00B272AF" w:rsidRPr="00B272AF" w:rsidRDefault="00B272AF" w:rsidP="008242CD">
            <w:pPr>
              <w:jc w:val="center"/>
              <w:rPr>
                <w:sz w:val="24"/>
                <w:szCs w:val="24"/>
              </w:rPr>
            </w:pPr>
          </w:p>
        </w:tc>
        <w:tc>
          <w:tcPr>
            <w:tcW w:w="0" w:type="auto"/>
            <w:vAlign w:val="center"/>
          </w:tcPr>
          <w:p w14:paraId="3DC9011D" w14:textId="77777777" w:rsidR="00B272AF" w:rsidRPr="00B272AF" w:rsidRDefault="00B272AF" w:rsidP="008242CD">
            <w:pPr>
              <w:jc w:val="center"/>
              <w:rPr>
                <w:sz w:val="24"/>
                <w:szCs w:val="24"/>
              </w:rPr>
            </w:pPr>
          </w:p>
        </w:tc>
        <w:tc>
          <w:tcPr>
            <w:tcW w:w="0" w:type="auto"/>
            <w:vAlign w:val="center"/>
          </w:tcPr>
          <w:p w14:paraId="633C7991" w14:textId="77777777" w:rsidR="00B272AF" w:rsidRPr="00B272AF" w:rsidRDefault="00B272AF" w:rsidP="008242CD">
            <w:pPr>
              <w:jc w:val="center"/>
              <w:rPr>
                <w:sz w:val="24"/>
                <w:szCs w:val="24"/>
              </w:rPr>
            </w:pPr>
          </w:p>
        </w:tc>
        <w:tc>
          <w:tcPr>
            <w:tcW w:w="0" w:type="auto"/>
            <w:vAlign w:val="center"/>
          </w:tcPr>
          <w:p w14:paraId="2210AD2F" w14:textId="77777777" w:rsidR="00B272AF" w:rsidRPr="00B272AF" w:rsidRDefault="00B272AF" w:rsidP="008242CD">
            <w:pPr>
              <w:jc w:val="center"/>
              <w:rPr>
                <w:sz w:val="24"/>
                <w:szCs w:val="24"/>
              </w:rPr>
            </w:pPr>
          </w:p>
        </w:tc>
        <w:tc>
          <w:tcPr>
            <w:tcW w:w="0" w:type="auto"/>
            <w:gridSpan w:val="2"/>
            <w:vAlign w:val="center"/>
          </w:tcPr>
          <w:p w14:paraId="74D0A110" w14:textId="77777777" w:rsidR="00B272AF" w:rsidRPr="00B272AF" w:rsidRDefault="00B272AF" w:rsidP="008242CD">
            <w:pPr>
              <w:jc w:val="center"/>
              <w:rPr>
                <w:sz w:val="24"/>
                <w:szCs w:val="24"/>
              </w:rPr>
            </w:pPr>
          </w:p>
        </w:tc>
        <w:tc>
          <w:tcPr>
            <w:tcW w:w="0" w:type="auto"/>
            <w:vAlign w:val="center"/>
          </w:tcPr>
          <w:p w14:paraId="02BFDD79" w14:textId="77777777" w:rsidR="00B272AF" w:rsidRPr="00B272AF" w:rsidRDefault="00B272AF" w:rsidP="008242CD">
            <w:pPr>
              <w:jc w:val="center"/>
              <w:rPr>
                <w:sz w:val="24"/>
                <w:szCs w:val="24"/>
              </w:rPr>
            </w:pPr>
          </w:p>
        </w:tc>
        <w:tc>
          <w:tcPr>
            <w:tcW w:w="0" w:type="auto"/>
            <w:vAlign w:val="center"/>
          </w:tcPr>
          <w:p w14:paraId="15A02BC6" w14:textId="77777777" w:rsidR="00B272AF" w:rsidRPr="00B272AF" w:rsidRDefault="00B272AF" w:rsidP="008242CD">
            <w:pPr>
              <w:jc w:val="center"/>
              <w:rPr>
                <w:sz w:val="24"/>
                <w:szCs w:val="24"/>
              </w:rPr>
            </w:pPr>
          </w:p>
        </w:tc>
        <w:tc>
          <w:tcPr>
            <w:tcW w:w="0" w:type="auto"/>
            <w:vAlign w:val="center"/>
          </w:tcPr>
          <w:p w14:paraId="3CBC02FB" w14:textId="77777777" w:rsidR="00B272AF" w:rsidRPr="00B272AF" w:rsidRDefault="00B272AF" w:rsidP="008242CD">
            <w:pPr>
              <w:jc w:val="center"/>
              <w:rPr>
                <w:sz w:val="24"/>
                <w:szCs w:val="24"/>
              </w:rPr>
            </w:pPr>
          </w:p>
        </w:tc>
        <w:tc>
          <w:tcPr>
            <w:tcW w:w="0" w:type="auto"/>
            <w:vAlign w:val="center"/>
          </w:tcPr>
          <w:p w14:paraId="13CB1C92" w14:textId="77777777" w:rsidR="00B272AF" w:rsidRPr="00B272AF" w:rsidRDefault="00B272AF" w:rsidP="008242CD">
            <w:pPr>
              <w:jc w:val="center"/>
              <w:rPr>
                <w:sz w:val="24"/>
                <w:szCs w:val="24"/>
              </w:rPr>
            </w:pPr>
            <w:r w:rsidRPr="00B272AF">
              <w:rPr>
                <w:sz w:val="24"/>
                <w:szCs w:val="24"/>
              </w:rPr>
              <w:t>Знаковая</w:t>
            </w:r>
          </w:p>
        </w:tc>
        <w:tc>
          <w:tcPr>
            <w:tcW w:w="0" w:type="auto"/>
            <w:vAlign w:val="center"/>
          </w:tcPr>
          <w:p w14:paraId="7213C828" w14:textId="77777777" w:rsidR="00B272AF" w:rsidRPr="00B272AF" w:rsidRDefault="00B272AF" w:rsidP="008242CD">
            <w:pPr>
              <w:jc w:val="center"/>
              <w:rPr>
                <w:sz w:val="24"/>
                <w:szCs w:val="24"/>
              </w:rPr>
            </w:pPr>
          </w:p>
        </w:tc>
        <w:tc>
          <w:tcPr>
            <w:tcW w:w="0" w:type="auto"/>
            <w:gridSpan w:val="2"/>
            <w:vAlign w:val="center"/>
          </w:tcPr>
          <w:p w14:paraId="7BF28C6E" w14:textId="77777777" w:rsidR="00B272AF" w:rsidRPr="00B272AF" w:rsidRDefault="00B272AF" w:rsidP="008242CD">
            <w:pPr>
              <w:jc w:val="center"/>
              <w:rPr>
                <w:sz w:val="24"/>
                <w:szCs w:val="24"/>
              </w:rPr>
            </w:pPr>
            <w:r w:rsidRPr="00B272AF">
              <w:rPr>
                <w:sz w:val="24"/>
                <w:szCs w:val="24"/>
              </w:rPr>
              <w:t>Беззнаковая</w:t>
            </w:r>
          </w:p>
        </w:tc>
      </w:tr>
      <w:tr w:rsidR="00B272AF" w:rsidRPr="00B272AF" w14:paraId="41595576" w14:textId="77777777" w:rsidTr="00B272AF">
        <w:trPr>
          <w:trHeight w:val="324"/>
        </w:trPr>
        <w:tc>
          <w:tcPr>
            <w:tcW w:w="0" w:type="auto"/>
            <w:vAlign w:val="center"/>
          </w:tcPr>
          <w:p w14:paraId="2C2B12F0" w14:textId="296DBD14" w:rsidR="00B272AF" w:rsidRPr="00B272AF" w:rsidRDefault="00A0500F" w:rsidP="008242CD">
            <w:pPr>
              <w:jc w:val="center"/>
              <w:rPr>
                <w:sz w:val="24"/>
                <w:szCs w:val="24"/>
                <w:vertAlign w:val="subscript"/>
              </w:rPr>
            </w:pPr>
            <w:r>
              <w:rPr>
                <w:i/>
                <w:noProof/>
                <w:sz w:val="24"/>
                <w:szCs w:val="24"/>
              </w:rPr>
              <mc:AlternateContent>
                <mc:Choice Requires="wpg">
                  <w:drawing>
                    <wp:anchor distT="0" distB="0" distL="114300" distR="114300" simplePos="0" relativeHeight="251620352" behindDoc="0" locked="1" layoutInCell="1" allowOverlap="1" wp14:anchorId="30EF757E" wp14:editId="0F8CD901">
                      <wp:simplePos x="0" y="0"/>
                      <wp:positionH relativeFrom="column">
                        <wp:posOffset>-222885</wp:posOffset>
                      </wp:positionH>
                      <wp:positionV relativeFrom="page">
                        <wp:posOffset>107315</wp:posOffset>
                      </wp:positionV>
                      <wp:extent cx="143510" cy="142875"/>
                      <wp:effectExtent l="0" t="0" r="8890" b="9525"/>
                      <wp:wrapNone/>
                      <wp:docPr id="581" name="Группа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582" name="Line 98"/>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3" name="Line 99"/>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8A69D9" id="Группа 747" o:spid="_x0000_s1026" style="position:absolute;margin-left:-17.55pt;margin-top:8.45pt;width:11.3pt;height:11.25pt;z-index:251620352;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">
                      <v:line id="Line 98"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"/>
                      <v:line id="Line 99"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"/>
                      <w10:wrap anchory="page"/>
                      <w10:anchorlock/>
                    </v:group>
                  </w:pict>
                </mc:Fallback>
              </mc:AlternateConten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14:paraId="0B8245FA"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1FC3318F"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1E50F519"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22D771C3"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3E3409BA"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14:paraId="6D65EDC6"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7A5FB086"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4403FE97"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684AAEB6" w14:textId="77777777" w:rsidR="00B272AF" w:rsidRPr="00B272AF" w:rsidRDefault="00B272AF" w:rsidP="008242CD">
            <w:pPr>
              <w:jc w:val="center"/>
              <w:rPr>
                <w:sz w:val="24"/>
                <w:szCs w:val="24"/>
              </w:rPr>
            </w:pPr>
          </w:p>
        </w:tc>
        <w:tc>
          <w:tcPr>
            <w:tcW w:w="0" w:type="auto"/>
            <w:vAlign w:val="center"/>
          </w:tcPr>
          <w:p w14:paraId="141D5D61" w14:textId="58F2A8C7" w:rsidR="00B272AF" w:rsidRPr="00B272AF" w:rsidRDefault="00A0500F" w:rsidP="008242CD">
            <w:pPr>
              <w:jc w:val="center"/>
              <w:rPr>
                <w:sz w:val="24"/>
                <w:szCs w:val="24"/>
              </w:rPr>
            </w:pPr>
            <w:r>
              <w:rPr>
                <w:noProof/>
                <w:sz w:val="24"/>
                <w:szCs w:val="24"/>
              </w:rPr>
              <mc:AlternateContent>
                <mc:Choice Requires="wpg">
                  <w:drawing>
                    <wp:anchor distT="0" distB="0" distL="114300" distR="114300" simplePos="0" relativeHeight="251618304" behindDoc="0" locked="1" layoutInCell="1" allowOverlap="1" wp14:anchorId="6D7B345E" wp14:editId="3D5AA181">
                      <wp:simplePos x="0" y="0"/>
                      <wp:positionH relativeFrom="column">
                        <wp:posOffset>-51435</wp:posOffset>
                      </wp:positionH>
                      <wp:positionV relativeFrom="paragraph">
                        <wp:posOffset>99695</wp:posOffset>
                      </wp:positionV>
                      <wp:extent cx="143510" cy="142875"/>
                      <wp:effectExtent l="0" t="0" r="8890" b="9525"/>
                      <wp:wrapNone/>
                      <wp:docPr id="578" name="Группа 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579" name="Line 92"/>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0" name="Line 93"/>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A8AC13" id="Группа 744" o:spid="_x0000_s1026" style="position:absolute;margin-left:-4.05pt;margin-top:7.85pt;width:11.3pt;height:11.25pt;z-index:251618304"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">
                      <v:line id="Line 92"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"/>
                      <v:line id="Line 93"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"/>
                      <w10:anchorlock/>
                    </v:group>
                  </w:pict>
                </mc:Fallback>
              </mc:AlternateContent>
            </w:r>
            <w:r w:rsidR="00B272AF" w:rsidRPr="00B272AF">
              <w:rPr>
                <w:sz w:val="24"/>
                <w:szCs w:val="24"/>
              </w:rPr>
              <w:t>79</w:t>
            </w:r>
          </w:p>
        </w:tc>
        <w:tc>
          <w:tcPr>
            <w:tcW w:w="0" w:type="auto"/>
            <w:vAlign w:val="center"/>
          </w:tcPr>
          <w:p w14:paraId="4593FCDF" w14:textId="77777777" w:rsidR="00B272AF" w:rsidRPr="00B272AF" w:rsidRDefault="00B272AF" w:rsidP="008242CD">
            <w:pPr>
              <w:jc w:val="center"/>
              <w:rPr>
                <w:sz w:val="24"/>
                <w:szCs w:val="24"/>
              </w:rPr>
            </w:pPr>
          </w:p>
        </w:tc>
        <w:tc>
          <w:tcPr>
            <w:tcW w:w="0" w:type="auto"/>
            <w:gridSpan w:val="2"/>
            <w:vAlign w:val="center"/>
          </w:tcPr>
          <w:p w14:paraId="5958DE69" w14:textId="361CF995" w:rsidR="00B272AF" w:rsidRPr="00B272AF" w:rsidRDefault="00A0500F" w:rsidP="008242CD">
            <w:pPr>
              <w:jc w:val="center"/>
              <w:rPr>
                <w:sz w:val="24"/>
                <w:szCs w:val="24"/>
              </w:rPr>
            </w:pPr>
            <w:r>
              <w:rPr>
                <w:noProof/>
                <w:sz w:val="24"/>
                <w:szCs w:val="24"/>
              </w:rPr>
              <mc:AlternateContent>
                <mc:Choice Requires="wpg">
                  <w:drawing>
                    <wp:anchor distT="0" distB="0" distL="114300" distR="114300" simplePos="0" relativeHeight="251619328" behindDoc="0" locked="1" layoutInCell="1" allowOverlap="1" wp14:anchorId="2A94F2EF" wp14:editId="658839C4">
                      <wp:simplePos x="0" y="0"/>
                      <wp:positionH relativeFrom="column">
                        <wp:posOffset>-36830</wp:posOffset>
                      </wp:positionH>
                      <wp:positionV relativeFrom="paragraph">
                        <wp:posOffset>98425</wp:posOffset>
                      </wp:positionV>
                      <wp:extent cx="143510" cy="142875"/>
                      <wp:effectExtent l="0" t="0" r="8890" b="9525"/>
                      <wp:wrapNone/>
                      <wp:docPr id="575" name="Группа 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576" name="Line 95"/>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 name="Line 96"/>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BB8B0A" id="Группа 741" o:spid="_x0000_s1026" style="position:absolute;margin-left:-2.9pt;margin-top:7.75pt;width:11.3pt;height:11.25pt;z-index:251619328"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">
                      <v:line id="Line 95"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"/>
                      <v:line id="Line 96"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"/>
                      <w10:anchorlock/>
                    </v:group>
                  </w:pict>
                </mc:Fallback>
              </mc:AlternateContent>
            </w:r>
            <w:r w:rsidR="00B272AF" w:rsidRPr="00B272AF">
              <w:rPr>
                <w:sz w:val="24"/>
                <w:szCs w:val="24"/>
              </w:rPr>
              <w:t>79</w:t>
            </w:r>
          </w:p>
        </w:tc>
      </w:tr>
      <w:tr w:rsidR="00B272AF" w:rsidRPr="00B272AF" w14:paraId="1D1B2DE8" w14:textId="77777777" w:rsidTr="00B272AF">
        <w:trPr>
          <w:trHeight w:val="324"/>
        </w:trPr>
        <w:tc>
          <w:tcPr>
            <w:tcW w:w="0" w:type="auto"/>
            <w:tcBorders>
              <w:bottom w:val="single" w:sz="12" w:space="0" w:color="auto"/>
            </w:tcBorders>
            <w:vAlign w:val="center"/>
          </w:tcPr>
          <w:p w14:paraId="1B305840" w14:textId="77777777"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14:paraId="28B6548F"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75D6CC76"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4C6EB4E4"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4E1E6991"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7FC4B83D"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14:paraId="38DCF0D3"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0F0FA174"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65B1879A"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66ABFC14" w14:textId="77777777" w:rsidR="00B272AF" w:rsidRPr="00B272AF" w:rsidRDefault="00B272AF" w:rsidP="008242CD">
            <w:pPr>
              <w:jc w:val="center"/>
              <w:rPr>
                <w:sz w:val="24"/>
                <w:szCs w:val="24"/>
              </w:rPr>
            </w:pPr>
          </w:p>
        </w:tc>
        <w:tc>
          <w:tcPr>
            <w:tcW w:w="0" w:type="auto"/>
            <w:tcBorders>
              <w:bottom w:val="single" w:sz="12" w:space="0" w:color="auto"/>
            </w:tcBorders>
            <w:vAlign w:val="center"/>
          </w:tcPr>
          <w:p w14:paraId="6EF28300" w14:textId="77777777" w:rsidR="00B272AF" w:rsidRPr="00B272AF" w:rsidRDefault="00B272AF" w:rsidP="008242CD">
            <w:pPr>
              <w:jc w:val="center"/>
              <w:rPr>
                <w:sz w:val="24"/>
                <w:szCs w:val="24"/>
              </w:rPr>
            </w:pPr>
            <w:r w:rsidRPr="00B272AF">
              <w:rPr>
                <w:sz w:val="24"/>
                <w:szCs w:val="24"/>
              </w:rPr>
              <w:t>49</w:t>
            </w:r>
          </w:p>
        </w:tc>
        <w:tc>
          <w:tcPr>
            <w:tcW w:w="0" w:type="auto"/>
            <w:vAlign w:val="center"/>
          </w:tcPr>
          <w:p w14:paraId="68987AE1" w14:textId="77777777" w:rsidR="00B272AF" w:rsidRPr="00B272AF" w:rsidRDefault="00B272AF" w:rsidP="008242CD">
            <w:pPr>
              <w:jc w:val="center"/>
              <w:rPr>
                <w:sz w:val="24"/>
                <w:szCs w:val="24"/>
              </w:rPr>
            </w:pPr>
          </w:p>
        </w:tc>
        <w:tc>
          <w:tcPr>
            <w:tcW w:w="0" w:type="auto"/>
            <w:gridSpan w:val="2"/>
            <w:tcBorders>
              <w:bottom w:val="single" w:sz="12" w:space="0" w:color="auto"/>
            </w:tcBorders>
            <w:vAlign w:val="center"/>
          </w:tcPr>
          <w:p w14:paraId="3CAEE886" w14:textId="77777777" w:rsidR="00B272AF" w:rsidRPr="00B272AF" w:rsidRDefault="00B272AF" w:rsidP="008242CD">
            <w:pPr>
              <w:jc w:val="center"/>
              <w:rPr>
                <w:sz w:val="24"/>
                <w:szCs w:val="24"/>
              </w:rPr>
            </w:pPr>
            <w:r w:rsidRPr="00B272AF">
              <w:rPr>
                <w:sz w:val="24"/>
                <w:szCs w:val="24"/>
              </w:rPr>
              <w:t>49</w:t>
            </w:r>
          </w:p>
        </w:tc>
      </w:tr>
      <w:tr w:rsidR="00B272AF" w:rsidRPr="00B272AF" w14:paraId="59C5FC06" w14:textId="77777777" w:rsidTr="00B272AF">
        <w:trPr>
          <w:trHeight w:val="302"/>
        </w:trPr>
        <w:tc>
          <w:tcPr>
            <w:tcW w:w="0" w:type="auto"/>
            <w:tcBorders>
              <w:top w:val="single" w:sz="12" w:space="0" w:color="auto"/>
              <w:bottom w:val="single" w:sz="12" w:space="0" w:color="auto"/>
            </w:tcBorders>
            <w:vAlign w:val="center"/>
          </w:tcPr>
          <w:p w14:paraId="36BCCCDD" w14:textId="77777777" w:rsidR="00B272AF" w:rsidRPr="00B272AF" w:rsidRDefault="00B272AF" w:rsidP="008242CD">
            <w:pPr>
              <w:jc w:val="center"/>
              <w:rPr>
                <w:sz w:val="24"/>
                <w:szCs w:val="24"/>
                <w:vertAlign w:val="subscript"/>
              </w:rPr>
            </w:pPr>
            <w:r w:rsidRPr="006C1ED4">
              <w:rPr>
                <w:i/>
                <w:sz w:val="24"/>
                <w:szCs w:val="24"/>
              </w:rPr>
              <w:t>С</w:t>
            </w:r>
            <w:r w:rsidRPr="00B272AF">
              <w:rPr>
                <w:sz w:val="24"/>
                <w:szCs w:val="24"/>
                <w:vertAlign w:val="subscript"/>
              </w:rPr>
              <w:t>доп.</w:t>
            </w:r>
          </w:p>
        </w:tc>
        <w:tc>
          <w:tcPr>
            <w:tcW w:w="0" w:type="auto"/>
            <w:tcBorders>
              <w:right w:val="single" w:sz="24" w:space="0" w:color="auto"/>
            </w:tcBorders>
            <w:vAlign w:val="center"/>
          </w:tcPr>
          <w:p w14:paraId="040BFAE1"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5AA42CE1"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75A94D8"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190D0BE5"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48E1979"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14:paraId="7A740328"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FAA0B51"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98110F2"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7773EAAE" w14:textId="77777777"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14:paraId="34FEFC17" w14:textId="77777777" w:rsidR="00B272AF" w:rsidRPr="00B272AF" w:rsidRDefault="00B272AF" w:rsidP="008242CD">
            <w:pPr>
              <w:jc w:val="center"/>
              <w:rPr>
                <w:sz w:val="24"/>
                <w:szCs w:val="24"/>
              </w:rPr>
            </w:pPr>
          </w:p>
        </w:tc>
        <w:tc>
          <w:tcPr>
            <w:tcW w:w="0" w:type="auto"/>
            <w:vAlign w:val="center"/>
          </w:tcPr>
          <w:p w14:paraId="3519C0F8" w14:textId="77777777"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14:paraId="380CAFED" w14:textId="77777777" w:rsidR="00B272AF" w:rsidRPr="00B272AF" w:rsidRDefault="00B272AF" w:rsidP="006D297B">
            <w:pPr>
              <w:jc w:val="center"/>
              <w:rPr>
                <w:sz w:val="24"/>
                <w:szCs w:val="24"/>
              </w:rPr>
            </w:pPr>
            <w:r w:rsidRPr="00B272AF">
              <w:rPr>
                <w:sz w:val="24"/>
                <w:szCs w:val="24"/>
              </w:rPr>
              <w:t>128</w:t>
            </w:r>
          </w:p>
        </w:tc>
      </w:tr>
      <w:tr w:rsidR="00B272AF" w:rsidRPr="00B272AF" w14:paraId="7545786C" w14:textId="77777777" w:rsidTr="00B272AF">
        <w:trPr>
          <w:trHeight w:val="302"/>
        </w:trPr>
        <w:tc>
          <w:tcPr>
            <w:tcW w:w="0" w:type="auto"/>
            <w:tcBorders>
              <w:top w:val="single" w:sz="12" w:space="0" w:color="auto"/>
            </w:tcBorders>
            <w:vAlign w:val="center"/>
          </w:tcPr>
          <w:p w14:paraId="1B6265B9" w14:textId="77777777" w:rsidR="00B272AF" w:rsidRPr="00B272AF" w:rsidRDefault="00B272AF" w:rsidP="008242CD">
            <w:pPr>
              <w:jc w:val="center"/>
              <w:rPr>
                <w:sz w:val="24"/>
                <w:szCs w:val="24"/>
              </w:rPr>
            </w:pPr>
            <w:r w:rsidRPr="006C1ED4">
              <w:rPr>
                <w:i/>
                <w:sz w:val="24"/>
                <w:szCs w:val="24"/>
              </w:rPr>
              <w:t>С</w:t>
            </w:r>
            <w:r w:rsidRPr="00B272AF">
              <w:rPr>
                <w:sz w:val="24"/>
                <w:szCs w:val="24"/>
                <w:vertAlign w:val="subscript"/>
              </w:rPr>
              <w:t>пр.</w:t>
            </w:r>
          </w:p>
        </w:tc>
        <w:tc>
          <w:tcPr>
            <w:tcW w:w="0" w:type="auto"/>
            <w:tcBorders>
              <w:right w:val="single" w:sz="24" w:space="0" w:color="auto"/>
            </w:tcBorders>
            <w:vAlign w:val="center"/>
          </w:tcPr>
          <w:p w14:paraId="28E52122"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7934CE4B"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79DB153E"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64CAF16B"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589C867D"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14:paraId="07E0437A"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41895F89"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4E22D7CC"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29BD7C76" w14:textId="77777777" w:rsidR="00B272AF" w:rsidRPr="00B272AF" w:rsidRDefault="00B272AF" w:rsidP="008242CD">
            <w:pPr>
              <w:jc w:val="center"/>
              <w:rPr>
                <w:sz w:val="24"/>
                <w:szCs w:val="24"/>
              </w:rPr>
            </w:pPr>
          </w:p>
        </w:tc>
        <w:tc>
          <w:tcPr>
            <w:tcW w:w="0" w:type="auto"/>
            <w:tcBorders>
              <w:top w:val="single" w:sz="12" w:space="0" w:color="auto"/>
            </w:tcBorders>
            <w:vAlign w:val="center"/>
          </w:tcPr>
          <w:p w14:paraId="655C7C0E" w14:textId="77777777"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14:paraId="280FFFFA" w14:textId="77777777" w:rsidR="00B272AF" w:rsidRPr="00B272AF" w:rsidRDefault="00B272AF" w:rsidP="008242CD">
            <w:pPr>
              <w:jc w:val="center"/>
              <w:rPr>
                <w:sz w:val="24"/>
                <w:szCs w:val="24"/>
              </w:rPr>
            </w:pPr>
          </w:p>
        </w:tc>
        <w:tc>
          <w:tcPr>
            <w:tcW w:w="0" w:type="auto"/>
            <w:gridSpan w:val="2"/>
            <w:tcBorders>
              <w:top w:val="single" w:sz="12" w:space="0" w:color="auto"/>
            </w:tcBorders>
            <w:vAlign w:val="center"/>
          </w:tcPr>
          <w:p w14:paraId="08DBD9F6" w14:textId="77777777"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2F0B3ADE" w14:textId="77777777" w:rsidTr="008242CD">
        <w:trPr>
          <w:trHeight w:val="546"/>
        </w:trPr>
        <w:tc>
          <w:tcPr>
            <w:tcW w:w="0" w:type="auto"/>
            <w:vAlign w:val="center"/>
          </w:tcPr>
          <w:p w14:paraId="0529C112"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DE09081"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1B146AD9"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7953D355" w14:textId="77777777"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1FDF4F2E" w14:textId="77777777"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4ED4F62"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5CDE2F70" w14:textId="77777777" w:rsidR="00B272AF" w:rsidRPr="00B272AF" w:rsidRDefault="00B272AF" w:rsidP="00B272AF">
      <w:pPr>
        <w:tabs>
          <w:tab w:val="left" w:pos="2480"/>
        </w:tabs>
        <w:spacing w:after="0"/>
        <w:ind w:hanging="181"/>
        <w:jc w:val="center"/>
        <w:rPr>
          <w:sz w:val="16"/>
          <w:szCs w:val="16"/>
        </w:rPr>
      </w:pPr>
    </w:p>
    <w:p w14:paraId="52CEBEE4" w14:textId="77777777" w:rsidR="00B272AF" w:rsidRDefault="00B272AF" w:rsidP="003723BF">
      <w:pPr>
        <w:tabs>
          <w:tab w:val="left" w:pos="2480"/>
        </w:tabs>
        <w:ind w:hanging="180"/>
        <w:jc w:val="center"/>
        <w:rPr>
          <w:sz w:val="32"/>
          <w:szCs w:val="32"/>
        </w:rPr>
      </w:pPr>
    </w:p>
    <w:p w14:paraId="607E1D8C" w14:textId="77777777" w:rsidR="007220FB" w:rsidRPr="007220FB" w:rsidRDefault="007220FB" w:rsidP="003723BF">
      <w:pPr>
        <w:tabs>
          <w:tab w:val="left" w:pos="2480"/>
        </w:tabs>
        <w:ind w:hanging="180"/>
        <w:jc w:val="center"/>
        <w:rPr>
          <w:sz w:val="16"/>
          <w:szCs w:val="16"/>
        </w:rPr>
      </w:pPr>
    </w:p>
    <w:p w14:paraId="61407333" w14:textId="77777777"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3"/>
        <w:gridCol w:w="350"/>
        <w:gridCol w:w="350"/>
        <w:gridCol w:w="350"/>
        <w:gridCol w:w="350"/>
        <w:gridCol w:w="350"/>
        <w:gridCol w:w="350"/>
        <w:gridCol w:w="350"/>
        <w:gridCol w:w="350"/>
        <w:gridCol w:w="231"/>
        <w:gridCol w:w="1187"/>
        <w:gridCol w:w="231"/>
        <w:gridCol w:w="1513"/>
      </w:tblGrid>
      <w:tr w:rsidR="003723BF" w:rsidRPr="00B272AF" w14:paraId="56B9D24A" w14:textId="77777777" w:rsidTr="002F4502">
        <w:trPr>
          <w:trHeight w:val="324"/>
        </w:trPr>
        <w:tc>
          <w:tcPr>
            <w:tcW w:w="0" w:type="auto"/>
            <w:gridSpan w:val="9"/>
            <w:vAlign w:val="center"/>
          </w:tcPr>
          <w:p w14:paraId="00906896" w14:textId="77777777"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14:paraId="3F08FC0A" w14:textId="77777777" w:rsidR="003723BF" w:rsidRPr="00B272AF" w:rsidRDefault="003723BF" w:rsidP="003723BF">
            <w:pPr>
              <w:jc w:val="center"/>
              <w:rPr>
                <w:sz w:val="24"/>
                <w:szCs w:val="24"/>
              </w:rPr>
            </w:pPr>
            <w:r w:rsidRPr="00B272AF">
              <w:rPr>
                <w:sz w:val="24"/>
                <w:szCs w:val="24"/>
              </w:rPr>
              <w:t>Интерпретации</w:t>
            </w:r>
          </w:p>
        </w:tc>
      </w:tr>
      <w:tr w:rsidR="003723BF" w:rsidRPr="00B272AF" w14:paraId="17C085FB" w14:textId="77777777" w:rsidTr="002F4502">
        <w:trPr>
          <w:trHeight w:val="324"/>
        </w:trPr>
        <w:tc>
          <w:tcPr>
            <w:tcW w:w="0" w:type="auto"/>
            <w:vAlign w:val="center"/>
          </w:tcPr>
          <w:p w14:paraId="31C55134" w14:textId="402E8FDA" w:rsidR="003723BF" w:rsidRPr="00B272AF" w:rsidRDefault="00A0500F" w:rsidP="003723BF">
            <w:pPr>
              <w:jc w:val="center"/>
              <w:rPr>
                <w:sz w:val="24"/>
                <w:szCs w:val="24"/>
              </w:rPr>
            </w:pPr>
            <w:r>
              <w:rPr>
                <w:noProof/>
                <w:sz w:val="24"/>
                <w:szCs w:val="24"/>
              </w:rPr>
              <mc:AlternateContent>
                <mc:Choice Requires="wpg">
                  <w:drawing>
                    <wp:anchor distT="0" distB="0" distL="114300" distR="114300" simplePos="0" relativeHeight="251572224" behindDoc="0" locked="1" layoutInCell="1" allowOverlap="1" wp14:anchorId="2F388D2C" wp14:editId="08304E0A">
                      <wp:simplePos x="0" y="0"/>
                      <wp:positionH relativeFrom="column">
                        <wp:posOffset>268605</wp:posOffset>
                      </wp:positionH>
                      <wp:positionV relativeFrom="paragraph">
                        <wp:posOffset>55880</wp:posOffset>
                      </wp:positionV>
                      <wp:extent cx="1767205" cy="114935"/>
                      <wp:effectExtent l="0" t="0" r="4445" b="0"/>
                      <wp:wrapNone/>
                      <wp:docPr id="565" name="Группа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7205" cy="114935"/>
                                <a:chOff x="3501" y="5814"/>
                                <a:chExt cx="2859" cy="187"/>
                              </a:xfrm>
                            </wpg:grpSpPr>
                            <wpg:grpSp>
                              <wpg:cNvPr id="566" name="Group 110"/>
                              <wpg:cNvGrpSpPr>
                                <a:grpSpLocks/>
                              </wpg:cNvGrpSpPr>
                              <wpg:grpSpPr bwMode="auto">
                                <a:xfrm>
                                  <a:off x="3861" y="5814"/>
                                  <a:ext cx="2499" cy="187"/>
                                  <a:chOff x="3852" y="5448"/>
                                  <a:chExt cx="2499" cy="187"/>
                                </a:xfrm>
                              </wpg:grpSpPr>
                              <wps:wsp>
                                <wps:cNvPr id="567" name="Freeform 111"/>
                                <wps:cNvSpPr>
                                  <a:spLocks/>
                                </wps:cNvSpPr>
                                <wps:spPr bwMode="auto">
                                  <a:xfrm>
                                    <a:off x="6021" y="5454"/>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 name="Freeform 112"/>
                                <wps:cNvSpPr>
                                  <a:spLocks/>
                                </wps:cNvSpPr>
                                <wps:spPr bwMode="auto">
                                  <a:xfrm>
                                    <a:off x="5652"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 name="Freeform 113"/>
                                <wps:cNvSpPr>
                                  <a:spLocks/>
                                </wps:cNvSpPr>
                                <wps:spPr bwMode="auto">
                                  <a:xfrm>
                                    <a:off x="5308"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0" name="Freeform 114"/>
                                <wps:cNvSpPr>
                                  <a:spLocks/>
                                </wps:cNvSpPr>
                                <wps:spPr bwMode="auto">
                                  <a:xfrm>
                                    <a:off x="4944"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 name="Freeform 115"/>
                                <wps:cNvSpPr>
                                  <a:spLocks/>
                                </wps:cNvSpPr>
                                <wps:spPr bwMode="auto">
                                  <a:xfrm>
                                    <a:off x="4581"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 name="Freeform 116"/>
                                <wps:cNvSpPr>
                                  <a:spLocks/>
                                </wps:cNvSpPr>
                                <wps:spPr bwMode="auto">
                                  <a:xfrm>
                                    <a:off x="4217"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 name="Freeform 117"/>
                                <wps:cNvSpPr>
                                  <a:spLocks/>
                                </wps:cNvSpPr>
                                <wps:spPr bwMode="auto">
                                  <a:xfrm>
                                    <a:off x="3852" y="5448"/>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574" name="Freeform 118"/>
                              <wps:cNvSpPr>
                                <a:spLocks/>
                              </wps:cNvSpPr>
                              <wps:spPr bwMode="auto">
                                <a:xfrm>
                                  <a:off x="3501" y="5814"/>
                                  <a:ext cx="330" cy="181"/>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680EB" id="Группа 738" o:spid="_x0000_s1026" style="position:absolute;margin-left:21.15pt;margin-top:4.4pt;width:139.15pt;height:9.05pt;z-index:251572224" coordorigin="3501,5814" coordsize="285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">
                      <v:group id="Group 110" o:spid="_x0000_s1027" style="position:absolute;left:3861;top:5814;width:2499;height:187" coordorigin="3852,5448" coordsize="24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Freeform 111" o:spid="_x0000_s1028" style="position:absolute;left:6021;top:5454;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1029" style="position:absolute;left:5652;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1030" style="position:absolute;left:5308;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1031" style="position:absolute;left:4944;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1032" style="position:absolute;left:4581;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1033" style="position:absolute;left:4217;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1034" style="position:absolute;left:3852;top:5448;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1035" style="position:absolute;left:3501;top:5814;width:330;height:1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mc:Fallback>
              </mc:AlternateContent>
            </w:r>
          </w:p>
        </w:tc>
        <w:tc>
          <w:tcPr>
            <w:tcW w:w="0" w:type="auto"/>
            <w:vAlign w:val="center"/>
          </w:tcPr>
          <w:p w14:paraId="79C8F614" w14:textId="77777777" w:rsidR="003723BF" w:rsidRPr="00B272AF" w:rsidRDefault="003723BF" w:rsidP="003723BF">
            <w:pPr>
              <w:jc w:val="center"/>
              <w:rPr>
                <w:sz w:val="24"/>
                <w:szCs w:val="24"/>
              </w:rPr>
            </w:pPr>
          </w:p>
        </w:tc>
        <w:tc>
          <w:tcPr>
            <w:tcW w:w="0" w:type="auto"/>
            <w:vAlign w:val="center"/>
          </w:tcPr>
          <w:p w14:paraId="2D955454" w14:textId="77777777" w:rsidR="003723BF" w:rsidRPr="00B272AF" w:rsidRDefault="003723BF" w:rsidP="003723BF">
            <w:pPr>
              <w:jc w:val="center"/>
              <w:rPr>
                <w:sz w:val="24"/>
                <w:szCs w:val="24"/>
              </w:rPr>
            </w:pPr>
          </w:p>
        </w:tc>
        <w:tc>
          <w:tcPr>
            <w:tcW w:w="0" w:type="auto"/>
            <w:vAlign w:val="center"/>
          </w:tcPr>
          <w:p w14:paraId="54D0E61E" w14:textId="77777777" w:rsidR="003723BF" w:rsidRPr="00B272AF" w:rsidRDefault="003723BF" w:rsidP="003723BF">
            <w:pPr>
              <w:jc w:val="center"/>
              <w:rPr>
                <w:sz w:val="24"/>
                <w:szCs w:val="24"/>
              </w:rPr>
            </w:pPr>
          </w:p>
        </w:tc>
        <w:tc>
          <w:tcPr>
            <w:tcW w:w="0" w:type="auto"/>
            <w:vAlign w:val="center"/>
          </w:tcPr>
          <w:p w14:paraId="6D18F14D" w14:textId="77777777" w:rsidR="003723BF" w:rsidRPr="00B272AF" w:rsidRDefault="003723BF" w:rsidP="003723BF">
            <w:pPr>
              <w:jc w:val="center"/>
              <w:rPr>
                <w:sz w:val="24"/>
                <w:szCs w:val="24"/>
              </w:rPr>
            </w:pPr>
          </w:p>
        </w:tc>
        <w:tc>
          <w:tcPr>
            <w:tcW w:w="0" w:type="auto"/>
            <w:vAlign w:val="center"/>
          </w:tcPr>
          <w:p w14:paraId="70EE0018" w14:textId="77777777" w:rsidR="003723BF" w:rsidRPr="00B272AF" w:rsidRDefault="003723BF" w:rsidP="003723BF">
            <w:pPr>
              <w:jc w:val="center"/>
              <w:rPr>
                <w:sz w:val="24"/>
                <w:szCs w:val="24"/>
              </w:rPr>
            </w:pPr>
          </w:p>
        </w:tc>
        <w:tc>
          <w:tcPr>
            <w:tcW w:w="0" w:type="auto"/>
            <w:vAlign w:val="center"/>
          </w:tcPr>
          <w:p w14:paraId="758692ED" w14:textId="77777777" w:rsidR="003723BF" w:rsidRPr="00B272AF" w:rsidRDefault="003723BF" w:rsidP="003723BF">
            <w:pPr>
              <w:jc w:val="center"/>
              <w:rPr>
                <w:sz w:val="24"/>
                <w:szCs w:val="24"/>
              </w:rPr>
            </w:pPr>
          </w:p>
        </w:tc>
        <w:tc>
          <w:tcPr>
            <w:tcW w:w="0" w:type="auto"/>
            <w:vAlign w:val="center"/>
          </w:tcPr>
          <w:p w14:paraId="46BF71D4" w14:textId="77777777" w:rsidR="003723BF" w:rsidRPr="00B272AF" w:rsidRDefault="003723BF" w:rsidP="003723BF">
            <w:pPr>
              <w:jc w:val="center"/>
              <w:rPr>
                <w:sz w:val="24"/>
                <w:szCs w:val="24"/>
              </w:rPr>
            </w:pPr>
          </w:p>
        </w:tc>
        <w:tc>
          <w:tcPr>
            <w:tcW w:w="0" w:type="auto"/>
            <w:vAlign w:val="center"/>
          </w:tcPr>
          <w:p w14:paraId="397EA2DD" w14:textId="77777777" w:rsidR="003723BF" w:rsidRPr="00B272AF" w:rsidRDefault="003723BF" w:rsidP="003723BF">
            <w:pPr>
              <w:jc w:val="center"/>
              <w:rPr>
                <w:sz w:val="24"/>
                <w:szCs w:val="24"/>
              </w:rPr>
            </w:pPr>
          </w:p>
        </w:tc>
        <w:tc>
          <w:tcPr>
            <w:tcW w:w="0" w:type="auto"/>
            <w:vAlign w:val="center"/>
          </w:tcPr>
          <w:p w14:paraId="4A3AD1C0" w14:textId="77777777" w:rsidR="003723BF" w:rsidRPr="00B272AF" w:rsidRDefault="003723BF" w:rsidP="003723BF">
            <w:pPr>
              <w:jc w:val="center"/>
              <w:rPr>
                <w:sz w:val="24"/>
                <w:szCs w:val="24"/>
              </w:rPr>
            </w:pPr>
          </w:p>
        </w:tc>
        <w:tc>
          <w:tcPr>
            <w:tcW w:w="0" w:type="auto"/>
            <w:vAlign w:val="center"/>
          </w:tcPr>
          <w:p w14:paraId="4D8D87F1" w14:textId="77777777" w:rsidR="003723BF" w:rsidRPr="00B272AF" w:rsidRDefault="003723BF" w:rsidP="003723BF">
            <w:pPr>
              <w:jc w:val="center"/>
              <w:rPr>
                <w:sz w:val="24"/>
                <w:szCs w:val="24"/>
              </w:rPr>
            </w:pPr>
            <w:r w:rsidRPr="00B272AF">
              <w:rPr>
                <w:sz w:val="24"/>
                <w:szCs w:val="24"/>
              </w:rPr>
              <w:t>Знаковая</w:t>
            </w:r>
          </w:p>
        </w:tc>
        <w:tc>
          <w:tcPr>
            <w:tcW w:w="0" w:type="auto"/>
            <w:vAlign w:val="center"/>
          </w:tcPr>
          <w:p w14:paraId="49A5168C" w14:textId="77777777" w:rsidR="003723BF" w:rsidRPr="00B272AF" w:rsidRDefault="003723BF" w:rsidP="003723BF">
            <w:pPr>
              <w:jc w:val="center"/>
              <w:rPr>
                <w:sz w:val="24"/>
                <w:szCs w:val="24"/>
              </w:rPr>
            </w:pPr>
          </w:p>
        </w:tc>
        <w:tc>
          <w:tcPr>
            <w:tcW w:w="0" w:type="auto"/>
            <w:vAlign w:val="center"/>
          </w:tcPr>
          <w:p w14:paraId="5D5EC536" w14:textId="77777777" w:rsidR="003723BF" w:rsidRPr="00B272AF" w:rsidRDefault="003723BF" w:rsidP="003723BF">
            <w:pPr>
              <w:jc w:val="center"/>
              <w:rPr>
                <w:sz w:val="24"/>
                <w:szCs w:val="24"/>
              </w:rPr>
            </w:pPr>
            <w:r w:rsidRPr="00B272AF">
              <w:rPr>
                <w:sz w:val="24"/>
                <w:szCs w:val="24"/>
              </w:rPr>
              <w:t>Беззнаковая</w:t>
            </w:r>
          </w:p>
        </w:tc>
      </w:tr>
      <w:tr w:rsidR="003723BF" w:rsidRPr="00B272AF" w14:paraId="25C99BA9" w14:textId="77777777" w:rsidTr="002F4502">
        <w:trPr>
          <w:trHeight w:val="324"/>
        </w:trPr>
        <w:tc>
          <w:tcPr>
            <w:tcW w:w="0" w:type="auto"/>
            <w:vAlign w:val="center"/>
          </w:tcPr>
          <w:p w14:paraId="4FE0AE19" w14:textId="5EF35D91" w:rsidR="003723BF" w:rsidRPr="00B272AF" w:rsidRDefault="00A0500F" w:rsidP="003723BF">
            <w:pPr>
              <w:jc w:val="center"/>
              <w:rPr>
                <w:sz w:val="24"/>
                <w:szCs w:val="24"/>
                <w:vertAlign w:val="subscript"/>
              </w:rPr>
            </w:pPr>
            <w:r>
              <w:rPr>
                <w:i/>
                <w:noProof/>
                <w:sz w:val="24"/>
                <w:szCs w:val="24"/>
              </w:rPr>
              <mc:AlternateContent>
                <mc:Choice Requires="wpg">
                  <w:drawing>
                    <wp:anchor distT="0" distB="0" distL="114300" distR="114300" simplePos="0" relativeHeight="251571200" behindDoc="0" locked="1" layoutInCell="1" allowOverlap="1" wp14:anchorId="278C9C5D" wp14:editId="7A490936">
                      <wp:simplePos x="0" y="0"/>
                      <wp:positionH relativeFrom="column">
                        <wp:posOffset>-222885</wp:posOffset>
                      </wp:positionH>
                      <wp:positionV relativeFrom="page">
                        <wp:posOffset>107315</wp:posOffset>
                      </wp:positionV>
                      <wp:extent cx="143510" cy="142875"/>
                      <wp:effectExtent l="0" t="0" r="8890" b="9525"/>
                      <wp:wrapNone/>
                      <wp:docPr id="562" name="Группа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563" name="Line 107"/>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Line 108"/>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4CCB5B" id="Группа 729" o:spid="_x0000_s1026" style="position:absolute;margin-left:-17.55pt;margin-top:8.45pt;width:11.3pt;height:11.25pt;z-index:251571200;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">
                      <v:line id="Line 107"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Q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KB71xDHAAAA3AAA&#10;AA8AAAAAAAAAAAAAAAAABwIAAGRycy9kb3ducmV2LnhtbFBLBQYAAAAAAwADALcAAAD7AgAAAAA=&#10;"/>
                      <v:line id="Line 108"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"/>
                      <w10:wrap anchory="page"/>
                      <w10:anchorlock/>
                    </v:group>
                  </w:pict>
                </mc:Fallback>
              </mc:AlternateContent>
            </w:r>
            <w:r w:rsidR="003723BF" w:rsidRPr="008242CD">
              <w:rPr>
                <w:i/>
                <w:sz w:val="24"/>
                <w:szCs w:val="24"/>
              </w:rPr>
              <w:t>А</w:t>
            </w:r>
            <w:r w:rsidR="003723BF" w:rsidRPr="00B272AF">
              <w:rPr>
                <w:sz w:val="24"/>
                <w:szCs w:val="24"/>
                <w:vertAlign w:val="subscript"/>
              </w:rPr>
              <w:t>доп.</w:t>
            </w:r>
          </w:p>
        </w:tc>
        <w:tc>
          <w:tcPr>
            <w:tcW w:w="0" w:type="auto"/>
            <w:tcBorders>
              <w:right w:val="single" w:sz="24" w:space="0" w:color="auto"/>
            </w:tcBorders>
          </w:tcPr>
          <w:p w14:paraId="7983CC98"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504CE96A"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31A36DA3"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65B1CFCB"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717D86D2"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77AA0B97"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518B8FDF"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721B4D21"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1C6AD324" w14:textId="77777777" w:rsidR="003723BF" w:rsidRPr="00B272AF" w:rsidRDefault="003723BF" w:rsidP="003723BF">
            <w:pPr>
              <w:jc w:val="center"/>
              <w:rPr>
                <w:sz w:val="24"/>
                <w:szCs w:val="24"/>
              </w:rPr>
            </w:pPr>
          </w:p>
        </w:tc>
        <w:tc>
          <w:tcPr>
            <w:tcW w:w="0" w:type="auto"/>
            <w:vAlign w:val="center"/>
          </w:tcPr>
          <w:p w14:paraId="4932D223" w14:textId="4F831FC3" w:rsidR="003723BF" w:rsidRPr="00B272AF" w:rsidRDefault="00A0500F" w:rsidP="003723BF">
            <w:pPr>
              <w:jc w:val="center"/>
              <w:rPr>
                <w:sz w:val="24"/>
                <w:szCs w:val="24"/>
              </w:rPr>
            </w:pPr>
            <w:r>
              <w:rPr>
                <w:noProof/>
                <w:sz w:val="24"/>
                <w:szCs w:val="24"/>
              </w:rPr>
              <mc:AlternateContent>
                <mc:Choice Requires="wpg">
                  <w:drawing>
                    <wp:anchor distT="0" distB="0" distL="114300" distR="114300" simplePos="0" relativeHeight="251569152" behindDoc="0" locked="1" layoutInCell="1" allowOverlap="1" wp14:anchorId="58576B48" wp14:editId="7E7AFE85">
                      <wp:simplePos x="0" y="0"/>
                      <wp:positionH relativeFrom="column">
                        <wp:posOffset>-51435</wp:posOffset>
                      </wp:positionH>
                      <wp:positionV relativeFrom="paragraph">
                        <wp:posOffset>99695</wp:posOffset>
                      </wp:positionV>
                      <wp:extent cx="143510" cy="142875"/>
                      <wp:effectExtent l="0" t="0" r="8890" b="9525"/>
                      <wp:wrapNone/>
                      <wp:docPr id="559" name="Группа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560" name="Line 101"/>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 name="Line 102"/>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F58B5B" id="Группа 726" o:spid="_x0000_s1026" style="position:absolute;margin-left:-4.05pt;margin-top:7.85pt;width:11.3pt;height:11.25pt;z-index:251569152"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">
                      <v:line id="Line 101"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"/>
                      <v:line id="Line 102"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"/>
                      <w10:anchorlock/>
                    </v:group>
                  </w:pict>
                </mc:Fallback>
              </mc:AlternateContent>
            </w:r>
            <w:r w:rsidR="003723BF" w:rsidRPr="00B272AF">
              <w:rPr>
                <w:sz w:val="24"/>
                <w:szCs w:val="24"/>
                <w:lang w:val="en-US"/>
              </w:rPr>
              <w:t>-</w:t>
            </w:r>
            <w:r w:rsidR="003723BF" w:rsidRPr="00B272AF">
              <w:rPr>
                <w:sz w:val="24"/>
                <w:szCs w:val="24"/>
              </w:rPr>
              <w:t>79</w:t>
            </w:r>
          </w:p>
        </w:tc>
        <w:tc>
          <w:tcPr>
            <w:tcW w:w="0" w:type="auto"/>
            <w:vAlign w:val="center"/>
          </w:tcPr>
          <w:p w14:paraId="3DB45C2F" w14:textId="77777777" w:rsidR="003723BF" w:rsidRPr="00B272AF" w:rsidRDefault="003723BF" w:rsidP="003723BF">
            <w:pPr>
              <w:jc w:val="center"/>
              <w:rPr>
                <w:sz w:val="24"/>
                <w:szCs w:val="24"/>
              </w:rPr>
            </w:pPr>
          </w:p>
        </w:tc>
        <w:tc>
          <w:tcPr>
            <w:tcW w:w="0" w:type="auto"/>
            <w:vAlign w:val="center"/>
          </w:tcPr>
          <w:p w14:paraId="4B415E40" w14:textId="2753D1CC" w:rsidR="003723BF" w:rsidRPr="00B272AF" w:rsidRDefault="00A0500F" w:rsidP="003723BF">
            <w:pPr>
              <w:jc w:val="center"/>
              <w:rPr>
                <w:sz w:val="24"/>
                <w:szCs w:val="24"/>
                <w:lang w:val="en-US"/>
              </w:rPr>
            </w:pPr>
            <w:r>
              <w:rPr>
                <w:noProof/>
                <w:sz w:val="24"/>
                <w:szCs w:val="24"/>
              </w:rPr>
              <mc:AlternateContent>
                <mc:Choice Requires="wpg">
                  <w:drawing>
                    <wp:anchor distT="0" distB="0" distL="114300" distR="114300" simplePos="0" relativeHeight="251570176" behindDoc="0" locked="1" layoutInCell="1" allowOverlap="1" wp14:anchorId="2CBB9EA5" wp14:editId="4AE0A62C">
                      <wp:simplePos x="0" y="0"/>
                      <wp:positionH relativeFrom="column">
                        <wp:posOffset>-36830</wp:posOffset>
                      </wp:positionH>
                      <wp:positionV relativeFrom="paragraph">
                        <wp:posOffset>98425</wp:posOffset>
                      </wp:positionV>
                      <wp:extent cx="143510" cy="142875"/>
                      <wp:effectExtent l="0" t="0" r="8890" b="9525"/>
                      <wp:wrapNone/>
                      <wp:docPr id="556" name="Группа 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510" cy="142875"/>
                                <a:chOff x="6751" y="6743"/>
                                <a:chExt cx="226" cy="225"/>
                              </a:xfrm>
                            </wpg:grpSpPr>
                            <wps:wsp>
                              <wps:cNvPr id="557" name="Line 104"/>
                              <wps:cNvCnPr>
                                <a:cxnSpLocks noChangeShapeType="1"/>
                              </wps:cNvCnPr>
                              <wps:spPr bwMode="auto">
                                <a:xfrm>
                                  <a:off x="6869" y="6743"/>
                                  <a:ext cx="0" cy="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 name="Line 105"/>
                              <wps:cNvCnPr>
                                <a:cxnSpLocks noChangeShapeType="1"/>
                              </wps:cNvCnPr>
                              <wps:spPr bwMode="auto">
                                <a:xfrm>
                                  <a:off x="6751" y="6853"/>
                                  <a:ext cx="2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EE67A9" id="Группа 723" o:spid="_x0000_s1026" style="position:absolute;margin-left:-2.9pt;margin-top:7.75pt;width:11.3pt;height:11.25pt;z-index:251570176"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">
                      <v:line id="Line 104" o:spid="_x0000_s1027" style="position:absolute;visibility:visible;mso-wrap-style:square" from="6869,6743" to="6869,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"/>
                      <v:line id="Line 105" o:spid="_x0000_s1028" style="position:absolute;visibility:visible;mso-wrap-style:square" from="6751,6853" to="6977,6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"/>
                      <w10:anchorlock/>
                    </v:group>
                  </w:pict>
                </mc:Fallback>
              </mc:AlternateContent>
            </w:r>
            <w:r w:rsidR="003723BF" w:rsidRPr="00B272AF">
              <w:rPr>
                <w:sz w:val="24"/>
                <w:szCs w:val="24"/>
                <w:lang w:val="en-US"/>
              </w:rPr>
              <w:t>177</w:t>
            </w:r>
          </w:p>
        </w:tc>
      </w:tr>
      <w:tr w:rsidR="003723BF" w:rsidRPr="00B272AF" w14:paraId="47D1A197" w14:textId="77777777" w:rsidTr="002F4502">
        <w:trPr>
          <w:trHeight w:val="324"/>
        </w:trPr>
        <w:tc>
          <w:tcPr>
            <w:tcW w:w="0" w:type="auto"/>
            <w:tcBorders>
              <w:bottom w:val="single" w:sz="12" w:space="0" w:color="auto"/>
            </w:tcBorders>
            <w:vAlign w:val="center"/>
          </w:tcPr>
          <w:p w14:paraId="42657723" w14:textId="77777777"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14:paraId="49986443"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764B436A"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40663AFC"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2CF1AA98"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4E2A42EA"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4655DF9A"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676FF38E"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4CDF7BE8"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34A14DA5"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2B2C8F08" w14:textId="77777777"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14:paraId="6777E272"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7D37269F" w14:textId="77777777" w:rsidR="003723BF" w:rsidRPr="00B272AF" w:rsidRDefault="003723BF" w:rsidP="003723BF">
            <w:pPr>
              <w:jc w:val="center"/>
              <w:rPr>
                <w:sz w:val="24"/>
                <w:szCs w:val="24"/>
                <w:lang w:val="en-US"/>
              </w:rPr>
            </w:pPr>
            <w:r w:rsidRPr="00B272AF">
              <w:rPr>
                <w:sz w:val="24"/>
                <w:szCs w:val="24"/>
                <w:lang w:val="en-US"/>
              </w:rPr>
              <w:t>207</w:t>
            </w:r>
          </w:p>
        </w:tc>
      </w:tr>
      <w:tr w:rsidR="003723BF" w:rsidRPr="00B272AF" w14:paraId="53AA590F" w14:textId="77777777" w:rsidTr="002F4502">
        <w:trPr>
          <w:trHeight w:val="302"/>
        </w:trPr>
        <w:tc>
          <w:tcPr>
            <w:tcW w:w="0" w:type="auto"/>
            <w:tcBorders>
              <w:top w:val="single" w:sz="12" w:space="0" w:color="auto"/>
              <w:bottom w:val="single" w:sz="12" w:space="0" w:color="auto"/>
            </w:tcBorders>
            <w:vAlign w:val="center"/>
          </w:tcPr>
          <w:p w14:paraId="5030F333" w14:textId="77777777" w:rsidR="003723BF" w:rsidRPr="00B272AF" w:rsidRDefault="003723BF" w:rsidP="003723BF">
            <w:pPr>
              <w:jc w:val="center"/>
              <w:rPr>
                <w:sz w:val="24"/>
                <w:szCs w:val="24"/>
                <w:vertAlign w:val="subscript"/>
              </w:rPr>
            </w:pPr>
            <w:r w:rsidRPr="008242CD">
              <w:rPr>
                <w:i/>
                <w:sz w:val="24"/>
                <w:szCs w:val="24"/>
              </w:rPr>
              <w:t>С</w:t>
            </w:r>
            <w:r w:rsidRPr="00B272AF">
              <w:rPr>
                <w:sz w:val="24"/>
                <w:szCs w:val="24"/>
                <w:vertAlign w:val="subscript"/>
              </w:rPr>
              <w:t>доп.</w:t>
            </w:r>
          </w:p>
        </w:tc>
        <w:tc>
          <w:tcPr>
            <w:tcW w:w="0" w:type="auto"/>
            <w:tcBorders>
              <w:right w:val="single" w:sz="24" w:space="0" w:color="auto"/>
            </w:tcBorders>
            <w:vAlign w:val="center"/>
          </w:tcPr>
          <w:p w14:paraId="00EEC11A"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6272A031"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27855E9"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D84B658"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7541A9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08E18A1"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653D4A5"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191196F5"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52D906C0"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6AE4D41B" w14:textId="77777777" w:rsidR="003723BF" w:rsidRPr="00B272AF" w:rsidRDefault="003723BF" w:rsidP="003723BF">
            <w:pPr>
              <w:jc w:val="center"/>
              <w:rPr>
                <w:sz w:val="24"/>
                <w:szCs w:val="24"/>
              </w:rPr>
            </w:pPr>
          </w:p>
        </w:tc>
        <w:tc>
          <w:tcPr>
            <w:tcW w:w="0" w:type="auto"/>
            <w:vAlign w:val="center"/>
          </w:tcPr>
          <w:p w14:paraId="67AA0046"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7FD96FFE" w14:textId="77777777"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14:paraId="2422EF68" w14:textId="77777777" w:rsidTr="002F4502">
        <w:trPr>
          <w:trHeight w:val="302"/>
        </w:trPr>
        <w:tc>
          <w:tcPr>
            <w:tcW w:w="0" w:type="auto"/>
            <w:tcBorders>
              <w:top w:val="single" w:sz="12" w:space="0" w:color="auto"/>
            </w:tcBorders>
            <w:vAlign w:val="center"/>
          </w:tcPr>
          <w:p w14:paraId="492782F8" w14:textId="77777777" w:rsidR="003723BF" w:rsidRPr="00B272AF" w:rsidRDefault="003723BF" w:rsidP="003723BF">
            <w:pPr>
              <w:jc w:val="center"/>
              <w:rPr>
                <w:sz w:val="24"/>
                <w:szCs w:val="24"/>
              </w:rPr>
            </w:pPr>
            <w:r w:rsidRPr="008242CD">
              <w:rPr>
                <w:i/>
                <w:sz w:val="24"/>
                <w:szCs w:val="24"/>
              </w:rPr>
              <w:t>С</w:t>
            </w:r>
            <w:r w:rsidRPr="00B272AF">
              <w:rPr>
                <w:sz w:val="24"/>
                <w:szCs w:val="24"/>
                <w:vertAlign w:val="subscript"/>
              </w:rPr>
              <w:t>пр.</w:t>
            </w:r>
          </w:p>
        </w:tc>
        <w:tc>
          <w:tcPr>
            <w:tcW w:w="0" w:type="auto"/>
            <w:tcBorders>
              <w:right w:val="single" w:sz="24" w:space="0" w:color="auto"/>
            </w:tcBorders>
            <w:vAlign w:val="center"/>
          </w:tcPr>
          <w:p w14:paraId="0BD83ADD"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0156F0CD"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7F60AB01"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3A8D50F5"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5A67954D"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52D7A40E"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35BD9B4E"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45FBE098"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6AE3F837"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46B63D62" w14:textId="77777777" w:rsidR="003723BF" w:rsidRPr="00B272AF" w:rsidRDefault="00B272AF" w:rsidP="002231B4">
            <w:pPr>
              <w:jc w:val="center"/>
              <w:rPr>
                <w:sz w:val="24"/>
                <w:szCs w:val="24"/>
              </w:rPr>
            </w:pPr>
            <w:r w:rsidRPr="00B272AF">
              <w:rPr>
                <w:sz w:val="24"/>
                <w:szCs w:val="24"/>
              </w:rPr>
              <w:t>-128</w:t>
            </w:r>
          </w:p>
        </w:tc>
        <w:tc>
          <w:tcPr>
            <w:tcW w:w="0" w:type="auto"/>
            <w:vAlign w:val="center"/>
          </w:tcPr>
          <w:p w14:paraId="585DA58D"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1BA500F8" w14:textId="77777777"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0D62E353" w14:textId="77777777" w:rsidTr="008242CD">
        <w:trPr>
          <w:trHeight w:val="546"/>
        </w:trPr>
        <w:tc>
          <w:tcPr>
            <w:tcW w:w="0" w:type="auto"/>
            <w:vAlign w:val="center"/>
          </w:tcPr>
          <w:p w14:paraId="6B471CEE"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222DC07D"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503E2FC9"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7CBC0A95" w14:textId="77777777"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54EEEACB" w14:textId="77777777"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6CB2408A"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25B79DED" w14:textId="77777777" w:rsidR="003723BF" w:rsidRPr="00B272AF" w:rsidRDefault="003723BF" w:rsidP="003723BF">
      <w:pPr>
        <w:tabs>
          <w:tab w:val="left" w:pos="2480"/>
        </w:tabs>
        <w:ind w:hanging="180"/>
        <w:jc w:val="center"/>
        <w:rPr>
          <w:sz w:val="16"/>
          <w:szCs w:val="16"/>
        </w:rPr>
      </w:pPr>
    </w:p>
    <w:p w14:paraId="10325E79" w14:textId="77777777" w:rsidR="00B272AF" w:rsidRDefault="00B272AF" w:rsidP="003723BF">
      <w:pPr>
        <w:tabs>
          <w:tab w:val="left" w:pos="2480"/>
        </w:tabs>
        <w:ind w:hanging="180"/>
        <w:jc w:val="both"/>
        <w:rPr>
          <w:sz w:val="28"/>
          <w:szCs w:val="28"/>
        </w:rPr>
      </w:pPr>
    </w:p>
    <w:p w14:paraId="775F0578" w14:textId="77777777"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14:paraId="1361D1AB" w14:textId="77777777" w:rsidR="009A074B" w:rsidRDefault="009A074B">
      <w:pPr>
        <w:rPr>
          <w:b/>
          <w:bCs/>
          <w:color w:val="FF0000"/>
          <w:sz w:val="40"/>
          <w:szCs w:val="40"/>
        </w:rPr>
      </w:pPr>
      <w:r>
        <w:rPr>
          <w:b/>
          <w:bCs/>
          <w:color w:val="FF0000"/>
          <w:sz w:val="40"/>
          <w:szCs w:val="40"/>
        </w:rPr>
        <w:br w:type="page"/>
      </w:r>
    </w:p>
    <w:p w14:paraId="2AB55760" w14:textId="77777777"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14:paraId="09E5D7F1" w14:textId="77777777"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14:paraId="5199F8C3"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14:paraId="1AE9443B"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Выполнение прямого (непосредственного) вычитания производится поразрядно, начиная с младших разрядов, с учетом возникающих межразрядных 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
    <w:p w14:paraId="01EB5AC9" w14:textId="77777777"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firstRow="1" w:lastRow="1" w:firstColumn="1" w:lastColumn="1" w:noHBand="0" w:noVBand="0"/>
      </w:tblPr>
      <w:tblGrid>
        <w:gridCol w:w="949"/>
        <w:gridCol w:w="949"/>
        <w:gridCol w:w="949"/>
        <w:gridCol w:w="949"/>
        <w:gridCol w:w="950"/>
      </w:tblGrid>
      <w:tr w:rsidR="009A074B" w:rsidRPr="009A074B" w14:paraId="28A1E4B5" w14:textId="77777777" w:rsidTr="008242CD">
        <w:trPr>
          <w:trHeight w:val="246"/>
          <w:jc w:val="center"/>
        </w:trPr>
        <w:tc>
          <w:tcPr>
            <w:tcW w:w="949" w:type="dxa"/>
          </w:tcPr>
          <w:p w14:paraId="3D069235"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14:paraId="4023D625"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14:paraId="39DB2095" w14:textId="77777777"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14:paraId="267DD77C"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r</w:t>
            </w:r>
            <w:r w:rsidRPr="008242CD">
              <w:rPr>
                <w:b/>
                <w:bCs/>
                <w:i/>
                <w:sz w:val="28"/>
                <w:szCs w:val="28"/>
                <w:vertAlign w:val="subscript"/>
                <w:lang w:val="en-US"/>
              </w:rPr>
              <w:t>i</w:t>
            </w:r>
          </w:p>
        </w:tc>
        <w:tc>
          <w:tcPr>
            <w:tcW w:w="950" w:type="dxa"/>
          </w:tcPr>
          <w:p w14:paraId="44C08457"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14:paraId="7086F79B" w14:textId="77777777" w:rsidTr="008242CD">
        <w:trPr>
          <w:trHeight w:val="232"/>
          <w:jc w:val="center"/>
        </w:trPr>
        <w:tc>
          <w:tcPr>
            <w:tcW w:w="949" w:type="dxa"/>
          </w:tcPr>
          <w:p w14:paraId="65CFCB31"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FB3160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460F4B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698F92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459B43D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3388BCB5" w14:textId="77777777" w:rsidTr="008242CD">
        <w:trPr>
          <w:trHeight w:val="246"/>
          <w:jc w:val="center"/>
        </w:trPr>
        <w:tc>
          <w:tcPr>
            <w:tcW w:w="949" w:type="dxa"/>
          </w:tcPr>
          <w:p w14:paraId="04D5E75A"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D192CD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9DA9A22"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0257FC9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04831351"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6499DBAB" w14:textId="77777777" w:rsidTr="008242CD">
        <w:trPr>
          <w:trHeight w:val="246"/>
          <w:jc w:val="center"/>
        </w:trPr>
        <w:tc>
          <w:tcPr>
            <w:tcW w:w="949" w:type="dxa"/>
          </w:tcPr>
          <w:p w14:paraId="1FBC31A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1C9B052"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017DF10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79544D8"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147EEEB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16349C99" w14:textId="77777777" w:rsidTr="008242CD">
        <w:trPr>
          <w:trHeight w:val="246"/>
          <w:jc w:val="center"/>
        </w:trPr>
        <w:tc>
          <w:tcPr>
            <w:tcW w:w="949" w:type="dxa"/>
          </w:tcPr>
          <w:p w14:paraId="7D8D177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8CB3DF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81472D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3855FBD"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0EB6CF1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5FCB2AC0" w14:textId="77777777" w:rsidTr="008242CD">
        <w:trPr>
          <w:trHeight w:val="232"/>
          <w:jc w:val="center"/>
        </w:trPr>
        <w:tc>
          <w:tcPr>
            <w:tcW w:w="949" w:type="dxa"/>
          </w:tcPr>
          <w:p w14:paraId="7B68663B"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F26DEAA"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1391C10"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6F678D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7886A09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282C9FDA" w14:textId="77777777" w:rsidTr="008242CD">
        <w:trPr>
          <w:trHeight w:val="246"/>
          <w:jc w:val="center"/>
        </w:trPr>
        <w:tc>
          <w:tcPr>
            <w:tcW w:w="949" w:type="dxa"/>
          </w:tcPr>
          <w:p w14:paraId="1033F1A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3C953DA"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DA2AC0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74AEA6F0"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6B4744F0"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5C4FB034" w14:textId="77777777" w:rsidTr="008242CD">
        <w:trPr>
          <w:trHeight w:val="246"/>
          <w:jc w:val="center"/>
        </w:trPr>
        <w:tc>
          <w:tcPr>
            <w:tcW w:w="949" w:type="dxa"/>
          </w:tcPr>
          <w:p w14:paraId="52FD40FE"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8B31F1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ABCDF3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ACC38B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37A8A85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07360C30" w14:textId="77777777" w:rsidTr="008242CD">
        <w:trPr>
          <w:trHeight w:val="246"/>
          <w:jc w:val="center"/>
        </w:trPr>
        <w:tc>
          <w:tcPr>
            <w:tcW w:w="949" w:type="dxa"/>
          </w:tcPr>
          <w:p w14:paraId="7827B27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25F6C84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076D995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2A17BA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58105FB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bl>
    <w:p w14:paraId="3F7E5332"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-го разряда;</w:t>
      </w:r>
    </w:p>
    <w:p w14:paraId="6C4A831F"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sz w:val="28"/>
          <w:szCs w:val="28"/>
        </w:rPr>
        <w:t xml:space="preserve"> – разность;</w:t>
      </w:r>
    </w:p>
    <w:p w14:paraId="019533ED" w14:textId="77777777"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-й разряд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14:paraId="53F5C1B8" w14:textId="77777777"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14:paraId="161599A6" w14:textId="77777777"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14:paraId="55B4202A"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14:paraId="7A42C133"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межразрядные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 xml:space="preserve">ы,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14:paraId="6DFAA87A"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14:paraId="441E4057"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14:paraId="5797125C"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14:paraId="59A83B92"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14:paraId="26023C50" w14:textId="77777777"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результат </w:t>
      </w:r>
      <w:r w:rsidRPr="008242CD">
        <w:rPr>
          <w:rFonts w:ascii="Times New Roman" w:hAnsi="Times New Roman" w:cs="Times New Roman"/>
          <w:sz w:val="28"/>
          <w:szCs w:val="28"/>
        </w:rPr>
        <w:lastRenderedPageBreak/>
        <w:t xml:space="preserve">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14:paraId="3ED08E99" w14:textId="77777777"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14:paraId="61FB4CA3" w14:textId="77777777"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14:paraId="00B7E6E1" w14:textId="77777777"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14:paraId="2A20FB2A"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14:paraId="4E50414A"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несовпадение за</w:t>
      </w:r>
      <w:r w:rsidR="00F156C2">
        <w:rPr>
          <w:sz w:val="28"/>
          <w:szCs w:val="28"/>
        </w:rPr>
        <w:t>ё</w:t>
      </w:r>
      <w:r w:rsidRPr="00C9576A">
        <w:rPr>
          <w:sz w:val="28"/>
          <w:szCs w:val="28"/>
        </w:rPr>
        <w:t>мов в два старшие разряда (один из них присутствует, а другой нет).</w:t>
      </w:r>
    </w:p>
    <w:p w14:paraId="77E5A0B7" w14:textId="77777777"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14:paraId="3F537322" w14:textId="77777777"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
        <w:gridCol w:w="337"/>
        <w:gridCol w:w="337"/>
        <w:gridCol w:w="337"/>
        <w:gridCol w:w="337"/>
        <w:gridCol w:w="337"/>
        <w:gridCol w:w="337"/>
        <w:gridCol w:w="337"/>
        <w:gridCol w:w="337"/>
        <w:gridCol w:w="223"/>
        <w:gridCol w:w="1355"/>
        <w:gridCol w:w="223"/>
        <w:gridCol w:w="1581"/>
      </w:tblGrid>
      <w:tr w:rsidR="003723BF" w:rsidRPr="00301DB4" w14:paraId="78DAB1CE" w14:textId="77777777" w:rsidTr="00301DB4">
        <w:trPr>
          <w:trHeight w:val="279"/>
          <w:jc w:val="center"/>
        </w:trPr>
        <w:tc>
          <w:tcPr>
            <w:tcW w:w="0" w:type="auto"/>
            <w:gridSpan w:val="9"/>
            <w:vAlign w:val="center"/>
          </w:tcPr>
          <w:p w14:paraId="7F74B37E" w14:textId="77777777"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14:paraId="3B16E84D"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13170E45" w14:textId="77777777" w:rsidTr="00301DB4">
        <w:trPr>
          <w:trHeight w:val="279"/>
          <w:jc w:val="center"/>
        </w:trPr>
        <w:tc>
          <w:tcPr>
            <w:tcW w:w="0" w:type="auto"/>
            <w:vAlign w:val="center"/>
          </w:tcPr>
          <w:p w14:paraId="78E411E3" w14:textId="77777777" w:rsidR="003723BF" w:rsidRPr="00301DB4" w:rsidRDefault="003723BF" w:rsidP="000C281C">
            <w:pPr>
              <w:jc w:val="center"/>
              <w:rPr>
                <w:sz w:val="24"/>
                <w:szCs w:val="24"/>
              </w:rPr>
            </w:pPr>
          </w:p>
        </w:tc>
        <w:tc>
          <w:tcPr>
            <w:tcW w:w="0" w:type="auto"/>
            <w:vAlign w:val="center"/>
          </w:tcPr>
          <w:p w14:paraId="608F1A96" w14:textId="77777777" w:rsidR="003723BF" w:rsidRPr="00301DB4" w:rsidRDefault="003723BF" w:rsidP="000C281C">
            <w:pPr>
              <w:jc w:val="center"/>
              <w:rPr>
                <w:sz w:val="24"/>
                <w:szCs w:val="24"/>
              </w:rPr>
            </w:pPr>
          </w:p>
        </w:tc>
        <w:tc>
          <w:tcPr>
            <w:tcW w:w="0" w:type="auto"/>
            <w:vAlign w:val="center"/>
          </w:tcPr>
          <w:p w14:paraId="6CFBE6B3" w14:textId="6C06D9EF" w:rsidR="003723BF" w:rsidRPr="00301DB4" w:rsidRDefault="00A0500F" w:rsidP="000C281C">
            <w:pPr>
              <w:jc w:val="center"/>
              <w:rPr>
                <w:sz w:val="24"/>
                <w:szCs w:val="24"/>
              </w:rPr>
            </w:pPr>
            <w:r>
              <w:rPr>
                <w:noProof/>
                <w:sz w:val="24"/>
                <w:szCs w:val="24"/>
              </w:rPr>
              <mc:AlternateContent>
                <mc:Choice Requires="wps">
                  <w:drawing>
                    <wp:anchor distT="0" distB="0" distL="114300" distR="114300" simplePos="0" relativeHeight="251577344" behindDoc="0" locked="1" layoutInCell="1" allowOverlap="1" wp14:anchorId="34C1F297" wp14:editId="7C874249">
                      <wp:simplePos x="0" y="0"/>
                      <wp:positionH relativeFrom="column">
                        <wp:posOffset>22225</wp:posOffset>
                      </wp:positionH>
                      <wp:positionV relativeFrom="paragraph">
                        <wp:posOffset>96520</wp:posOffset>
                      </wp:positionV>
                      <wp:extent cx="201930" cy="112395"/>
                      <wp:effectExtent l="0" t="0" r="7620" b="1905"/>
                      <wp:wrapNone/>
                      <wp:docPr id="555" name="Полилиния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930" cy="112395"/>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85F1B" id="Полилиния 555" o:spid="_x0000_s1026" style="position:absolute;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mc:Fallback>
              </mc:AlternateContent>
            </w:r>
          </w:p>
        </w:tc>
        <w:tc>
          <w:tcPr>
            <w:tcW w:w="0" w:type="auto"/>
            <w:vAlign w:val="center"/>
          </w:tcPr>
          <w:p w14:paraId="16CE44AF" w14:textId="5603A2E6" w:rsidR="003723BF" w:rsidRPr="00301DB4" w:rsidRDefault="00A0500F" w:rsidP="000C281C">
            <w:pPr>
              <w:jc w:val="center"/>
              <w:rPr>
                <w:sz w:val="24"/>
                <w:szCs w:val="24"/>
              </w:rPr>
            </w:pPr>
            <w:r>
              <w:rPr>
                <w:noProof/>
                <w:sz w:val="24"/>
                <w:szCs w:val="24"/>
              </w:rPr>
              <mc:AlternateContent>
                <mc:Choice Requires="wps">
                  <w:drawing>
                    <wp:anchor distT="0" distB="0" distL="114300" distR="114300" simplePos="0" relativeHeight="251576320" behindDoc="0" locked="1" layoutInCell="1" allowOverlap="1" wp14:anchorId="0F844BBF" wp14:editId="6F1A10CE">
                      <wp:simplePos x="0" y="0"/>
                      <wp:positionH relativeFrom="column">
                        <wp:posOffset>40640</wp:posOffset>
                      </wp:positionH>
                      <wp:positionV relativeFrom="paragraph">
                        <wp:posOffset>96520</wp:posOffset>
                      </wp:positionV>
                      <wp:extent cx="194945" cy="105410"/>
                      <wp:effectExtent l="0" t="0" r="0" b="8890"/>
                      <wp:wrapNone/>
                      <wp:docPr id="554" name="Полилиния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945" cy="10541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DDFBA" id="Полилиния 554" o:spid="_x0000_s1026" style="position:absolute;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mc:Fallback>
              </mc:AlternateContent>
            </w:r>
          </w:p>
        </w:tc>
        <w:tc>
          <w:tcPr>
            <w:tcW w:w="0" w:type="auto"/>
            <w:vAlign w:val="center"/>
          </w:tcPr>
          <w:p w14:paraId="022DB788" w14:textId="77777777" w:rsidR="003723BF" w:rsidRPr="00301DB4" w:rsidRDefault="003723BF" w:rsidP="000C281C">
            <w:pPr>
              <w:jc w:val="center"/>
              <w:rPr>
                <w:sz w:val="24"/>
                <w:szCs w:val="24"/>
              </w:rPr>
            </w:pPr>
          </w:p>
        </w:tc>
        <w:tc>
          <w:tcPr>
            <w:tcW w:w="0" w:type="auto"/>
            <w:vAlign w:val="center"/>
          </w:tcPr>
          <w:p w14:paraId="2EE69A99" w14:textId="77777777" w:rsidR="003723BF" w:rsidRPr="00301DB4" w:rsidRDefault="003723BF" w:rsidP="000C281C">
            <w:pPr>
              <w:jc w:val="center"/>
              <w:rPr>
                <w:sz w:val="24"/>
                <w:szCs w:val="24"/>
              </w:rPr>
            </w:pPr>
          </w:p>
        </w:tc>
        <w:tc>
          <w:tcPr>
            <w:tcW w:w="0" w:type="auto"/>
            <w:vAlign w:val="center"/>
          </w:tcPr>
          <w:p w14:paraId="5FC5B048" w14:textId="77777777" w:rsidR="003723BF" w:rsidRPr="00301DB4" w:rsidRDefault="003723BF" w:rsidP="000C281C">
            <w:pPr>
              <w:jc w:val="center"/>
              <w:rPr>
                <w:sz w:val="24"/>
                <w:szCs w:val="24"/>
              </w:rPr>
            </w:pPr>
          </w:p>
        </w:tc>
        <w:tc>
          <w:tcPr>
            <w:tcW w:w="0" w:type="auto"/>
            <w:vAlign w:val="center"/>
          </w:tcPr>
          <w:p w14:paraId="3E089CB0" w14:textId="77777777" w:rsidR="003723BF" w:rsidRPr="00301DB4" w:rsidRDefault="003723BF" w:rsidP="000C281C">
            <w:pPr>
              <w:jc w:val="center"/>
              <w:rPr>
                <w:sz w:val="24"/>
                <w:szCs w:val="24"/>
              </w:rPr>
            </w:pPr>
          </w:p>
        </w:tc>
        <w:tc>
          <w:tcPr>
            <w:tcW w:w="0" w:type="auto"/>
            <w:vAlign w:val="center"/>
          </w:tcPr>
          <w:p w14:paraId="6B6FE04E" w14:textId="77777777" w:rsidR="003723BF" w:rsidRPr="00301DB4" w:rsidRDefault="003723BF" w:rsidP="000C281C">
            <w:pPr>
              <w:jc w:val="center"/>
              <w:rPr>
                <w:sz w:val="24"/>
                <w:szCs w:val="24"/>
              </w:rPr>
            </w:pPr>
          </w:p>
        </w:tc>
        <w:tc>
          <w:tcPr>
            <w:tcW w:w="0" w:type="auto"/>
            <w:vAlign w:val="center"/>
          </w:tcPr>
          <w:p w14:paraId="3DFCFE68" w14:textId="77777777" w:rsidR="003723BF" w:rsidRPr="00301DB4" w:rsidRDefault="003723BF" w:rsidP="000C281C">
            <w:pPr>
              <w:jc w:val="center"/>
              <w:rPr>
                <w:sz w:val="24"/>
                <w:szCs w:val="24"/>
              </w:rPr>
            </w:pPr>
          </w:p>
        </w:tc>
        <w:tc>
          <w:tcPr>
            <w:tcW w:w="1355" w:type="dxa"/>
            <w:vAlign w:val="center"/>
          </w:tcPr>
          <w:p w14:paraId="2DB8AF2E"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2125318F" w14:textId="77777777" w:rsidR="003723BF" w:rsidRPr="00301DB4" w:rsidRDefault="003723BF" w:rsidP="000C281C">
            <w:pPr>
              <w:jc w:val="center"/>
              <w:rPr>
                <w:sz w:val="24"/>
                <w:szCs w:val="24"/>
              </w:rPr>
            </w:pPr>
          </w:p>
        </w:tc>
        <w:tc>
          <w:tcPr>
            <w:tcW w:w="1581" w:type="dxa"/>
            <w:vAlign w:val="center"/>
          </w:tcPr>
          <w:p w14:paraId="2AEAF71E"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5EDB3216" w14:textId="77777777" w:rsidTr="00301DB4">
        <w:trPr>
          <w:trHeight w:val="294"/>
          <w:jc w:val="center"/>
        </w:trPr>
        <w:tc>
          <w:tcPr>
            <w:tcW w:w="0" w:type="auto"/>
            <w:vAlign w:val="center"/>
          </w:tcPr>
          <w:p w14:paraId="768B34C5" w14:textId="4824A981" w:rsidR="003723BF" w:rsidRPr="00301DB4" w:rsidRDefault="00A0500F" w:rsidP="000C281C">
            <w:pPr>
              <w:jc w:val="center"/>
              <w:rPr>
                <w:sz w:val="24"/>
                <w:szCs w:val="24"/>
                <w:vertAlign w:val="subscript"/>
              </w:rPr>
            </w:pPr>
            <w:r>
              <w:rPr>
                <w:i/>
                <w:noProof/>
                <w:sz w:val="24"/>
                <w:szCs w:val="24"/>
              </w:rPr>
              <mc:AlternateContent>
                <mc:Choice Requires="wps">
                  <w:drawing>
                    <wp:anchor distT="0" distB="0" distL="114300" distR="114300" simplePos="0" relativeHeight="251573248" behindDoc="0" locked="1" layoutInCell="1" allowOverlap="1" wp14:anchorId="615A9D66" wp14:editId="284A5ED4">
                      <wp:simplePos x="0" y="0"/>
                      <wp:positionH relativeFrom="column">
                        <wp:posOffset>-167005</wp:posOffset>
                      </wp:positionH>
                      <wp:positionV relativeFrom="paragraph">
                        <wp:posOffset>167005</wp:posOffset>
                      </wp:positionV>
                      <wp:extent cx="144145" cy="1270"/>
                      <wp:effectExtent l="0" t="0" r="8255" b="17780"/>
                      <wp:wrapNone/>
                      <wp:docPr id="553" name="Прямая соединительная линия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BAE64" id="Прямая соединительная линия 718"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" strokeweight="1.5pt">
                      <w10:anchorlock/>
                    </v:line>
                  </w:pict>
                </mc:Fallback>
              </mc:AlternateConten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55746340"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6D10677D"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295F0D10"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E84F2F5"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0D697A2C"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280A34F"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C05BF74"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438E8FFE"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4F36EEB8" w14:textId="77777777" w:rsidR="003723BF" w:rsidRPr="00301DB4" w:rsidRDefault="003723BF" w:rsidP="000C281C">
            <w:pPr>
              <w:jc w:val="center"/>
              <w:rPr>
                <w:sz w:val="24"/>
                <w:szCs w:val="24"/>
              </w:rPr>
            </w:pPr>
          </w:p>
        </w:tc>
        <w:tc>
          <w:tcPr>
            <w:tcW w:w="1355" w:type="dxa"/>
            <w:vAlign w:val="center"/>
          </w:tcPr>
          <w:p w14:paraId="0970F4D2"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4D6CC5F3" w14:textId="6A4D3BE3" w:rsidR="003723BF" w:rsidRPr="00301DB4" w:rsidRDefault="00A0500F" w:rsidP="000C281C">
            <w:pPr>
              <w:jc w:val="center"/>
              <w:rPr>
                <w:sz w:val="24"/>
                <w:szCs w:val="24"/>
              </w:rPr>
            </w:pPr>
            <w:r>
              <w:rPr>
                <w:noProof/>
                <w:sz w:val="24"/>
                <w:szCs w:val="24"/>
              </w:rPr>
              <mc:AlternateContent>
                <mc:Choice Requires="wps">
                  <w:drawing>
                    <wp:anchor distT="0" distB="0" distL="114300" distR="114300" simplePos="0" relativeHeight="251574272" behindDoc="0" locked="1" layoutInCell="1" allowOverlap="1" wp14:anchorId="6C55490A" wp14:editId="3A18F3C9">
                      <wp:simplePos x="0" y="0"/>
                      <wp:positionH relativeFrom="column">
                        <wp:posOffset>22225</wp:posOffset>
                      </wp:positionH>
                      <wp:positionV relativeFrom="paragraph">
                        <wp:posOffset>158115</wp:posOffset>
                      </wp:positionV>
                      <wp:extent cx="144145" cy="1270"/>
                      <wp:effectExtent l="0" t="0" r="8255" b="17780"/>
                      <wp:wrapNone/>
                      <wp:docPr id="552" name="Прямая соединительная линия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E520CC" id="Прямая соединительная линия 716" o:spid="_x0000_s1026" style="position:absolute;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" strokeweight="1.5pt">
                      <w10:anchorlock/>
                    </v:line>
                  </w:pict>
                </mc:Fallback>
              </mc:AlternateContent>
            </w:r>
          </w:p>
        </w:tc>
        <w:tc>
          <w:tcPr>
            <w:tcW w:w="1581" w:type="dxa"/>
            <w:vAlign w:val="center"/>
          </w:tcPr>
          <w:p w14:paraId="60F2D4D1"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7EBE6BCD" w14:textId="77777777" w:rsidTr="00301DB4">
        <w:trPr>
          <w:trHeight w:val="279"/>
          <w:jc w:val="center"/>
        </w:trPr>
        <w:tc>
          <w:tcPr>
            <w:tcW w:w="0" w:type="auto"/>
            <w:tcBorders>
              <w:bottom w:val="single" w:sz="12" w:space="0" w:color="auto"/>
            </w:tcBorders>
            <w:vAlign w:val="center"/>
          </w:tcPr>
          <w:p w14:paraId="1A1D5FDE"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73F3945F"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629000B6"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49783E3A"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24F8176E"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5CA7A110"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25DAD54E"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5735D9CA"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47F10D06"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58D7593" w14:textId="7F5E3770" w:rsidR="003723BF" w:rsidRPr="00301DB4" w:rsidRDefault="00A0500F" w:rsidP="000C281C">
            <w:pPr>
              <w:jc w:val="center"/>
              <w:rPr>
                <w:sz w:val="24"/>
                <w:szCs w:val="24"/>
              </w:rPr>
            </w:pPr>
            <w:r>
              <w:rPr>
                <w:noProof/>
                <w:sz w:val="24"/>
                <w:szCs w:val="24"/>
              </w:rPr>
              <mc:AlternateContent>
                <mc:Choice Requires="wps">
                  <w:drawing>
                    <wp:anchor distT="0" distB="0" distL="114300" distR="114300" simplePos="0" relativeHeight="251575296" behindDoc="0" locked="1" layoutInCell="1" allowOverlap="1" wp14:anchorId="1EDFEF8F" wp14:editId="24BCF05F">
                      <wp:simplePos x="0" y="0"/>
                      <wp:positionH relativeFrom="column">
                        <wp:posOffset>3810</wp:posOffset>
                      </wp:positionH>
                      <wp:positionV relativeFrom="paragraph">
                        <wp:posOffset>-1270</wp:posOffset>
                      </wp:positionV>
                      <wp:extent cx="144145" cy="1270"/>
                      <wp:effectExtent l="0" t="0" r="8255" b="17780"/>
                      <wp:wrapNone/>
                      <wp:docPr id="551" name="Прямая соединительная линия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7FBC0" id="Прямая соединительная линия 714"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" strokeweight="1.5pt">
                      <w10:anchorlock/>
                    </v:line>
                  </w:pict>
                </mc:Fallback>
              </mc:AlternateContent>
            </w:r>
          </w:p>
        </w:tc>
        <w:tc>
          <w:tcPr>
            <w:tcW w:w="1355" w:type="dxa"/>
            <w:tcBorders>
              <w:bottom w:val="single" w:sz="12" w:space="0" w:color="auto"/>
            </w:tcBorders>
            <w:vAlign w:val="center"/>
          </w:tcPr>
          <w:p w14:paraId="1EE44C71"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37553BD4" w14:textId="77777777" w:rsidR="003723BF" w:rsidRPr="00301DB4" w:rsidRDefault="003723BF" w:rsidP="000C281C">
            <w:pPr>
              <w:jc w:val="center"/>
              <w:rPr>
                <w:sz w:val="24"/>
                <w:szCs w:val="24"/>
              </w:rPr>
            </w:pPr>
          </w:p>
        </w:tc>
        <w:tc>
          <w:tcPr>
            <w:tcW w:w="1581" w:type="dxa"/>
            <w:tcBorders>
              <w:bottom w:val="single" w:sz="12" w:space="0" w:color="auto"/>
            </w:tcBorders>
            <w:vAlign w:val="center"/>
          </w:tcPr>
          <w:p w14:paraId="5BE5175F"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191BB227" w14:textId="77777777" w:rsidTr="00301DB4">
        <w:trPr>
          <w:trHeight w:val="115"/>
          <w:jc w:val="center"/>
        </w:trPr>
        <w:tc>
          <w:tcPr>
            <w:tcW w:w="0" w:type="auto"/>
            <w:tcBorders>
              <w:top w:val="single" w:sz="12" w:space="0" w:color="auto"/>
            </w:tcBorders>
            <w:vAlign w:val="center"/>
          </w:tcPr>
          <w:p w14:paraId="6A3AA4EF"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66D662A0"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4992935A"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172BCDDF"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0685A641"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5047AE9B"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902437A"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16E390FD"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33E0271"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6CF07C4B" w14:textId="77777777" w:rsidR="003723BF" w:rsidRPr="00301DB4" w:rsidRDefault="003723BF" w:rsidP="000C281C">
            <w:pPr>
              <w:jc w:val="center"/>
              <w:rPr>
                <w:sz w:val="24"/>
                <w:szCs w:val="24"/>
              </w:rPr>
            </w:pPr>
          </w:p>
        </w:tc>
        <w:tc>
          <w:tcPr>
            <w:tcW w:w="1355" w:type="dxa"/>
            <w:tcBorders>
              <w:top w:val="single" w:sz="12" w:space="0" w:color="auto"/>
            </w:tcBorders>
            <w:vAlign w:val="center"/>
          </w:tcPr>
          <w:p w14:paraId="60DD41E1" w14:textId="77777777"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14:paraId="23353FAA" w14:textId="77777777" w:rsidR="003723BF" w:rsidRPr="00301DB4" w:rsidRDefault="003723BF" w:rsidP="000C281C">
            <w:pPr>
              <w:jc w:val="center"/>
              <w:rPr>
                <w:sz w:val="24"/>
                <w:szCs w:val="24"/>
              </w:rPr>
            </w:pPr>
          </w:p>
        </w:tc>
        <w:tc>
          <w:tcPr>
            <w:tcW w:w="1581" w:type="dxa"/>
            <w:tcBorders>
              <w:top w:val="single" w:sz="12" w:space="0" w:color="auto"/>
            </w:tcBorders>
            <w:vAlign w:val="center"/>
          </w:tcPr>
          <w:p w14:paraId="4CD817F3" w14:textId="77777777"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45DC0F69" w14:textId="77777777" w:rsidTr="00794A49">
        <w:trPr>
          <w:trHeight w:val="546"/>
        </w:trPr>
        <w:tc>
          <w:tcPr>
            <w:tcW w:w="0" w:type="auto"/>
            <w:vAlign w:val="center"/>
          </w:tcPr>
          <w:p w14:paraId="568E32B8" w14:textId="77777777"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83CB1A9" w14:textId="77777777"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14:paraId="3B785AB0" w14:textId="77777777"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133BF7EB" w14:textId="77777777"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7EA2AE03" w14:textId="77777777"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41FA9968" w14:textId="77777777"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264806D0" w14:textId="77777777" w:rsidR="003723BF" w:rsidRPr="00301DB4" w:rsidRDefault="003723BF" w:rsidP="000C281C">
      <w:pPr>
        <w:tabs>
          <w:tab w:val="left" w:pos="2480"/>
        </w:tabs>
        <w:spacing w:after="0" w:line="240" w:lineRule="auto"/>
        <w:ind w:hanging="181"/>
        <w:jc w:val="center"/>
        <w:rPr>
          <w:sz w:val="16"/>
          <w:szCs w:val="16"/>
          <w:lang w:val="en-US"/>
        </w:rPr>
      </w:pPr>
    </w:p>
    <w:p w14:paraId="343A20F8"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7"/>
        <w:gridCol w:w="337"/>
        <w:gridCol w:w="337"/>
        <w:gridCol w:w="337"/>
        <w:gridCol w:w="337"/>
        <w:gridCol w:w="337"/>
        <w:gridCol w:w="337"/>
        <w:gridCol w:w="337"/>
        <w:gridCol w:w="337"/>
        <w:gridCol w:w="223"/>
        <w:gridCol w:w="1233"/>
        <w:gridCol w:w="223"/>
        <w:gridCol w:w="1479"/>
      </w:tblGrid>
      <w:tr w:rsidR="003723BF" w:rsidRPr="00301DB4" w14:paraId="5A08A2BB" w14:textId="77777777" w:rsidTr="00301DB4">
        <w:trPr>
          <w:trHeight w:val="279"/>
          <w:jc w:val="center"/>
        </w:trPr>
        <w:tc>
          <w:tcPr>
            <w:tcW w:w="0" w:type="auto"/>
            <w:gridSpan w:val="9"/>
            <w:vAlign w:val="center"/>
          </w:tcPr>
          <w:p w14:paraId="350FA7E8" w14:textId="77777777"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14:paraId="34A932A5"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3882AFBA" w14:textId="77777777" w:rsidTr="00301DB4">
        <w:trPr>
          <w:trHeight w:val="279"/>
          <w:jc w:val="center"/>
        </w:trPr>
        <w:tc>
          <w:tcPr>
            <w:tcW w:w="0" w:type="auto"/>
            <w:vAlign w:val="center"/>
          </w:tcPr>
          <w:p w14:paraId="1857C204" w14:textId="77777777" w:rsidR="003723BF" w:rsidRPr="00301DB4" w:rsidRDefault="003723BF" w:rsidP="000C281C">
            <w:pPr>
              <w:jc w:val="center"/>
              <w:rPr>
                <w:sz w:val="24"/>
                <w:szCs w:val="24"/>
              </w:rPr>
            </w:pPr>
          </w:p>
        </w:tc>
        <w:tc>
          <w:tcPr>
            <w:tcW w:w="0" w:type="auto"/>
            <w:vAlign w:val="center"/>
          </w:tcPr>
          <w:p w14:paraId="79BAE45F" w14:textId="77777777" w:rsidR="003723BF" w:rsidRPr="00301DB4" w:rsidRDefault="003723BF" w:rsidP="000C281C">
            <w:pPr>
              <w:jc w:val="center"/>
              <w:rPr>
                <w:sz w:val="24"/>
                <w:szCs w:val="24"/>
              </w:rPr>
            </w:pPr>
          </w:p>
        </w:tc>
        <w:tc>
          <w:tcPr>
            <w:tcW w:w="0" w:type="auto"/>
            <w:vAlign w:val="center"/>
          </w:tcPr>
          <w:p w14:paraId="11D81750" w14:textId="77777777" w:rsidR="003723BF" w:rsidRPr="00301DB4" w:rsidRDefault="003723BF" w:rsidP="000C281C">
            <w:pPr>
              <w:jc w:val="center"/>
              <w:rPr>
                <w:sz w:val="24"/>
                <w:szCs w:val="24"/>
              </w:rPr>
            </w:pPr>
          </w:p>
        </w:tc>
        <w:tc>
          <w:tcPr>
            <w:tcW w:w="0" w:type="auto"/>
            <w:vAlign w:val="center"/>
          </w:tcPr>
          <w:p w14:paraId="2A0302D9" w14:textId="77777777" w:rsidR="003723BF" w:rsidRPr="00301DB4" w:rsidRDefault="003723BF" w:rsidP="000C281C">
            <w:pPr>
              <w:jc w:val="center"/>
              <w:rPr>
                <w:sz w:val="24"/>
                <w:szCs w:val="24"/>
              </w:rPr>
            </w:pPr>
          </w:p>
        </w:tc>
        <w:tc>
          <w:tcPr>
            <w:tcW w:w="0" w:type="auto"/>
            <w:vAlign w:val="center"/>
          </w:tcPr>
          <w:p w14:paraId="50910DCE" w14:textId="77777777" w:rsidR="003723BF" w:rsidRPr="00301DB4" w:rsidRDefault="003723BF" w:rsidP="000C281C">
            <w:pPr>
              <w:jc w:val="center"/>
              <w:rPr>
                <w:sz w:val="24"/>
                <w:szCs w:val="24"/>
              </w:rPr>
            </w:pPr>
          </w:p>
        </w:tc>
        <w:tc>
          <w:tcPr>
            <w:tcW w:w="0" w:type="auto"/>
            <w:vAlign w:val="center"/>
          </w:tcPr>
          <w:p w14:paraId="67CB82E8" w14:textId="77777777" w:rsidR="003723BF" w:rsidRPr="00301DB4" w:rsidRDefault="003723BF" w:rsidP="000C281C">
            <w:pPr>
              <w:jc w:val="center"/>
              <w:rPr>
                <w:sz w:val="24"/>
                <w:szCs w:val="24"/>
              </w:rPr>
            </w:pPr>
          </w:p>
        </w:tc>
        <w:tc>
          <w:tcPr>
            <w:tcW w:w="0" w:type="auto"/>
            <w:vAlign w:val="center"/>
          </w:tcPr>
          <w:p w14:paraId="0569EDC7" w14:textId="152B46B4" w:rsidR="003723BF" w:rsidRPr="00301DB4" w:rsidRDefault="00A0500F" w:rsidP="000C281C">
            <w:pPr>
              <w:jc w:val="center"/>
              <w:rPr>
                <w:sz w:val="24"/>
                <w:szCs w:val="24"/>
              </w:rPr>
            </w:pPr>
            <w:r>
              <w:rPr>
                <w:noProof/>
                <w:sz w:val="24"/>
                <w:szCs w:val="24"/>
              </w:rPr>
              <mc:AlternateContent>
                <mc:Choice Requires="wps">
                  <w:drawing>
                    <wp:anchor distT="0" distB="0" distL="114300" distR="114300" simplePos="0" relativeHeight="251581440" behindDoc="0" locked="1" layoutInCell="1" allowOverlap="1" wp14:anchorId="0FF5FC39" wp14:editId="11D43614">
                      <wp:simplePos x="0" y="0"/>
                      <wp:positionH relativeFrom="column">
                        <wp:posOffset>29845</wp:posOffset>
                      </wp:positionH>
                      <wp:positionV relativeFrom="paragraph">
                        <wp:posOffset>76200</wp:posOffset>
                      </wp:positionV>
                      <wp:extent cx="228600" cy="114300"/>
                      <wp:effectExtent l="0" t="0" r="0" b="0"/>
                      <wp:wrapNone/>
                      <wp:docPr id="550" name="Полилиния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DA45C" id="Полилиния 550" o:spid="_x0000_s1026" style="position:absolute;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mc:Fallback>
              </mc:AlternateContent>
            </w:r>
          </w:p>
        </w:tc>
        <w:tc>
          <w:tcPr>
            <w:tcW w:w="0" w:type="auto"/>
            <w:vAlign w:val="center"/>
          </w:tcPr>
          <w:p w14:paraId="4BD3A98F" w14:textId="77777777" w:rsidR="003723BF" w:rsidRPr="00301DB4" w:rsidRDefault="003723BF" w:rsidP="000C281C">
            <w:pPr>
              <w:jc w:val="center"/>
              <w:rPr>
                <w:sz w:val="24"/>
                <w:szCs w:val="24"/>
              </w:rPr>
            </w:pPr>
          </w:p>
        </w:tc>
        <w:tc>
          <w:tcPr>
            <w:tcW w:w="0" w:type="auto"/>
            <w:vAlign w:val="center"/>
          </w:tcPr>
          <w:p w14:paraId="121CAA9E" w14:textId="77777777" w:rsidR="003723BF" w:rsidRPr="00301DB4" w:rsidRDefault="003723BF" w:rsidP="000C281C">
            <w:pPr>
              <w:jc w:val="center"/>
              <w:rPr>
                <w:sz w:val="24"/>
                <w:szCs w:val="24"/>
              </w:rPr>
            </w:pPr>
          </w:p>
        </w:tc>
        <w:tc>
          <w:tcPr>
            <w:tcW w:w="0" w:type="auto"/>
            <w:vAlign w:val="center"/>
          </w:tcPr>
          <w:p w14:paraId="70CA36CD" w14:textId="77777777" w:rsidR="003723BF" w:rsidRPr="00301DB4" w:rsidRDefault="003723BF" w:rsidP="000C281C">
            <w:pPr>
              <w:jc w:val="center"/>
              <w:rPr>
                <w:sz w:val="24"/>
                <w:szCs w:val="24"/>
              </w:rPr>
            </w:pPr>
          </w:p>
        </w:tc>
        <w:tc>
          <w:tcPr>
            <w:tcW w:w="1233" w:type="dxa"/>
            <w:vAlign w:val="center"/>
          </w:tcPr>
          <w:p w14:paraId="18A55AA6"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1A9355AB" w14:textId="77777777" w:rsidR="003723BF" w:rsidRPr="00301DB4" w:rsidRDefault="003723BF" w:rsidP="000C281C">
            <w:pPr>
              <w:jc w:val="center"/>
              <w:rPr>
                <w:sz w:val="24"/>
                <w:szCs w:val="24"/>
              </w:rPr>
            </w:pPr>
          </w:p>
        </w:tc>
        <w:tc>
          <w:tcPr>
            <w:tcW w:w="1479" w:type="dxa"/>
            <w:vAlign w:val="center"/>
          </w:tcPr>
          <w:p w14:paraId="214A3FEA"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3BE7129E" w14:textId="77777777" w:rsidTr="00301DB4">
        <w:trPr>
          <w:trHeight w:val="294"/>
          <w:jc w:val="center"/>
        </w:trPr>
        <w:tc>
          <w:tcPr>
            <w:tcW w:w="0" w:type="auto"/>
            <w:vAlign w:val="center"/>
          </w:tcPr>
          <w:p w14:paraId="089C437F" w14:textId="34A3630A" w:rsidR="003723BF" w:rsidRPr="00301DB4" w:rsidRDefault="00A0500F" w:rsidP="000C281C">
            <w:pPr>
              <w:jc w:val="center"/>
              <w:rPr>
                <w:sz w:val="24"/>
                <w:szCs w:val="24"/>
                <w:vertAlign w:val="subscript"/>
              </w:rPr>
            </w:pPr>
            <w:r>
              <w:rPr>
                <w:i/>
                <w:noProof/>
                <w:sz w:val="24"/>
                <w:szCs w:val="24"/>
              </w:rPr>
              <mc:AlternateContent>
                <mc:Choice Requires="wps">
                  <w:drawing>
                    <wp:anchor distT="0" distB="0" distL="114300" distR="114300" simplePos="0" relativeHeight="251578368" behindDoc="0" locked="1" layoutInCell="1" allowOverlap="1" wp14:anchorId="6AD9BDD1" wp14:editId="1BA218F0">
                      <wp:simplePos x="0" y="0"/>
                      <wp:positionH relativeFrom="column">
                        <wp:posOffset>-167005</wp:posOffset>
                      </wp:positionH>
                      <wp:positionV relativeFrom="paragraph">
                        <wp:posOffset>167005</wp:posOffset>
                      </wp:positionV>
                      <wp:extent cx="144145" cy="1270"/>
                      <wp:effectExtent l="0" t="0" r="8255" b="17780"/>
                      <wp:wrapNone/>
                      <wp:docPr id="549" name="Прямая соединительная линия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45152" id="Прямая соединительная линия 711"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" strokeweight="1.5pt">
                      <w10:anchorlock/>
                    </v:line>
                  </w:pict>
                </mc:Fallback>
              </mc:AlternateConten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14:paraId="6DD61934"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4991D753"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7AFE79AB"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0F8E9241"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6B8D8846"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2FB1DC44"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555BF9D7"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48C7E7A"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5CDCF233" w14:textId="77777777" w:rsidR="003723BF" w:rsidRPr="00301DB4" w:rsidRDefault="003723BF" w:rsidP="000C281C">
            <w:pPr>
              <w:jc w:val="center"/>
              <w:rPr>
                <w:sz w:val="24"/>
                <w:szCs w:val="24"/>
              </w:rPr>
            </w:pPr>
          </w:p>
        </w:tc>
        <w:tc>
          <w:tcPr>
            <w:tcW w:w="1233" w:type="dxa"/>
            <w:vAlign w:val="center"/>
          </w:tcPr>
          <w:p w14:paraId="23446D3D" w14:textId="77777777"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14:paraId="131F876B" w14:textId="58F4EC9D" w:rsidR="003723BF" w:rsidRPr="00301DB4" w:rsidRDefault="00A0500F" w:rsidP="000C281C">
            <w:pPr>
              <w:jc w:val="center"/>
              <w:rPr>
                <w:sz w:val="24"/>
                <w:szCs w:val="24"/>
              </w:rPr>
            </w:pPr>
            <w:r>
              <w:rPr>
                <w:noProof/>
                <w:sz w:val="24"/>
                <w:szCs w:val="24"/>
              </w:rPr>
              <mc:AlternateContent>
                <mc:Choice Requires="wps">
                  <w:drawing>
                    <wp:anchor distT="0" distB="0" distL="114300" distR="114300" simplePos="0" relativeHeight="251579392" behindDoc="0" locked="1" layoutInCell="1" allowOverlap="1" wp14:anchorId="3E53F416" wp14:editId="32BB5D3E">
                      <wp:simplePos x="0" y="0"/>
                      <wp:positionH relativeFrom="column">
                        <wp:posOffset>22225</wp:posOffset>
                      </wp:positionH>
                      <wp:positionV relativeFrom="paragraph">
                        <wp:posOffset>158115</wp:posOffset>
                      </wp:positionV>
                      <wp:extent cx="144145" cy="1270"/>
                      <wp:effectExtent l="0" t="0" r="8255" b="17780"/>
                      <wp:wrapNone/>
                      <wp:docPr id="548" name="Прямая соединительная линия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59803" id="Прямая соединительная линия 709"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" strokeweight="1.5pt">
                      <w10:anchorlock/>
                    </v:line>
                  </w:pict>
                </mc:Fallback>
              </mc:AlternateContent>
            </w:r>
          </w:p>
        </w:tc>
        <w:tc>
          <w:tcPr>
            <w:tcW w:w="1479" w:type="dxa"/>
            <w:vAlign w:val="center"/>
          </w:tcPr>
          <w:p w14:paraId="3B9AC792" w14:textId="77777777" w:rsidR="003723BF" w:rsidRPr="00301DB4" w:rsidRDefault="003723BF" w:rsidP="000C281C">
            <w:pPr>
              <w:jc w:val="center"/>
              <w:rPr>
                <w:sz w:val="24"/>
                <w:szCs w:val="24"/>
              </w:rPr>
            </w:pPr>
            <w:r w:rsidRPr="00301DB4">
              <w:rPr>
                <w:sz w:val="24"/>
                <w:szCs w:val="24"/>
              </w:rPr>
              <w:t>189</w:t>
            </w:r>
          </w:p>
        </w:tc>
      </w:tr>
      <w:tr w:rsidR="003723BF" w:rsidRPr="00301DB4" w14:paraId="3D8C0E51" w14:textId="77777777" w:rsidTr="00301DB4">
        <w:trPr>
          <w:trHeight w:val="279"/>
          <w:jc w:val="center"/>
        </w:trPr>
        <w:tc>
          <w:tcPr>
            <w:tcW w:w="0" w:type="auto"/>
            <w:tcBorders>
              <w:bottom w:val="single" w:sz="12" w:space="0" w:color="auto"/>
            </w:tcBorders>
            <w:vAlign w:val="center"/>
          </w:tcPr>
          <w:p w14:paraId="2AC2046D"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703098F2"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13686378"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26BCA745"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2E69D025"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2C62D942"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7358D32"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0C76974D"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3C971A2C"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BD3E27A" w14:textId="03CD65DC" w:rsidR="003723BF" w:rsidRPr="00301DB4" w:rsidRDefault="00A0500F" w:rsidP="000C281C">
            <w:pPr>
              <w:jc w:val="center"/>
              <w:rPr>
                <w:sz w:val="24"/>
                <w:szCs w:val="24"/>
              </w:rPr>
            </w:pPr>
            <w:r>
              <w:rPr>
                <w:noProof/>
                <w:sz w:val="24"/>
                <w:szCs w:val="24"/>
              </w:rPr>
              <mc:AlternateContent>
                <mc:Choice Requires="wps">
                  <w:drawing>
                    <wp:anchor distT="0" distB="0" distL="114300" distR="114300" simplePos="0" relativeHeight="251580416" behindDoc="0" locked="1" layoutInCell="1" allowOverlap="1" wp14:anchorId="35C7BEE5" wp14:editId="4677FA62">
                      <wp:simplePos x="0" y="0"/>
                      <wp:positionH relativeFrom="column">
                        <wp:posOffset>3810</wp:posOffset>
                      </wp:positionH>
                      <wp:positionV relativeFrom="paragraph">
                        <wp:posOffset>-1270</wp:posOffset>
                      </wp:positionV>
                      <wp:extent cx="144145" cy="1270"/>
                      <wp:effectExtent l="0" t="0" r="8255" b="17780"/>
                      <wp:wrapNone/>
                      <wp:docPr id="547" name="Прямая соединительная линия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151C1" id="Прямая соединительная линия 707"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" strokeweight="1.5pt">
                      <w10:anchorlock/>
                    </v:line>
                  </w:pict>
                </mc:Fallback>
              </mc:AlternateContent>
            </w:r>
          </w:p>
        </w:tc>
        <w:tc>
          <w:tcPr>
            <w:tcW w:w="1233" w:type="dxa"/>
            <w:tcBorders>
              <w:bottom w:val="single" w:sz="12" w:space="0" w:color="auto"/>
            </w:tcBorders>
            <w:vAlign w:val="center"/>
          </w:tcPr>
          <w:p w14:paraId="5AA429A7"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66DEC282" w14:textId="77777777" w:rsidR="003723BF" w:rsidRPr="00301DB4" w:rsidRDefault="003723BF" w:rsidP="000C281C">
            <w:pPr>
              <w:jc w:val="center"/>
              <w:rPr>
                <w:sz w:val="24"/>
                <w:szCs w:val="24"/>
              </w:rPr>
            </w:pPr>
          </w:p>
        </w:tc>
        <w:tc>
          <w:tcPr>
            <w:tcW w:w="1479" w:type="dxa"/>
            <w:tcBorders>
              <w:bottom w:val="single" w:sz="12" w:space="0" w:color="auto"/>
            </w:tcBorders>
            <w:vAlign w:val="center"/>
          </w:tcPr>
          <w:p w14:paraId="0AD8E313"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6EB5483B" w14:textId="77777777" w:rsidTr="00301DB4">
        <w:trPr>
          <w:trHeight w:val="115"/>
          <w:jc w:val="center"/>
        </w:trPr>
        <w:tc>
          <w:tcPr>
            <w:tcW w:w="0" w:type="auto"/>
            <w:tcBorders>
              <w:top w:val="single" w:sz="12" w:space="0" w:color="auto"/>
              <w:bottom w:val="single" w:sz="12" w:space="0" w:color="auto"/>
            </w:tcBorders>
            <w:vAlign w:val="center"/>
          </w:tcPr>
          <w:p w14:paraId="410E1F07"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14:paraId="55C93512"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2305D21A"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3159EBC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61B67A25"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3078C345"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23E80223"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16A6CAEA"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17C33074"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6268385" w14:textId="77777777"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14:paraId="7E9053B0" w14:textId="77777777" w:rsidR="003723BF" w:rsidRPr="00301DB4" w:rsidRDefault="003723BF" w:rsidP="000C281C">
            <w:pPr>
              <w:jc w:val="center"/>
              <w:rPr>
                <w:sz w:val="24"/>
                <w:szCs w:val="24"/>
              </w:rPr>
            </w:pPr>
          </w:p>
        </w:tc>
        <w:tc>
          <w:tcPr>
            <w:tcW w:w="0" w:type="auto"/>
            <w:vAlign w:val="center"/>
          </w:tcPr>
          <w:p w14:paraId="01E786FE" w14:textId="77777777"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14:paraId="2A328216" w14:textId="77777777" w:rsidR="003723BF" w:rsidRPr="00301DB4" w:rsidRDefault="003723BF" w:rsidP="000C281C">
            <w:pPr>
              <w:jc w:val="center"/>
              <w:rPr>
                <w:sz w:val="24"/>
                <w:szCs w:val="24"/>
              </w:rPr>
            </w:pPr>
            <w:r w:rsidRPr="00301DB4">
              <w:rPr>
                <w:sz w:val="24"/>
                <w:szCs w:val="24"/>
              </w:rPr>
              <w:t>138</w:t>
            </w:r>
          </w:p>
        </w:tc>
      </w:tr>
      <w:tr w:rsidR="003723BF" w:rsidRPr="00301DB4" w14:paraId="55BA8911" w14:textId="77777777" w:rsidTr="00301DB4">
        <w:trPr>
          <w:trHeight w:val="115"/>
          <w:jc w:val="center"/>
        </w:trPr>
        <w:tc>
          <w:tcPr>
            <w:tcW w:w="0" w:type="auto"/>
            <w:tcBorders>
              <w:top w:val="single" w:sz="12" w:space="0" w:color="auto"/>
            </w:tcBorders>
            <w:vAlign w:val="center"/>
          </w:tcPr>
          <w:p w14:paraId="3BA0DFCB" w14:textId="77777777"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25B63901"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5AB58F10"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023E3F65"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2912AC5B"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4C6AEE69"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D490A56"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361E5711"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44FEE823"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21C7311" w14:textId="77777777" w:rsidR="003723BF" w:rsidRPr="00301DB4" w:rsidRDefault="003723BF" w:rsidP="000C281C">
            <w:pPr>
              <w:jc w:val="center"/>
              <w:rPr>
                <w:sz w:val="24"/>
                <w:szCs w:val="24"/>
              </w:rPr>
            </w:pPr>
          </w:p>
        </w:tc>
        <w:tc>
          <w:tcPr>
            <w:tcW w:w="1233" w:type="dxa"/>
            <w:tcBorders>
              <w:top w:val="single" w:sz="12" w:space="0" w:color="auto"/>
            </w:tcBorders>
            <w:vAlign w:val="center"/>
          </w:tcPr>
          <w:p w14:paraId="1876F951" w14:textId="77777777" w:rsidR="003723BF" w:rsidRPr="00301DB4" w:rsidRDefault="00301DB4" w:rsidP="000C281C">
            <w:pPr>
              <w:jc w:val="center"/>
              <w:rPr>
                <w:sz w:val="24"/>
                <w:szCs w:val="24"/>
                <w:lang w:val="en-US"/>
              </w:rPr>
            </w:pPr>
            <w:r w:rsidRPr="00301DB4">
              <w:rPr>
                <w:sz w:val="24"/>
                <w:szCs w:val="24"/>
              </w:rPr>
              <w:t>-118</w:t>
            </w:r>
          </w:p>
        </w:tc>
        <w:tc>
          <w:tcPr>
            <w:tcW w:w="0" w:type="auto"/>
            <w:vAlign w:val="center"/>
          </w:tcPr>
          <w:p w14:paraId="27475D5D" w14:textId="77777777" w:rsidR="003723BF" w:rsidRPr="00301DB4" w:rsidRDefault="003723BF" w:rsidP="000C281C">
            <w:pPr>
              <w:jc w:val="center"/>
              <w:rPr>
                <w:sz w:val="24"/>
                <w:szCs w:val="24"/>
              </w:rPr>
            </w:pPr>
          </w:p>
        </w:tc>
        <w:tc>
          <w:tcPr>
            <w:tcW w:w="1479" w:type="dxa"/>
            <w:tcBorders>
              <w:top w:val="single" w:sz="12" w:space="0" w:color="auto"/>
            </w:tcBorders>
            <w:vAlign w:val="center"/>
          </w:tcPr>
          <w:p w14:paraId="77D58775" w14:textId="77777777"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29024B9B" w14:textId="77777777" w:rsidTr="002A2C43">
        <w:trPr>
          <w:trHeight w:val="546"/>
        </w:trPr>
        <w:tc>
          <w:tcPr>
            <w:tcW w:w="0" w:type="auto"/>
            <w:vAlign w:val="center"/>
          </w:tcPr>
          <w:p w14:paraId="70292ADD" w14:textId="77777777"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765E4A61" w14:textId="77777777"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14:paraId="1A58733C" w14:textId="77777777"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E499259" w14:textId="77777777"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77803A18" w14:textId="77777777"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0D419BCA" w14:textId="77777777"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581B4E20" w14:textId="77777777" w:rsidR="003723BF" w:rsidRPr="00301DB4" w:rsidRDefault="003723BF" w:rsidP="000C281C">
      <w:pPr>
        <w:tabs>
          <w:tab w:val="left" w:pos="2480"/>
        </w:tabs>
        <w:spacing w:after="0" w:line="240" w:lineRule="auto"/>
        <w:ind w:hanging="181"/>
        <w:jc w:val="center"/>
        <w:rPr>
          <w:sz w:val="16"/>
          <w:szCs w:val="16"/>
        </w:rPr>
      </w:pPr>
    </w:p>
    <w:p w14:paraId="2A911325"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49"/>
        <w:gridCol w:w="348"/>
        <w:gridCol w:w="348"/>
        <w:gridCol w:w="348"/>
        <w:gridCol w:w="348"/>
        <w:gridCol w:w="348"/>
        <w:gridCol w:w="348"/>
        <w:gridCol w:w="348"/>
        <w:gridCol w:w="223"/>
        <w:gridCol w:w="1144"/>
        <w:gridCol w:w="223"/>
        <w:gridCol w:w="1458"/>
      </w:tblGrid>
      <w:tr w:rsidR="003723BF" w:rsidRPr="00301DB4" w14:paraId="58BF1CFF" w14:textId="77777777" w:rsidTr="002A2C43">
        <w:trPr>
          <w:trHeight w:val="287"/>
          <w:jc w:val="center"/>
        </w:trPr>
        <w:tc>
          <w:tcPr>
            <w:tcW w:w="3463" w:type="dxa"/>
            <w:gridSpan w:val="9"/>
            <w:vAlign w:val="center"/>
          </w:tcPr>
          <w:p w14:paraId="1A982D0A"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14:paraId="5B048DC1"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2A24C250" w14:textId="77777777" w:rsidTr="002A2C43">
        <w:trPr>
          <w:trHeight w:val="287"/>
          <w:jc w:val="center"/>
        </w:trPr>
        <w:tc>
          <w:tcPr>
            <w:tcW w:w="670" w:type="dxa"/>
            <w:vAlign w:val="center"/>
          </w:tcPr>
          <w:p w14:paraId="36C85474" w14:textId="77AD63F0" w:rsidR="003723BF" w:rsidRPr="00301DB4" w:rsidRDefault="00A0500F" w:rsidP="000C281C">
            <w:pPr>
              <w:jc w:val="center"/>
              <w:rPr>
                <w:sz w:val="24"/>
                <w:szCs w:val="24"/>
              </w:rPr>
            </w:pPr>
            <w:r>
              <w:rPr>
                <w:noProof/>
                <w:sz w:val="24"/>
                <w:szCs w:val="24"/>
              </w:rPr>
              <mc:AlternateContent>
                <mc:Choice Requires="wpg">
                  <w:drawing>
                    <wp:anchor distT="0" distB="0" distL="114300" distR="114300" simplePos="0" relativeHeight="251585536" behindDoc="0" locked="1" layoutInCell="1" allowOverlap="1" wp14:anchorId="4AF314EF" wp14:editId="7801C9F3">
                      <wp:simplePos x="0" y="0"/>
                      <wp:positionH relativeFrom="column">
                        <wp:posOffset>292100</wp:posOffset>
                      </wp:positionH>
                      <wp:positionV relativeFrom="paragraph">
                        <wp:posOffset>65405</wp:posOffset>
                      </wp:positionV>
                      <wp:extent cx="1271905" cy="152400"/>
                      <wp:effectExtent l="0" t="0" r="4445" b="0"/>
                      <wp:wrapNone/>
                      <wp:docPr id="540" name="Группа 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1905" cy="152400"/>
                                <a:chOff x="3732" y="10314"/>
                                <a:chExt cx="2087" cy="180"/>
                              </a:xfrm>
                            </wpg:grpSpPr>
                            <wps:wsp>
                              <wps:cNvPr id="541" name="Freeform 139"/>
                              <wps:cNvSpPr>
                                <a:spLocks/>
                              </wps:cNvSpPr>
                              <wps:spPr bwMode="auto">
                                <a:xfrm>
                                  <a:off x="4739" y="10314"/>
                                  <a:ext cx="360" cy="18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 name="Freeform 140"/>
                              <wps:cNvSpPr>
                                <a:spLocks/>
                              </wps:cNvSpPr>
                              <wps:spPr bwMode="auto">
                                <a:xfrm>
                                  <a:off x="4379" y="10314"/>
                                  <a:ext cx="360" cy="18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141"/>
                              <wps:cNvSpPr>
                                <a:spLocks/>
                              </wps:cNvSpPr>
                              <wps:spPr bwMode="auto">
                                <a:xfrm>
                                  <a:off x="4019" y="10314"/>
                                  <a:ext cx="360" cy="18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Freeform 142"/>
                              <wps:cNvSpPr>
                                <a:spLocks/>
                              </wps:cNvSpPr>
                              <wps:spPr bwMode="auto">
                                <a:xfrm>
                                  <a:off x="5099" y="10314"/>
                                  <a:ext cx="360" cy="18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Freeform 143"/>
                              <wps:cNvSpPr>
                                <a:spLocks/>
                              </wps:cNvSpPr>
                              <wps:spPr bwMode="auto">
                                <a:xfrm>
                                  <a:off x="3732" y="10314"/>
                                  <a:ext cx="360" cy="18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Freeform 144"/>
                              <wps:cNvSpPr>
                                <a:spLocks/>
                              </wps:cNvSpPr>
                              <wps:spPr bwMode="auto">
                                <a:xfrm>
                                  <a:off x="5459" y="10314"/>
                                  <a:ext cx="360" cy="18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B26520" id="Группа 705" o:spid="_x0000_s1026" style="position:absolute;margin-left:23pt;margin-top:5.15pt;width:100.15pt;height:12pt;z-index:251585536" coordorigin="3732,10314" coordsize="20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">
                      <v:shape id="Freeform 139" o:spid="_x0000_s1027" style="position:absolute;left:4739;top:10314;width:360;height:180;visibility:visible;mso-wrap-style:square;v-text-anchor:top" coordsize="363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1028" style="position:absolute;left:4379;top:10314;width:360;height:180;visibility:visible;mso-wrap-style:square;v-text-anchor:top" coordsize="363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1029" style="position:absolute;left:4019;top:10314;width:360;height:180;visibility:visible;mso-wrap-style:square;v-text-anchor:top" coordsize="363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1030" style="position:absolute;left:5099;top:10314;width:360;height:180;visibility:visible;mso-wrap-style:square;v-text-anchor:top" coordsize="363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1031" style="position:absolute;left:3732;top:10314;width:360;height:180;visibility:visible;mso-wrap-style:square;v-text-anchor:top" coordsize="363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1032" style="position:absolute;left:5459;top:10314;width:360;height:180;visibility:visible;mso-wrap-style:square;v-text-anchor:top" coordsize="363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mc:Fallback>
              </mc:AlternateContent>
            </w:r>
          </w:p>
        </w:tc>
        <w:tc>
          <w:tcPr>
            <w:tcW w:w="0" w:type="auto"/>
            <w:vAlign w:val="center"/>
          </w:tcPr>
          <w:p w14:paraId="3E5CBC9C" w14:textId="77777777" w:rsidR="003723BF" w:rsidRPr="00301DB4" w:rsidRDefault="003723BF" w:rsidP="000C281C">
            <w:pPr>
              <w:jc w:val="center"/>
              <w:rPr>
                <w:sz w:val="24"/>
                <w:szCs w:val="24"/>
              </w:rPr>
            </w:pPr>
          </w:p>
        </w:tc>
        <w:tc>
          <w:tcPr>
            <w:tcW w:w="0" w:type="auto"/>
            <w:vAlign w:val="center"/>
          </w:tcPr>
          <w:p w14:paraId="06BC77AE" w14:textId="77777777" w:rsidR="003723BF" w:rsidRPr="00301DB4" w:rsidRDefault="003723BF" w:rsidP="000C281C">
            <w:pPr>
              <w:jc w:val="center"/>
              <w:rPr>
                <w:sz w:val="24"/>
                <w:szCs w:val="24"/>
              </w:rPr>
            </w:pPr>
          </w:p>
        </w:tc>
        <w:tc>
          <w:tcPr>
            <w:tcW w:w="0" w:type="auto"/>
            <w:vAlign w:val="center"/>
          </w:tcPr>
          <w:p w14:paraId="0747FADF" w14:textId="77777777" w:rsidR="003723BF" w:rsidRPr="00301DB4" w:rsidRDefault="003723BF" w:rsidP="000C281C">
            <w:pPr>
              <w:jc w:val="center"/>
              <w:rPr>
                <w:sz w:val="24"/>
                <w:szCs w:val="24"/>
              </w:rPr>
            </w:pPr>
          </w:p>
        </w:tc>
        <w:tc>
          <w:tcPr>
            <w:tcW w:w="0" w:type="auto"/>
            <w:vAlign w:val="center"/>
          </w:tcPr>
          <w:p w14:paraId="6F6FFA60" w14:textId="77777777" w:rsidR="003723BF" w:rsidRPr="00301DB4" w:rsidRDefault="003723BF" w:rsidP="000C281C">
            <w:pPr>
              <w:jc w:val="center"/>
              <w:rPr>
                <w:sz w:val="24"/>
                <w:szCs w:val="24"/>
              </w:rPr>
            </w:pPr>
          </w:p>
        </w:tc>
        <w:tc>
          <w:tcPr>
            <w:tcW w:w="0" w:type="auto"/>
            <w:vAlign w:val="center"/>
          </w:tcPr>
          <w:p w14:paraId="35E52C03" w14:textId="77777777" w:rsidR="003723BF" w:rsidRPr="00301DB4" w:rsidRDefault="003723BF" w:rsidP="000C281C">
            <w:pPr>
              <w:jc w:val="center"/>
              <w:rPr>
                <w:sz w:val="24"/>
                <w:szCs w:val="24"/>
              </w:rPr>
            </w:pPr>
          </w:p>
        </w:tc>
        <w:tc>
          <w:tcPr>
            <w:tcW w:w="0" w:type="auto"/>
            <w:vAlign w:val="center"/>
          </w:tcPr>
          <w:p w14:paraId="33D641BD" w14:textId="77777777" w:rsidR="003723BF" w:rsidRPr="00301DB4" w:rsidRDefault="003723BF" w:rsidP="000C281C">
            <w:pPr>
              <w:jc w:val="center"/>
              <w:rPr>
                <w:sz w:val="24"/>
                <w:szCs w:val="24"/>
              </w:rPr>
            </w:pPr>
          </w:p>
        </w:tc>
        <w:tc>
          <w:tcPr>
            <w:tcW w:w="0" w:type="auto"/>
            <w:vAlign w:val="center"/>
          </w:tcPr>
          <w:p w14:paraId="3DA4B08C" w14:textId="77777777" w:rsidR="003723BF" w:rsidRPr="00301DB4" w:rsidRDefault="003723BF" w:rsidP="000C281C">
            <w:pPr>
              <w:jc w:val="center"/>
              <w:rPr>
                <w:sz w:val="24"/>
                <w:szCs w:val="24"/>
              </w:rPr>
            </w:pPr>
          </w:p>
        </w:tc>
        <w:tc>
          <w:tcPr>
            <w:tcW w:w="0" w:type="auto"/>
            <w:vAlign w:val="center"/>
          </w:tcPr>
          <w:p w14:paraId="7215D03C" w14:textId="77777777" w:rsidR="003723BF" w:rsidRPr="00301DB4" w:rsidRDefault="003723BF" w:rsidP="000C281C">
            <w:pPr>
              <w:jc w:val="center"/>
              <w:rPr>
                <w:sz w:val="24"/>
                <w:szCs w:val="24"/>
              </w:rPr>
            </w:pPr>
          </w:p>
        </w:tc>
        <w:tc>
          <w:tcPr>
            <w:tcW w:w="0" w:type="auto"/>
            <w:vAlign w:val="center"/>
          </w:tcPr>
          <w:p w14:paraId="49E284C8" w14:textId="77777777" w:rsidR="003723BF" w:rsidRPr="00301DB4" w:rsidRDefault="003723BF" w:rsidP="000C281C">
            <w:pPr>
              <w:jc w:val="center"/>
              <w:rPr>
                <w:sz w:val="24"/>
                <w:szCs w:val="24"/>
              </w:rPr>
            </w:pPr>
          </w:p>
        </w:tc>
        <w:tc>
          <w:tcPr>
            <w:tcW w:w="0" w:type="auto"/>
            <w:vAlign w:val="center"/>
          </w:tcPr>
          <w:p w14:paraId="120CD795"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11B72A53" w14:textId="77777777" w:rsidR="003723BF" w:rsidRPr="00301DB4" w:rsidRDefault="003723BF" w:rsidP="000C281C">
            <w:pPr>
              <w:jc w:val="center"/>
              <w:rPr>
                <w:sz w:val="24"/>
                <w:szCs w:val="24"/>
              </w:rPr>
            </w:pPr>
          </w:p>
        </w:tc>
        <w:tc>
          <w:tcPr>
            <w:tcW w:w="0" w:type="auto"/>
            <w:vAlign w:val="center"/>
          </w:tcPr>
          <w:p w14:paraId="3ADF78A9"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0A1EA6A2" w14:textId="77777777" w:rsidTr="002A2C43">
        <w:trPr>
          <w:trHeight w:val="303"/>
          <w:jc w:val="center"/>
        </w:trPr>
        <w:tc>
          <w:tcPr>
            <w:tcW w:w="670" w:type="dxa"/>
            <w:vAlign w:val="center"/>
          </w:tcPr>
          <w:p w14:paraId="5F3F4583" w14:textId="573AED45" w:rsidR="003723BF" w:rsidRPr="00301DB4" w:rsidRDefault="00A0500F" w:rsidP="000C281C">
            <w:pPr>
              <w:jc w:val="center"/>
              <w:rPr>
                <w:sz w:val="24"/>
                <w:szCs w:val="24"/>
                <w:vertAlign w:val="subscript"/>
              </w:rPr>
            </w:pPr>
            <w:r>
              <w:rPr>
                <w:i/>
                <w:noProof/>
                <w:sz w:val="24"/>
                <w:szCs w:val="24"/>
              </w:rPr>
              <mc:AlternateContent>
                <mc:Choice Requires="wps">
                  <w:drawing>
                    <wp:anchor distT="0" distB="0" distL="114300" distR="114300" simplePos="0" relativeHeight="251582464" behindDoc="0" locked="1" layoutInCell="1" allowOverlap="1" wp14:anchorId="6A76E213" wp14:editId="01CAAC26">
                      <wp:simplePos x="0" y="0"/>
                      <wp:positionH relativeFrom="column">
                        <wp:posOffset>-167005</wp:posOffset>
                      </wp:positionH>
                      <wp:positionV relativeFrom="paragraph">
                        <wp:posOffset>167005</wp:posOffset>
                      </wp:positionV>
                      <wp:extent cx="144145" cy="1270"/>
                      <wp:effectExtent l="0" t="0" r="8255" b="17780"/>
                      <wp:wrapNone/>
                      <wp:docPr id="539" name="Прямая соединительная линия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506A5" id="Прямая соединительная линия 698"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" strokeweight="1.5pt">
                      <w10:anchorlock/>
                    </v:line>
                  </w:pict>
                </mc:Fallback>
              </mc:AlternateConten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195A9340"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42CFBDDD"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36B3A94B"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5726C34"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31ADC51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726E8753"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154A6D0C"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3461C6E"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13BD9536" w14:textId="77777777" w:rsidR="003723BF" w:rsidRPr="00301DB4" w:rsidRDefault="003723BF" w:rsidP="000C281C">
            <w:pPr>
              <w:jc w:val="center"/>
              <w:rPr>
                <w:sz w:val="24"/>
                <w:szCs w:val="24"/>
              </w:rPr>
            </w:pPr>
          </w:p>
        </w:tc>
        <w:tc>
          <w:tcPr>
            <w:tcW w:w="0" w:type="auto"/>
            <w:vAlign w:val="center"/>
          </w:tcPr>
          <w:p w14:paraId="6B11E5A6"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28A3F184" w14:textId="54F592C9" w:rsidR="003723BF" w:rsidRPr="00301DB4" w:rsidRDefault="00A0500F" w:rsidP="000C281C">
            <w:pPr>
              <w:jc w:val="center"/>
              <w:rPr>
                <w:sz w:val="24"/>
                <w:szCs w:val="24"/>
              </w:rPr>
            </w:pPr>
            <w:r>
              <w:rPr>
                <w:noProof/>
                <w:sz w:val="24"/>
                <w:szCs w:val="24"/>
              </w:rPr>
              <mc:AlternateContent>
                <mc:Choice Requires="wps">
                  <w:drawing>
                    <wp:anchor distT="0" distB="0" distL="114300" distR="114300" simplePos="0" relativeHeight="251583488" behindDoc="0" locked="1" layoutInCell="1" allowOverlap="1" wp14:anchorId="6DCBD727" wp14:editId="5CAC318B">
                      <wp:simplePos x="0" y="0"/>
                      <wp:positionH relativeFrom="column">
                        <wp:posOffset>22225</wp:posOffset>
                      </wp:positionH>
                      <wp:positionV relativeFrom="paragraph">
                        <wp:posOffset>158115</wp:posOffset>
                      </wp:positionV>
                      <wp:extent cx="144145" cy="1270"/>
                      <wp:effectExtent l="0" t="0" r="8255" b="17780"/>
                      <wp:wrapNone/>
                      <wp:docPr id="538" name="Прямая соединительная линия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C39D4" id="Прямая соединительная линия 696"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" strokeweight="1.5pt">
                      <w10:anchorlock/>
                    </v:line>
                  </w:pict>
                </mc:Fallback>
              </mc:AlternateContent>
            </w:r>
          </w:p>
        </w:tc>
        <w:tc>
          <w:tcPr>
            <w:tcW w:w="0" w:type="auto"/>
            <w:vAlign w:val="center"/>
          </w:tcPr>
          <w:p w14:paraId="3475111F"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4B07F528" w14:textId="77777777" w:rsidTr="002A2C43">
        <w:trPr>
          <w:trHeight w:val="287"/>
          <w:jc w:val="center"/>
        </w:trPr>
        <w:tc>
          <w:tcPr>
            <w:tcW w:w="670" w:type="dxa"/>
            <w:tcBorders>
              <w:bottom w:val="single" w:sz="12" w:space="0" w:color="auto"/>
            </w:tcBorders>
            <w:vAlign w:val="center"/>
          </w:tcPr>
          <w:p w14:paraId="54EB5C8F" w14:textId="77777777"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14:paraId="644AAD45"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1FE6094F"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56FFDBFD"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30A74CE8"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1D3E2B83"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75180226"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35176989"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5E387ED1"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3865EDCB" w14:textId="15D17AE5" w:rsidR="003723BF" w:rsidRPr="00301DB4" w:rsidRDefault="00A0500F" w:rsidP="000C281C">
            <w:pPr>
              <w:jc w:val="center"/>
              <w:rPr>
                <w:sz w:val="24"/>
                <w:szCs w:val="24"/>
              </w:rPr>
            </w:pPr>
            <w:r>
              <w:rPr>
                <w:noProof/>
                <w:sz w:val="24"/>
                <w:szCs w:val="24"/>
              </w:rPr>
              <mc:AlternateContent>
                <mc:Choice Requires="wps">
                  <w:drawing>
                    <wp:anchor distT="0" distB="0" distL="114300" distR="114300" simplePos="0" relativeHeight="251584512" behindDoc="0" locked="1" layoutInCell="1" allowOverlap="1" wp14:anchorId="4009F4B8" wp14:editId="06556A08">
                      <wp:simplePos x="0" y="0"/>
                      <wp:positionH relativeFrom="column">
                        <wp:posOffset>3810</wp:posOffset>
                      </wp:positionH>
                      <wp:positionV relativeFrom="paragraph">
                        <wp:posOffset>-1270</wp:posOffset>
                      </wp:positionV>
                      <wp:extent cx="144145" cy="1270"/>
                      <wp:effectExtent l="0" t="0" r="8255" b="17780"/>
                      <wp:wrapNone/>
                      <wp:docPr id="537" name="Прямая соединительная линия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EAED1" id="Прямая соединительная линия 694"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" strokeweight="1.5pt">
                      <w10:anchorlock/>
                    </v:line>
                  </w:pict>
                </mc:Fallback>
              </mc:AlternateContent>
            </w:r>
          </w:p>
        </w:tc>
        <w:tc>
          <w:tcPr>
            <w:tcW w:w="0" w:type="auto"/>
            <w:tcBorders>
              <w:bottom w:val="single" w:sz="12" w:space="0" w:color="auto"/>
            </w:tcBorders>
            <w:vAlign w:val="center"/>
          </w:tcPr>
          <w:p w14:paraId="396064BB"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4205278F" w14:textId="77777777" w:rsidR="003723BF" w:rsidRPr="00301DB4" w:rsidRDefault="003723BF" w:rsidP="000C281C">
            <w:pPr>
              <w:jc w:val="center"/>
              <w:rPr>
                <w:sz w:val="24"/>
                <w:szCs w:val="24"/>
              </w:rPr>
            </w:pPr>
          </w:p>
        </w:tc>
        <w:tc>
          <w:tcPr>
            <w:tcW w:w="0" w:type="auto"/>
            <w:tcBorders>
              <w:bottom w:val="single" w:sz="12" w:space="0" w:color="auto"/>
            </w:tcBorders>
            <w:vAlign w:val="center"/>
          </w:tcPr>
          <w:p w14:paraId="5ACB79AE" w14:textId="77777777" w:rsidR="003723BF" w:rsidRPr="00301DB4" w:rsidRDefault="003723BF" w:rsidP="000C281C">
            <w:pPr>
              <w:jc w:val="center"/>
              <w:rPr>
                <w:sz w:val="24"/>
                <w:szCs w:val="24"/>
                <w:lang w:val="en-US"/>
              </w:rPr>
            </w:pPr>
            <w:r w:rsidRPr="00301DB4">
              <w:rPr>
                <w:sz w:val="24"/>
                <w:szCs w:val="24"/>
                <w:lang w:val="en-US"/>
              </w:rPr>
              <w:t>205</w:t>
            </w:r>
          </w:p>
        </w:tc>
      </w:tr>
      <w:tr w:rsidR="003723BF" w:rsidRPr="00301DB4" w14:paraId="08720B66" w14:textId="77777777" w:rsidTr="002A2C43">
        <w:trPr>
          <w:trHeight w:val="118"/>
          <w:jc w:val="center"/>
        </w:trPr>
        <w:tc>
          <w:tcPr>
            <w:tcW w:w="670" w:type="dxa"/>
            <w:tcBorders>
              <w:top w:val="single" w:sz="12" w:space="0" w:color="auto"/>
            </w:tcBorders>
            <w:vAlign w:val="center"/>
          </w:tcPr>
          <w:p w14:paraId="0B54DD6C" w14:textId="77777777"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51BF1C33"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2BA9B190"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80D9D68"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D5C6C2F"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4DAF12E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074FADD"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2C8CD0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C6F1A40"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D4F01BC"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4B026622" w14:textId="77777777"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14:paraId="36150237"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5F02C5FB" w14:textId="77777777"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0"/>
        <w:gridCol w:w="916"/>
        <w:gridCol w:w="911"/>
        <w:gridCol w:w="896"/>
        <w:gridCol w:w="942"/>
        <w:gridCol w:w="896"/>
        <w:gridCol w:w="942"/>
        <w:gridCol w:w="2233"/>
      </w:tblGrid>
      <w:tr w:rsidR="002A2C43" w:rsidRPr="00572960" w14:paraId="66861570" w14:textId="77777777" w:rsidTr="00433098">
        <w:trPr>
          <w:gridBefore w:val="1"/>
          <w:gridAfter w:val="1"/>
          <w:wBefore w:w="1850" w:type="dxa"/>
          <w:wAfter w:w="2549" w:type="dxa"/>
          <w:trHeight w:val="546"/>
        </w:trPr>
        <w:tc>
          <w:tcPr>
            <w:tcW w:w="0" w:type="auto"/>
            <w:vAlign w:val="center"/>
          </w:tcPr>
          <w:p w14:paraId="1A2BFA09" w14:textId="77777777"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14:paraId="2423E4AB" w14:textId="77777777"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14:paraId="10082CD8" w14:textId="77777777"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4AD2134" w14:textId="77777777"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14:paraId="20DF8D5A" w14:textId="77777777"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3B3E77C8" w14:textId="77777777"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14:paraId="02F4C101" w14:textId="77777777" w:rsidTr="00433098">
        <w:trPr>
          <w:trHeight w:val="546"/>
        </w:trPr>
        <w:tc>
          <w:tcPr>
            <w:tcW w:w="9356" w:type="dxa"/>
            <w:gridSpan w:val="8"/>
          </w:tcPr>
          <w:p w14:paraId="40F1451A" w14:textId="77777777"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за</w:t>
            </w:r>
            <w:r w:rsidR="00F156C2">
              <w:rPr>
                <w:sz w:val="28"/>
                <w:szCs w:val="28"/>
              </w:rPr>
              <w:t>ё</w:t>
            </w:r>
            <w:r w:rsidRPr="00083047">
              <w:rPr>
                <w:sz w:val="28"/>
                <w:szCs w:val="28"/>
              </w:rPr>
              <w:t>ма из разряда за пределами формата</w:t>
            </w:r>
          </w:p>
        </w:tc>
      </w:tr>
    </w:tbl>
    <w:p w14:paraId="029CEC94" w14:textId="77777777"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17"/>
        <w:gridCol w:w="346"/>
        <w:gridCol w:w="346"/>
        <w:gridCol w:w="346"/>
        <w:gridCol w:w="346"/>
        <w:gridCol w:w="346"/>
        <w:gridCol w:w="346"/>
        <w:gridCol w:w="346"/>
        <w:gridCol w:w="346"/>
        <w:gridCol w:w="222"/>
        <w:gridCol w:w="1141"/>
        <w:gridCol w:w="222"/>
        <w:gridCol w:w="1455"/>
      </w:tblGrid>
      <w:tr w:rsidR="003723BF" w:rsidRPr="00462A14" w14:paraId="4AE66450" w14:textId="77777777" w:rsidTr="005A71DD">
        <w:trPr>
          <w:trHeight w:val="287"/>
        </w:trPr>
        <w:tc>
          <w:tcPr>
            <w:tcW w:w="3475" w:type="dxa"/>
            <w:gridSpan w:val="9"/>
            <w:vAlign w:val="center"/>
          </w:tcPr>
          <w:p w14:paraId="592C997F" w14:textId="77777777"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14:paraId="1F0982AA"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71A12285" w14:textId="77777777" w:rsidTr="005A71DD">
        <w:trPr>
          <w:trHeight w:val="287"/>
        </w:trPr>
        <w:tc>
          <w:tcPr>
            <w:tcW w:w="700" w:type="dxa"/>
            <w:vAlign w:val="center"/>
          </w:tcPr>
          <w:p w14:paraId="03A31F84" w14:textId="1EB29B96" w:rsidR="003723BF" w:rsidRPr="00462A14" w:rsidRDefault="00A0500F" w:rsidP="000C281C">
            <w:pPr>
              <w:jc w:val="center"/>
              <w:rPr>
                <w:sz w:val="24"/>
                <w:szCs w:val="24"/>
              </w:rPr>
            </w:pPr>
            <w:r>
              <w:rPr>
                <w:noProof/>
                <w:sz w:val="24"/>
                <w:szCs w:val="24"/>
              </w:rPr>
              <mc:AlternateContent>
                <mc:Choice Requires="wps">
                  <w:drawing>
                    <wp:anchor distT="0" distB="0" distL="114300" distR="114300" simplePos="0" relativeHeight="251590656" behindDoc="0" locked="1" layoutInCell="1" allowOverlap="1" wp14:anchorId="58FE12EE" wp14:editId="24B71523">
                      <wp:simplePos x="0" y="0"/>
                      <wp:positionH relativeFrom="column">
                        <wp:posOffset>290195</wp:posOffset>
                      </wp:positionH>
                      <wp:positionV relativeFrom="paragraph">
                        <wp:posOffset>64770</wp:posOffset>
                      </wp:positionV>
                      <wp:extent cx="228600" cy="114300"/>
                      <wp:effectExtent l="0" t="0" r="0" b="0"/>
                      <wp:wrapNone/>
                      <wp:docPr id="536" name="Полилиния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5D3E9" id="Полилиния 536" o:spid="_x0000_s1026" style="position:absolute;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mc:Fallback>
              </mc:AlternateContent>
            </w:r>
          </w:p>
        </w:tc>
        <w:tc>
          <w:tcPr>
            <w:tcW w:w="0" w:type="auto"/>
            <w:vAlign w:val="center"/>
          </w:tcPr>
          <w:p w14:paraId="23FCC540" w14:textId="22B0F962" w:rsidR="003723BF" w:rsidRPr="00462A14" w:rsidRDefault="00A0500F" w:rsidP="000C281C">
            <w:pPr>
              <w:jc w:val="center"/>
              <w:rPr>
                <w:sz w:val="24"/>
                <w:szCs w:val="24"/>
              </w:rPr>
            </w:pPr>
            <w:r>
              <w:rPr>
                <w:noProof/>
                <w:sz w:val="24"/>
                <w:szCs w:val="24"/>
              </w:rPr>
              <mc:AlternateContent>
                <mc:Choice Requires="wps">
                  <w:drawing>
                    <wp:anchor distT="0" distB="0" distL="114300" distR="114300" simplePos="0" relativeHeight="251589632" behindDoc="0" locked="1" layoutInCell="1" allowOverlap="1" wp14:anchorId="2629175E" wp14:editId="4F4199AA">
                      <wp:simplePos x="0" y="0"/>
                      <wp:positionH relativeFrom="column">
                        <wp:posOffset>41275</wp:posOffset>
                      </wp:positionH>
                      <wp:positionV relativeFrom="paragraph">
                        <wp:posOffset>64770</wp:posOffset>
                      </wp:positionV>
                      <wp:extent cx="228600" cy="114300"/>
                      <wp:effectExtent l="0" t="0" r="0" b="0"/>
                      <wp:wrapNone/>
                      <wp:docPr id="535" name="Полилиния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D00FB" id="Полилиния 535" o:spid="_x0000_s1026" style="position:absolute;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mc:Fallback>
              </mc:AlternateContent>
            </w:r>
          </w:p>
        </w:tc>
        <w:tc>
          <w:tcPr>
            <w:tcW w:w="0" w:type="auto"/>
            <w:vAlign w:val="center"/>
          </w:tcPr>
          <w:p w14:paraId="3327E7DD" w14:textId="77777777" w:rsidR="003723BF" w:rsidRPr="00462A14" w:rsidRDefault="003723BF" w:rsidP="000C281C">
            <w:pPr>
              <w:jc w:val="center"/>
              <w:rPr>
                <w:sz w:val="24"/>
                <w:szCs w:val="24"/>
              </w:rPr>
            </w:pPr>
          </w:p>
        </w:tc>
        <w:tc>
          <w:tcPr>
            <w:tcW w:w="0" w:type="auto"/>
            <w:vAlign w:val="center"/>
          </w:tcPr>
          <w:p w14:paraId="1CF6EB4B" w14:textId="77777777" w:rsidR="003723BF" w:rsidRPr="00462A14" w:rsidRDefault="003723BF" w:rsidP="000C281C">
            <w:pPr>
              <w:jc w:val="center"/>
              <w:rPr>
                <w:sz w:val="24"/>
                <w:szCs w:val="24"/>
              </w:rPr>
            </w:pPr>
          </w:p>
        </w:tc>
        <w:tc>
          <w:tcPr>
            <w:tcW w:w="0" w:type="auto"/>
            <w:vAlign w:val="center"/>
          </w:tcPr>
          <w:p w14:paraId="47AD6633" w14:textId="77777777" w:rsidR="003723BF" w:rsidRPr="00462A14" w:rsidRDefault="003723BF" w:rsidP="000C281C">
            <w:pPr>
              <w:jc w:val="center"/>
              <w:rPr>
                <w:sz w:val="24"/>
                <w:szCs w:val="24"/>
              </w:rPr>
            </w:pPr>
          </w:p>
        </w:tc>
        <w:tc>
          <w:tcPr>
            <w:tcW w:w="0" w:type="auto"/>
            <w:vAlign w:val="center"/>
          </w:tcPr>
          <w:p w14:paraId="62369714" w14:textId="77777777" w:rsidR="003723BF" w:rsidRPr="00462A14" w:rsidRDefault="003723BF" w:rsidP="000C281C">
            <w:pPr>
              <w:jc w:val="center"/>
              <w:rPr>
                <w:sz w:val="24"/>
                <w:szCs w:val="24"/>
              </w:rPr>
            </w:pPr>
          </w:p>
        </w:tc>
        <w:tc>
          <w:tcPr>
            <w:tcW w:w="0" w:type="auto"/>
            <w:vAlign w:val="center"/>
          </w:tcPr>
          <w:p w14:paraId="634ED153" w14:textId="77777777" w:rsidR="003723BF" w:rsidRPr="00462A14" w:rsidRDefault="003723BF" w:rsidP="000C281C">
            <w:pPr>
              <w:jc w:val="center"/>
              <w:rPr>
                <w:sz w:val="24"/>
                <w:szCs w:val="24"/>
              </w:rPr>
            </w:pPr>
          </w:p>
        </w:tc>
        <w:tc>
          <w:tcPr>
            <w:tcW w:w="0" w:type="auto"/>
            <w:vAlign w:val="center"/>
          </w:tcPr>
          <w:p w14:paraId="61C14F0B" w14:textId="77777777" w:rsidR="003723BF" w:rsidRPr="00462A14" w:rsidRDefault="003723BF" w:rsidP="000C281C">
            <w:pPr>
              <w:jc w:val="center"/>
              <w:rPr>
                <w:sz w:val="24"/>
                <w:szCs w:val="24"/>
              </w:rPr>
            </w:pPr>
          </w:p>
        </w:tc>
        <w:tc>
          <w:tcPr>
            <w:tcW w:w="0" w:type="auto"/>
            <w:vAlign w:val="center"/>
          </w:tcPr>
          <w:p w14:paraId="5002366E" w14:textId="77777777" w:rsidR="003723BF" w:rsidRPr="00462A14" w:rsidRDefault="003723BF" w:rsidP="000C281C">
            <w:pPr>
              <w:jc w:val="center"/>
              <w:rPr>
                <w:sz w:val="24"/>
                <w:szCs w:val="24"/>
              </w:rPr>
            </w:pPr>
          </w:p>
        </w:tc>
        <w:tc>
          <w:tcPr>
            <w:tcW w:w="0" w:type="auto"/>
            <w:vAlign w:val="center"/>
          </w:tcPr>
          <w:p w14:paraId="7FEF0734" w14:textId="77777777" w:rsidR="003723BF" w:rsidRPr="00462A14" w:rsidRDefault="003723BF" w:rsidP="000C281C">
            <w:pPr>
              <w:jc w:val="center"/>
              <w:rPr>
                <w:sz w:val="24"/>
                <w:szCs w:val="24"/>
              </w:rPr>
            </w:pPr>
          </w:p>
        </w:tc>
        <w:tc>
          <w:tcPr>
            <w:tcW w:w="0" w:type="auto"/>
            <w:vAlign w:val="center"/>
          </w:tcPr>
          <w:p w14:paraId="0FF44FA7"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2AA07397" w14:textId="77777777" w:rsidR="003723BF" w:rsidRPr="00462A14" w:rsidRDefault="003723BF" w:rsidP="000C281C">
            <w:pPr>
              <w:jc w:val="center"/>
              <w:rPr>
                <w:sz w:val="24"/>
                <w:szCs w:val="24"/>
              </w:rPr>
            </w:pPr>
          </w:p>
        </w:tc>
        <w:tc>
          <w:tcPr>
            <w:tcW w:w="0" w:type="auto"/>
            <w:vAlign w:val="center"/>
          </w:tcPr>
          <w:p w14:paraId="687F2AFD"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0BD0CFF5" w14:textId="77777777" w:rsidTr="005A71DD">
        <w:trPr>
          <w:trHeight w:val="303"/>
        </w:trPr>
        <w:tc>
          <w:tcPr>
            <w:tcW w:w="700" w:type="dxa"/>
            <w:vAlign w:val="center"/>
          </w:tcPr>
          <w:p w14:paraId="4DB636C3" w14:textId="6856A351" w:rsidR="003723BF" w:rsidRPr="00462A14" w:rsidRDefault="00A0500F" w:rsidP="000C281C">
            <w:pPr>
              <w:jc w:val="center"/>
              <w:rPr>
                <w:sz w:val="24"/>
                <w:szCs w:val="24"/>
                <w:vertAlign w:val="subscript"/>
              </w:rPr>
            </w:pPr>
            <w:r>
              <w:rPr>
                <w:i/>
                <w:noProof/>
                <w:sz w:val="24"/>
                <w:szCs w:val="24"/>
              </w:rPr>
              <mc:AlternateContent>
                <mc:Choice Requires="wps">
                  <w:drawing>
                    <wp:anchor distT="0" distB="0" distL="114300" distR="114300" simplePos="0" relativeHeight="251586560" behindDoc="0" locked="1" layoutInCell="1" allowOverlap="1" wp14:anchorId="11724200" wp14:editId="079E8B67">
                      <wp:simplePos x="0" y="0"/>
                      <wp:positionH relativeFrom="column">
                        <wp:posOffset>-167005</wp:posOffset>
                      </wp:positionH>
                      <wp:positionV relativeFrom="paragraph">
                        <wp:posOffset>167005</wp:posOffset>
                      </wp:positionV>
                      <wp:extent cx="144145" cy="1270"/>
                      <wp:effectExtent l="0" t="0" r="8255" b="17780"/>
                      <wp:wrapNone/>
                      <wp:docPr id="534" name="Прямая соединительная линия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FEF53" id="Прямая соединительная линия 690"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" strokeweight="1.5pt">
                      <w10:anchorlock/>
                    </v:line>
                  </w:pict>
                </mc:Fallback>
              </mc:AlternateConten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625FA6C9"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0A8E65F5"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13EA21ED"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1824443C"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25A820C"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253BCE71"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26B94DA"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743A33D4"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77E3348A" w14:textId="77777777" w:rsidR="003723BF" w:rsidRPr="00462A14" w:rsidRDefault="003723BF" w:rsidP="000C281C">
            <w:pPr>
              <w:jc w:val="center"/>
              <w:rPr>
                <w:sz w:val="24"/>
                <w:szCs w:val="24"/>
              </w:rPr>
            </w:pPr>
          </w:p>
        </w:tc>
        <w:tc>
          <w:tcPr>
            <w:tcW w:w="0" w:type="auto"/>
            <w:vAlign w:val="center"/>
          </w:tcPr>
          <w:p w14:paraId="626391E2" w14:textId="77777777"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14:paraId="20E07FC4" w14:textId="7EC0A2AC" w:rsidR="003723BF" w:rsidRPr="00462A14" w:rsidRDefault="00A0500F" w:rsidP="000C281C">
            <w:pPr>
              <w:jc w:val="center"/>
              <w:rPr>
                <w:sz w:val="24"/>
                <w:szCs w:val="24"/>
              </w:rPr>
            </w:pPr>
            <w:r>
              <w:rPr>
                <w:noProof/>
                <w:sz w:val="24"/>
                <w:szCs w:val="24"/>
              </w:rPr>
              <mc:AlternateContent>
                <mc:Choice Requires="wps">
                  <w:drawing>
                    <wp:anchor distT="0" distB="0" distL="114300" distR="114300" simplePos="0" relativeHeight="251587584" behindDoc="0" locked="1" layoutInCell="1" allowOverlap="1" wp14:anchorId="675AAD19" wp14:editId="583B8741">
                      <wp:simplePos x="0" y="0"/>
                      <wp:positionH relativeFrom="column">
                        <wp:posOffset>22225</wp:posOffset>
                      </wp:positionH>
                      <wp:positionV relativeFrom="paragraph">
                        <wp:posOffset>158115</wp:posOffset>
                      </wp:positionV>
                      <wp:extent cx="144145" cy="1270"/>
                      <wp:effectExtent l="0" t="0" r="8255" b="17780"/>
                      <wp:wrapNone/>
                      <wp:docPr id="533" name="Прямая соединительная линия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ACF53" id="Прямая соединительная линия 688" o:spid="_x0000_s1026" style="position:absolute;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" strokeweight="1.5pt">
                      <w10:anchorlock/>
                    </v:line>
                  </w:pict>
                </mc:Fallback>
              </mc:AlternateContent>
            </w:r>
          </w:p>
        </w:tc>
        <w:tc>
          <w:tcPr>
            <w:tcW w:w="0" w:type="auto"/>
            <w:vAlign w:val="center"/>
          </w:tcPr>
          <w:p w14:paraId="5F9254EC" w14:textId="77777777" w:rsidR="003723BF" w:rsidRPr="00462A14" w:rsidRDefault="003723BF" w:rsidP="000C281C">
            <w:pPr>
              <w:jc w:val="center"/>
              <w:rPr>
                <w:sz w:val="24"/>
                <w:szCs w:val="24"/>
                <w:lang w:val="en-US"/>
              </w:rPr>
            </w:pPr>
            <w:r w:rsidRPr="00462A14">
              <w:rPr>
                <w:sz w:val="24"/>
                <w:szCs w:val="24"/>
                <w:lang w:val="en-US"/>
              </w:rPr>
              <w:t>189</w:t>
            </w:r>
          </w:p>
        </w:tc>
      </w:tr>
      <w:tr w:rsidR="003723BF" w:rsidRPr="00462A14" w14:paraId="50F8E12E" w14:textId="77777777" w:rsidTr="005A71DD">
        <w:trPr>
          <w:trHeight w:val="287"/>
        </w:trPr>
        <w:tc>
          <w:tcPr>
            <w:tcW w:w="700" w:type="dxa"/>
            <w:tcBorders>
              <w:bottom w:val="single" w:sz="12" w:space="0" w:color="auto"/>
            </w:tcBorders>
            <w:vAlign w:val="center"/>
          </w:tcPr>
          <w:p w14:paraId="64C6A4E5"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14:paraId="33B0DC8E"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2309F4A0"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4FFA6B13"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54EAA6A5"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907F39D"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5119A88C"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6063ECE2"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48374C3"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722354CC" w14:textId="02CD5434" w:rsidR="003723BF" w:rsidRPr="00462A14" w:rsidRDefault="00A0500F" w:rsidP="000C281C">
            <w:pPr>
              <w:jc w:val="center"/>
              <w:rPr>
                <w:sz w:val="24"/>
                <w:szCs w:val="24"/>
              </w:rPr>
            </w:pPr>
            <w:r>
              <w:rPr>
                <w:noProof/>
                <w:sz w:val="24"/>
                <w:szCs w:val="24"/>
              </w:rPr>
              <mc:AlternateContent>
                <mc:Choice Requires="wps">
                  <w:drawing>
                    <wp:anchor distT="0" distB="0" distL="114300" distR="114300" simplePos="0" relativeHeight="251588608" behindDoc="0" locked="1" layoutInCell="1" allowOverlap="1" wp14:anchorId="1CAF93A4" wp14:editId="3B8F4816">
                      <wp:simplePos x="0" y="0"/>
                      <wp:positionH relativeFrom="column">
                        <wp:posOffset>3810</wp:posOffset>
                      </wp:positionH>
                      <wp:positionV relativeFrom="paragraph">
                        <wp:posOffset>-1270</wp:posOffset>
                      </wp:positionV>
                      <wp:extent cx="144145" cy="1270"/>
                      <wp:effectExtent l="0" t="0" r="8255" b="17780"/>
                      <wp:wrapNone/>
                      <wp:docPr id="532" name="Прямая соединительная линия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235C9" id="Прямая соединительная линия 68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" strokeweight="1.5pt">
                      <w10:anchorlock/>
                    </v:line>
                  </w:pict>
                </mc:Fallback>
              </mc:AlternateContent>
            </w:r>
          </w:p>
        </w:tc>
        <w:tc>
          <w:tcPr>
            <w:tcW w:w="0" w:type="auto"/>
            <w:tcBorders>
              <w:bottom w:val="single" w:sz="12" w:space="0" w:color="auto"/>
            </w:tcBorders>
            <w:vAlign w:val="center"/>
          </w:tcPr>
          <w:p w14:paraId="50790EF8" w14:textId="77777777"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14:paraId="4F40197C"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691E7845" w14:textId="77777777" w:rsidR="003723BF" w:rsidRPr="00462A14" w:rsidRDefault="003723BF" w:rsidP="000C281C">
            <w:pPr>
              <w:jc w:val="center"/>
              <w:rPr>
                <w:sz w:val="24"/>
                <w:szCs w:val="24"/>
                <w:lang w:val="en-US"/>
              </w:rPr>
            </w:pPr>
            <w:r w:rsidRPr="00462A14">
              <w:rPr>
                <w:sz w:val="24"/>
                <w:szCs w:val="24"/>
                <w:lang w:val="en-US"/>
              </w:rPr>
              <w:t>205</w:t>
            </w:r>
          </w:p>
        </w:tc>
      </w:tr>
      <w:tr w:rsidR="003723BF" w:rsidRPr="00462A14" w14:paraId="7F9819A1" w14:textId="77777777" w:rsidTr="005A71DD">
        <w:trPr>
          <w:trHeight w:val="118"/>
        </w:trPr>
        <w:tc>
          <w:tcPr>
            <w:tcW w:w="700" w:type="dxa"/>
            <w:tcBorders>
              <w:top w:val="single" w:sz="12" w:space="0" w:color="auto"/>
              <w:bottom w:val="single" w:sz="12" w:space="0" w:color="auto"/>
            </w:tcBorders>
            <w:vAlign w:val="center"/>
          </w:tcPr>
          <w:p w14:paraId="76E3940C"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14:paraId="13B3979C"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6BCBE9E6"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08D91F88"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0C9B6B5E"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4172A926"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66CFF2E4"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52A5F7BC"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441DB825"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432E3CE8"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5FE36579" w14:textId="77777777" w:rsidR="003723BF" w:rsidRPr="00462A14" w:rsidRDefault="003723BF" w:rsidP="000C281C">
            <w:pPr>
              <w:jc w:val="center"/>
              <w:rPr>
                <w:sz w:val="24"/>
                <w:szCs w:val="24"/>
                <w:lang w:val="en-US"/>
              </w:rPr>
            </w:pPr>
          </w:p>
        </w:tc>
        <w:tc>
          <w:tcPr>
            <w:tcW w:w="0" w:type="auto"/>
            <w:vAlign w:val="center"/>
          </w:tcPr>
          <w:p w14:paraId="31B8C0F4"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17CF1CFF" w14:textId="77777777"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14:paraId="507004A4" w14:textId="77777777" w:rsidTr="005A71DD">
        <w:trPr>
          <w:trHeight w:val="118"/>
        </w:trPr>
        <w:tc>
          <w:tcPr>
            <w:tcW w:w="700" w:type="dxa"/>
            <w:tcBorders>
              <w:top w:val="single" w:sz="12" w:space="0" w:color="auto"/>
            </w:tcBorders>
            <w:vAlign w:val="center"/>
          </w:tcPr>
          <w:p w14:paraId="091C4222" w14:textId="77777777"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1C21C395"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5658EB91"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2C51FB9C"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602E52A8"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6C25DFB4"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0403F315"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26911551"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26EB901B"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360420D2"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576BD6EE" w14:textId="77777777"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14:paraId="5F213C9B"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191EDF7A" w14:textId="77777777" w:rsidR="003723BF" w:rsidRPr="00462A14" w:rsidRDefault="003723BF" w:rsidP="000C281C">
            <w:pPr>
              <w:jc w:val="center"/>
              <w:rPr>
                <w:sz w:val="24"/>
                <w:szCs w:val="24"/>
                <w:lang w:val="en-US"/>
              </w:rPr>
            </w:pPr>
          </w:p>
        </w:tc>
      </w:tr>
    </w:tbl>
    <w:p w14:paraId="746EDFB1" w14:textId="77777777"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14:paraId="07AF0A58" w14:textId="77777777" w:rsidTr="002A2C43">
        <w:trPr>
          <w:trHeight w:val="546"/>
        </w:trPr>
        <w:tc>
          <w:tcPr>
            <w:tcW w:w="0" w:type="auto"/>
            <w:vAlign w:val="center"/>
          </w:tcPr>
          <w:p w14:paraId="5C887A84" w14:textId="77777777" w:rsidR="002A2C43" w:rsidRPr="00F67836" w:rsidRDefault="002A2C43" w:rsidP="002A2C43">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7AD10579" w14:textId="77777777"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14:paraId="3FCBE5E6" w14:textId="77777777"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0C3F749C" w14:textId="77777777"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79694628" w14:textId="77777777"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6B5634B" w14:textId="77777777"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612C7A21" w14:textId="77777777"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14:paraId="02562B9E" w14:textId="77777777"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14:paraId="3ED407E4" w14:textId="77777777"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14:paraId="673F9836" w14:textId="77777777"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Для беззнаковой интерпретации результат неверен вследствие возникающего за</w:t>
      </w:r>
      <w:r w:rsidR="00F156C2">
        <w:rPr>
          <w:rFonts w:ascii="Times New Roman" w:hAnsi="Times New Roman" w:cs="Times New Roman"/>
          <w:sz w:val="28"/>
          <w:szCs w:val="28"/>
        </w:rPr>
        <w:t>ё</w:t>
      </w:r>
      <w:r w:rsidRPr="00433098">
        <w:rPr>
          <w:rFonts w:ascii="Times New Roman" w:hAnsi="Times New Roman" w:cs="Times New Roman"/>
          <w:sz w:val="28"/>
          <w:szCs w:val="28"/>
        </w:rPr>
        <w:t>ма из разряда за пределами формата</w:t>
      </w:r>
      <w:r>
        <w:rPr>
          <w:rFonts w:ascii="Times New Roman" w:hAnsi="Times New Roman" w:cs="Times New Roman"/>
          <w:sz w:val="28"/>
          <w:szCs w:val="28"/>
        </w:rPr>
        <w:t>.</w:t>
      </w:r>
    </w:p>
    <w:p w14:paraId="0DBF2D0E" w14:textId="77777777"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14:paraId="7A3038F7" w14:textId="77777777"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14:paraId="2706557E" w14:textId="77777777"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14:paraId="390A7CB2" w14:textId="77777777"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462A14" w14:paraId="32267C4A" w14:textId="77777777" w:rsidTr="003723BF">
        <w:trPr>
          <w:trHeight w:val="287"/>
          <w:jc w:val="center"/>
        </w:trPr>
        <w:tc>
          <w:tcPr>
            <w:tcW w:w="3435" w:type="dxa"/>
            <w:gridSpan w:val="9"/>
            <w:vAlign w:val="center"/>
          </w:tcPr>
          <w:p w14:paraId="625E7BCC"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14:paraId="5DC037B8"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42632001" w14:textId="77777777" w:rsidTr="003723BF">
        <w:trPr>
          <w:trHeight w:val="287"/>
          <w:jc w:val="center"/>
        </w:trPr>
        <w:tc>
          <w:tcPr>
            <w:tcW w:w="635" w:type="dxa"/>
            <w:vAlign w:val="center"/>
          </w:tcPr>
          <w:p w14:paraId="097AF2AF" w14:textId="77777777" w:rsidR="003723BF" w:rsidRPr="00462A14" w:rsidRDefault="003723BF" w:rsidP="000C281C">
            <w:pPr>
              <w:jc w:val="center"/>
              <w:rPr>
                <w:sz w:val="24"/>
                <w:szCs w:val="24"/>
              </w:rPr>
            </w:pPr>
          </w:p>
        </w:tc>
        <w:tc>
          <w:tcPr>
            <w:tcW w:w="0" w:type="auto"/>
            <w:vAlign w:val="center"/>
          </w:tcPr>
          <w:p w14:paraId="4CBCE835" w14:textId="1DE3CEC4" w:rsidR="003723BF" w:rsidRPr="00462A14" w:rsidRDefault="00A0500F" w:rsidP="000C281C">
            <w:pPr>
              <w:jc w:val="center"/>
              <w:rPr>
                <w:sz w:val="24"/>
                <w:szCs w:val="24"/>
              </w:rPr>
            </w:pPr>
            <w:r>
              <w:rPr>
                <w:noProof/>
                <w:sz w:val="24"/>
                <w:szCs w:val="24"/>
              </w:rPr>
              <mc:AlternateContent>
                <mc:Choice Requires="wps">
                  <w:drawing>
                    <wp:anchor distT="0" distB="0" distL="114300" distR="114300" simplePos="0" relativeHeight="251594752" behindDoc="0" locked="1" layoutInCell="1" allowOverlap="1" wp14:anchorId="16BFC236" wp14:editId="2106D345">
                      <wp:simplePos x="0" y="0"/>
                      <wp:positionH relativeFrom="column">
                        <wp:posOffset>12700</wp:posOffset>
                      </wp:positionH>
                      <wp:positionV relativeFrom="paragraph">
                        <wp:posOffset>48260</wp:posOffset>
                      </wp:positionV>
                      <wp:extent cx="228600" cy="114300"/>
                      <wp:effectExtent l="0" t="0" r="0" b="0"/>
                      <wp:wrapNone/>
                      <wp:docPr id="531" name="Полилиния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5452CF" id="Полилиния 531" o:spid="_x0000_s1026" style="position:absolute;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mc:Fallback>
              </mc:AlternateContent>
            </w:r>
          </w:p>
        </w:tc>
        <w:tc>
          <w:tcPr>
            <w:tcW w:w="0" w:type="auto"/>
            <w:vAlign w:val="center"/>
          </w:tcPr>
          <w:p w14:paraId="062521C8" w14:textId="77777777" w:rsidR="003723BF" w:rsidRPr="00462A14" w:rsidRDefault="003723BF" w:rsidP="000C281C">
            <w:pPr>
              <w:jc w:val="center"/>
              <w:rPr>
                <w:sz w:val="24"/>
                <w:szCs w:val="24"/>
              </w:rPr>
            </w:pPr>
          </w:p>
        </w:tc>
        <w:tc>
          <w:tcPr>
            <w:tcW w:w="0" w:type="auto"/>
            <w:vAlign w:val="center"/>
          </w:tcPr>
          <w:p w14:paraId="598DB80B" w14:textId="77777777" w:rsidR="003723BF" w:rsidRPr="00462A14" w:rsidRDefault="003723BF" w:rsidP="000C281C">
            <w:pPr>
              <w:jc w:val="center"/>
              <w:rPr>
                <w:sz w:val="24"/>
                <w:szCs w:val="24"/>
              </w:rPr>
            </w:pPr>
          </w:p>
        </w:tc>
        <w:tc>
          <w:tcPr>
            <w:tcW w:w="0" w:type="auto"/>
            <w:vAlign w:val="center"/>
          </w:tcPr>
          <w:p w14:paraId="2CDA554A" w14:textId="77777777" w:rsidR="003723BF" w:rsidRPr="00462A14" w:rsidRDefault="003723BF" w:rsidP="000C281C">
            <w:pPr>
              <w:jc w:val="center"/>
              <w:rPr>
                <w:sz w:val="24"/>
                <w:szCs w:val="24"/>
              </w:rPr>
            </w:pPr>
          </w:p>
        </w:tc>
        <w:tc>
          <w:tcPr>
            <w:tcW w:w="0" w:type="auto"/>
            <w:vAlign w:val="center"/>
          </w:tcPr>
          <w:p w14:paraId="4F06C2CF" w14:textId="77777777" w:rsidR="003723BF" w:rsidRPr="00462A14" w:rsidRDefault="003723BF" w:rsidP="000C281C">
            <w:pPr>
              <w:jc w:val="center"/>
              <w:rPr>
                <w:sz w:val="24"/>
                <w:szCs w:val="24"/>
              </w:rPr>
            </w:pPr>
          </w:p>
        </w:tc>
        <w:tc>
          <w:tcPr>
            <w:tcW w:w="0" w:type="auto"/>
            <w:vAlign w:val="center"/>
          </w:tcPr>
          <w:p w14:paraId="516C719D" w14:textId="77777777" w:rsidR="003723BF" w:rsidRPr="00462A14" w:rsidRDefault="003723BF" w:rsidP="000C281C">
            <w:pPr>
              <w:jc w:val="center"/>
              <w:rPr>
                <w:sz w:val="24"/>
                <w:szCs w:val="24"/>
              </w:rPr>
            </w:pPr>
          </w:p>
        </w:tc>
        <w:tc>
          <w:tcPr>
            <w:tcW w:w="0" w:type="auto"/>
            <w:vAlign w:val="center"/>
          </w:tcPr>
          <w:p w14:paraId="484F7BE3" w14:textId="77777777" w:rsidR="003723BF" w:rsidRPr="00462A14" w:rsidRDefault="003723BF" w:rsidP="000C281C">
            <w:pPr>
              <w:jc w:val="center"/>
              <w:rPr>
                <w:sz w:val="24"/>
                <w:szCs w:val="24"/>
              </w:rPr>
            </w:pPr>
          </w:p>
        </w:tc>
        <w:tc>
          <w:tcPr>
            <w:tcW w:w="0" w:type="auto"/>
            <w:vAlign w:val="center"/>
          </w:tcPr>
          <w:p w14:paraId="2C5083DD" w14:textId="77777777" w:rsidR="003723BF" w:rsidRPr="00462A14" w:rsidRDefault="003723BF" w:rsidP="000C281C">
            <w:pPr>
              <w:jc w:val="center"/>
              <w:rPr>
                <w:sz w:val="24"/>
                <w:szCs w:val="24"/>
              </w:rPr>
            </w:pPr>
          </w:p>
        </w:tc>
        <w:tc>
          <w:tcPr>
            <w:tcW w:w="0" w:type="auto"/>
            <w:vAlign w:val="center"/>
          </w:tcPr>
          <w:p w14:paraId="27DF8B4E" w14:textId="77777777" w:rsidR="003723BF" w:rsidRPr="00462A14" w:rsidRDefault="003723BF" w:rsidP="000C281C">
            <w:pPr>
              <w:jc w:val="center"/>
              <w:rPr>
                <w:sz w:val="24"/>
                <w:szCs w:val="24"/>
              </w:rPr>
            </w:pPr>
          </w:p>
        </w:tc>
        <w:tc>
          <w:tcPr>
            <w:tcW w:w="0" w:type="auto"/>
            <w:vAlign w:val="center"/>
          </w:tcPr>
          <w:p w14:paraId="45EFF6E4"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21DF7494" w14:textId="77777777" w:rsidR="003723BF" w:rsidRPr="00462A14" w:rsidRDefault="003723BF" w:rsidP="000C281C">
            <w:pPr>
              <w:jc w:val="center"/>
              <w:rPr>
                <w:sz w:val="24"/>
                <w:szCs w:val="24"/>
              </w:rPr>
            </w:pPr>
          </w:p>
        </w:tc>
        <w:tc>
          <w:tcPr>
            <w:tcW w:w="0" w:type="auto"/>
            <w:vAlign w:val="center"/>
          </w:tcPr>
          <w:p w14:paraId="14880CE3"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03B31A9E" w14:textId="77777777" w:rsidTr="003723BF">
        <w:trPr>
          <w:trHeight w:val="303"/>
          <w:jc w:val="center"/>
        </w:trPr>
        <w:tc>
          <w:tcPr>
            <w:tcW w:w="635" w:type="dxa"/>
            <w:vAlign w:val="center"/>
          </w:tcPr>
          <w:p w14:paraId="6FCFA166" w14:textId="0704D7E5" w:rsidR="003723BF" w:rsidRPr="00462A14" w:rsidRDefault="00A0500F" w:rsidP="000C281C">
            <w:pPr>
              <w:jc w:val="center"/>
              <w:rPr>
                <w:sz w:val="24"/>
                <w:szCs w:val="24"/>
                <w:vertAlign w:val="subscript"/>
              </w:rPr>
            </w:pPr>
            <w:r>
              <w:rPr>
                <w:i/>
                <w:noProof/>
                <w:sz w:val="24"/>
                <w:szCs w:val="24"/>
              </w:rPr>
              <mc:AlternateContent>
                <mc:Choice Requires="wps">
                  <w:drawing>
                    <wp:anchor distT="0" distB="0" distL="114300" distR="114300" simplePos="0" relativeHeight="251591680" behindDoc="0" locked="1" layoutInCell="1" allowOverlap="1" wp14:anchorId="558A5DF8" wp14:editId="6ACE4A4A">
                      <wp:simplePos x="0" y="0"/>
                      <wp:positionH relativeFrom="column">
                        <wp:posOffset>-167005</wp:posOffset>
                      </wp:positionH>
                      <wp:positionV relativeFrom="paragraph">
                        <wp:posOffset>167005</wp:posOffset>
                      </wp:positionV>
                      <wp:extent cx="144145" cy="1270"/>
                      <wp:effectExtent l="0" t="0" r="8255" b="17780"/>
                      <wp:wrapNone/>
                      <wp:docPr id="530" name="Прямая соединительная линия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FD0BE7" id="Прямая соединительная линия 683"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" strokeweight="1.5pt">
                      <w10:anchorlock/>
                    </v:line>
                  </w:pict>
                </mc:Fallback>
              </mc:AlternateConten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0B6FBA7F"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5852581A"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6A0ABF99"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39654ED6"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7E8E440D"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32D59E89"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482FB254"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68D92212"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6CFCF968" w14:textId="77777777" w:rsidR="003723BF" w:rsidRPr="00462A14" w:rsidRDefault="003723BF" w:rsidP="000C281C">
            <w:pPr>
              <w:jc w:val="center"/>
              <w:rPr>
                <w:sz w:val="24"/>
                <w:szCs w:val="24"/>
              </w:rPr>
            </w:pPr>
          </w:p>
        </w:tc>
        <w:tc>
          <w:tcPr>
            <w:tcW w:w="0" w:type="auto"/>
            <w:vAlign w:val="center"/>
          </w:tcPr>
          <w:p w14:paraId="3FF90810" w14:textId="77777777"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14:paraId="4FB71C43" w14:textId="0B39942F" w:rsidR="003723BF" w:rsidRPr="00462A14" w:rsidRDefault="00A0500F" w:rsidP="000C281C">
            <w:pPr>
              <w:jc w:val="center"/>
              <w:rPr>
                <w:sz w:val="24"/>
                <w:szCs w:val="24"/>
              </w:rPr>
            </w:pPr>
            <w:r>
              <w:rPr>
                <w:noProof/>
                <w:sz w:val="24"/>
                <w:szCs w:val="24"/>
              </w:rPr>
              <mc:AlternateContent>
                <mc:Choice Requires="wps">
                  <w:drawing>
                    <wp:anchor distT="0" distB="0" distL="114300" distR="114300" simplePos="0" relativeHeight="251592704" behindDoc="0" locked="1" layoutInCell="1" allowOverlap="1" wp14:anchorId="3843D075" wp14:editId="270523C2">
                      <wp:simplePos x="0" y="0"/>
                      <wp:positionH relativeFrom="column">
                        <wp:posOffset>22225</wp:posOffset>
                      </wp:positionH>
                      <wp:positionV relativeFrom="paragraph">
                        <wp:posOffset>158115</wp:posOffset>
                      </wp:positionV>
                      <wp:extent cx="144145" cy="1270"/>
                      <wp:effectExtent l="0" t="0" r="8255" b="17780"/>
                      <wp:wrapNone/>
                      <wp:docPr id="529" name="Прямая соединительная линия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5EFF40" id="Прямая соединительная линия 681"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" strokeweight="1.5pt">
                      <w10:anchorlock/>
                    </v:line>
                  </w:pict>
                </mc:Fallback>
              </mc:AlternateContent>
            </w:r>
          </w:p>
        </w:tc>
        <w:tc>
          <w:tcPr>
            <w:tcW w:w="0" w:type="auto"/>
            <w:vAlign w:val="center"/>
          </w:tcPr>
          <w:p w14:paraId="3EC416FF" w14:textId="77777777" w:rsidR="003723BF" w:rsidRPr="00462A14" w:rsidRDefault="003723BF" w:rsidP="000C281C">
            <w:pPr>
              <w:jc w:val="center"/>
              <w:rPr>
                <w:sz w:val="24"/>
                <w:szCs w:val="24"/>
              </w:rPr>
            </w:pPr>
            <w:r w:rsidRPr="00462A14">
              <w:rPr>
                <w:sz w:val="24"/>
                <w:szCs w:val="24"/>
              </w:rPr>
              <w:t>189</w:t>
            </w:r>
          </w:p>
        </w:tc>
      </w:tr>
      <w:tr w:rsidR="003723BF" w:rsidRPr="00462A14" w14:paraId="7CFE23FC" w14:textId="77777777" w:rsidTr="003723BF">
        <w:trPr>
          <w:trHeight w:val="287"/>
          <w:jc w:val="center"/>
        </w:trPr>
        <w:tc>
          <w:tcPr>
            <w:tcW w:w="635" w:type="dxa"/>
            <w:tcBorders>
              <w:bottom w:val="single" w:sz="12" w:space="0" w:color="auto"/>
            </w:tcBorders>
            <w:vAlign w:val="center"/>
          </w:tcPr>
          <w:p w14:paraId="0910DB0C"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14:paraId="66AFFEF3" w14:textId="77777777"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14:paraId="08D494D6"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5E5E8013"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6A644ACB"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4962B2F"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300370F5"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0F113A67"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2FA3B44"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74C05BDE" w14:textId="14E6EAAD" w:rsidR="003723BF" w:rsidRPr="00462A14" w:rsidRDefault="00A0500F" w:rsidP="000C281C">
            <w:pPr>
              <w:jc w:val="center"/>
              <w:rPr>
                <w:sz w:val="24"/>
                <w:szCs w:val="24"/>
              </w:rPr>
            </w:pPr>
            <w:r>
              <w:rPr>
                <w:noProof/>
                <w:sz w:val="24"/>
                <w:szCs w:val="24"/>
              </w:rPr>
              <mc:AlternateContent>
                <mc:Choice Requires="wps">
                  <w:drawing>
                    <wp:anchor distT="0" distB="0" distL="114300" distR="114300" simplePos="0" relativeHeight="251593728" behindDoc="0" locked="1" layoutInCell="1" allowOverlap="1" wp14:anchorId="1CA0D86C" wp14:editId="7B80BD31">
                      <wp:simplePos x="0" y="0"/>
                      <wp:positionH relativeFrom="column">
                        <wp:posOffset>3810</wp:posOffset>
                      </wp:positionH>
                      <wp:positionV relativeFrom="paragraph">
                        <wp:posOffset>-1270</wp:posOffset>
                      </wp:positionV>
                      <wp:extent cx="144145" cy="1270"/>
                      <wp:effectExtent l="0" t="0" r="8255" b="17780"/>
                      <wp:wrapNone/>
                      <wp:docPr id="528" name="Прямая соединительная линия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091B5" id="Прямая соединительная линия 679"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" strokeweight="1.5pt">
                      <w10:anchorlock/>
                    </v:line>
                  </w:pict>
                </mc:Fallback>
              </mc:AlternateContent>
            </w:r>
          </w:p>
        </w:tc>
        <w:tc>
          <w:tcPr>
            <w:tcW w:w="0" w:type="auto"/>
            <w:tcBorders>
              <w:bottom w:val="single" w:sz="12" w:space="0" w:color="auto"/>
            </w:tcBorders>
            <w:vAlign w:val="center"/>
          </w:tcPr>
          <w:p w14:paraId="12914E62" w14:textId="77777777" w:rsidR="003723BF" w:rsidRPr="00462A14" w:rsidRDefault="003723BF" w:rsidP="000C281C">
            <w:pPr>
              <w:jc w:val="center"/>
              <w:rPr>
                <w:sz w:val="24"/>
                <w:szCs w:val="24"/>
              </w:rPr>
            </w:pPr>
            <w:r w:rsidRPr="00462A14">
              <w:rPr>
                <w:sz w:val="24"/>
                <w:szCs w:val="24"/>
              </w:rPr>
              <w:t>64</w:t>
            </w:r>
          </w:p>
        </w:tc>
        <w:tc>
          <w:tcPr>
            <w:tcW w:w="0" w:type="auto"/>
            <w:vAlign w:val="center"/>
          </w:tcPr>
          <w:p w14:paraId="6B78CD75"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146EE2C4" w14:textId="77777777" w:rsidR="003723BF" w:rsidRPr="00462A14" w:rsidRDefault="003723BF" w:rsidP="000C281C">
            <w:pPr>
              <w:jc w:val="center"/>
              <w:rPr>
                <w:sz w:val="24"/>
                <w:szCs w:val="24"/>
              </w:rPr>
            </w:pPr>
            <w:r w:rsidRPr="00462A14">
              <w:rPr>
                <w:sz w:val="24"/>
                <w:szCs w:val="24"/>
              </w:rPr>
              <w:t>64</w:t>
            </w:r>
          </w:p>
        </w:tc>
      </w:tr>
      <w:tr w:rsidR="003723BF" w:rsidRPr="00462A14" w14:paraId="5586C285" w14:textId="77777777" w:rsidTr="003723BF">
        <w:trPr>
          <w:trHeight w:val="118"/>
          <w:jc w:val="center"/>
        </w:trPr>
        <w:tc>
          <w:tcPr>
            <w:tcW w:w="635" w:type="dxa"/>
            <w:tcBorders>
              <w:top w:val="single" w:sz="12" w:space="0" w:color="auto"/>
            </w:tcBorders>
            <w:vAlign w:val="center"/>
          </w:tcPr>
          <w:p w14:paraId="3CB76FE3"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644C1C52"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14:paraId="56E77338"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083C07BC"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0201695A"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0B336210"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4D45B46A"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0627249D"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14:paraId="26B4449F"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6CB95A55"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1DCB4F2A" w14:textId="77777777"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14:paraId="1BA8C179"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3412EFD0" w14:textId="77777777"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6"/>
        <w:gridCol w:w="916"/>
        <w:gridCol w:w="911"/>
        <w:gridCol w:w="896"/>
        <w:gridCol w:w="942"/>
        <w:gridCol w:w="896"/>
        <w:gridCol w:w="942"/>
        <w:gridCol w:w="2190"/>
      </w:tblGrid>
      <w:tr w:rsidR="000C281C" w:rsidRPr="00572960" w14:paraId="0F667950" w14:textId="77777777" w:rsidTr="00094896">
        <w:trPr>
          <w:gridBefore w:val="1"/>
          <w:gridAfter w:val="1"/>
          <w:wBefore w:w="1276" w:type="dxa"/>
          <w:wAfter w:w="2549" w:type="dxa"/>
          <w:trHeight w:val="546"/>
        </w:trPr>
        <w:tc>
          <w:tcPr>
            <w:tcW w:w="0" w:type="auto"/>
            <w:vAlign w:val="center"/>
          </w:tcPr>
          <w:p w14:paraId="2DE15EDB" w14:textId="77777777"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A00B8AC" w14:textId="77777777"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14:paraId="48B97267" w14:textId="77777777"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0D66C40B" w14:textId="77777777"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3A7B9FAE" w14:textId="77777777"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14:paraId="33A9AD34" w14:textId="77777777"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14:paraId="236AEC27" w14:textId="77777777" w:rsidTr="00094896">
        <w:trPr>
          <w:trHeight w:val="546"/>
        </w:trPr>
        <w:tc>
          <w:tcPr>
            <w:tcW w:w="8789" w:type="dxa"/>
            <w:gridSpan w:val="8"/>
            <w:vAlign w:val="center"/>
          </w:tcPr>
          <w:p w14:paraId="6948A83C" w14:textId="77777777"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76"/>
        <w:gridCol w:w="338"/>
        <w:gridCol w:w="339"/>
        <w:gridCol w:w="339"/>
        <w:gridCol w:w="339"/>
        <w:gridCol w:w="339"/>
        <w:gridCol w:w="339"/>
        <w:gridCol w:w="339"/>
        <w:gridCol w:w="339"/>
        <w:gridCol w:w="222"/>
        <w:gridCol w:w="1166"/>
        <w:gridCol w:w="302"/>
        <w:gridCol w:w="1569"/>
      </w:tblGrid>
      <w:tr w:rsidR="003723BF" w:rsidRPr="000C281C" w14:paraId="241C43A6" w14:textId="77777777" w:rsidTr="000C281C">
        <w:trPr>
          <w:trHeight w:val="287"/>
          <w:jc w:val="center"/>
        </w:trPr>
        <w:tc>
          <w:tcPr>
            <w:tcW w:w="3687" w:type="dxa"/>
            <w:gridSpan w:val="9"/>
            <w:vAlign w:val="center"/>
          </w:tcPr>
          <w:p w14:paraId="57F24C4A" w14:textId="77777777"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14:paraId="05658E99" w14:textId="77777777" w:rsidR="003723BF" w:rsidRPr="000C281C" w:rsidRDefault="003723BF" w:rsidP="000C281C">
            <w:pPr>
              <w:jc w:val="center"/>
              <w:rPr>
                <w:sz w:val="24"/>
                <w:szCs w:val="24"/>
              </w:rPr>
            </w:pPr>
            <w:r w:rsidRPr="000C281C">
              <w:rPr>
                <w:sz w:val="24"/>
                <w:szCs w:val="24"/>
              </w:rPr>
              <w:t>Интерпретации</w:t>
            </w:r>
          </w:p>
        </w:tc>
      </w:tr>
      <w:tr w:rsidR="003723BF" w:rsidRPr="000C281C" w14:paraId="092BE192" w14:textId="77777777" w:rsidTr="00EA0300">
        <w:trPr>
          <w:trHeight w:val="287"/>
          <w:jc w:val="center"/>
        </w:trPr>
        <w:tc>
          <w:tcPr>
            <w:tcW w:w="969" w:type="dxa"/>
            <w:vAlign w:val="center"/>
          </w:tcPr>
          <w:p w14:paraId="6B5BF664" w14:textId="683B19E3" w:rsidR="003723BF" w:rsidRPr="000C281C" w:rsidRDefault="00A0500F" w:rsidP="000C281C">
            <w:pPr>
              <w:jc w:val="center"/>
              <w:rPr>
                <w:sz w:val="24"/>
                <w:szCs w:val="24"/>
              </w:rPr>
            </w:pPr>
            <w:r>
              <w:rPr>
                <w:noProof/>
                <w:sz w:val="24"/>
                <w:szCs w:val="24"/>
              </w:rPr>
              <mc:AlternateContent>
                <mc:Choice Requires="wps">
                  <w:drawing>
                    <wp:anchor distT="0" distB="0" distL="114300" distR="114300" simplePos="0" relativeHeight="251598848" behindDoc="0" locked="1" layoutInCell="1" allowOverlap="1" wp14:anchorId="619B5863" wp14:editId="2F9AFF26">
                      <wp:simplePos x="0" y="0"/>
                      <wp:positionH relativeFrom="column">
                        <wp:posOffset>426720</wp:posOffset>
                      </wp:positionH>
                      <wp:positionV relativeFrom="paragraph">
                        <wp:posOffset>94615</wp:posOffset>
                      </wp:positionV>
                      <wp:extent cx="228600" cy="114300"/>
                      <wp:effectExtent l="0" t="0" r="0" b="0"/>
                      <wp:wrapNone/>
                      <wp:docPr id="527" name="Полилиния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CC2AB" id="Полилиния 527" o:spid="_x0000_s1026" style="position:absolute;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mc:Fallback>
              </mc:AlternateContent>
            </w:r>
          </w:p>
        </w:tc>
        <w:tc>
          <w:tcPr>
            <w:tcW w:w="0" w:type="auto"/>
            <w:vAlign w:val="center"/>
          </w:tcPr>
          <w:p w14:paraId="42085848" w14:textId="77777777" w:rsidR="003723BF" w:rsidRPr="000C281C" w:rsidRDefault="003723BF" w:rsidP="000C281C">
            <w:pPr>
              <w:jc w:val="center"/>
              <w:rPr>
                <w:sz w:val="24"/>
                <w:szCs w:val="24"/>
              </w:rPr>
            </w:pPr>
          </w:p>
        </w:tc>
        <w:tc>
          <w:tcPr>
            <w:tcW w:w="0" w:type="auto"/>
            <w:vAlign w:val="center"/>
          </w:tcPr>
          <w:p w14:paraId="552FA908" w14:textId="77777777" w:rsidR="003723BF" w:rsidRPr="000C281C" w:rsidRDefault="003723BF" w:rsidP="000C281C">
            <w:pPr>
              <w:jc w:val="center"/>
              <w:rPr>
                <w:sz w:val="24"/>
                <w:szCs w:val="24"/>
              </w:rPr>
            </w:pPr>
          </w:p>
        </w:tc>
        <w:tc>
          <w:tcPr>
            <w:tcW w:w="0" w:type="auto"/>
            <w:vAlign w:val="center"/>
          </w:tcPr>
          <w:p w14:paraId="207480CF" w14:textId="77777777" w:rsidR="003723BF" w:rsidRPr="000C281C" w:rsidRDefault="003723BF" w:rsidP="000C281C">
            <w:pPr>
              <w:jc w:val="center"/>
              <w:rPr>
                <w:sz w:val="24"/>
                <w:szCs w:val="24"/>
              </w:rPr>
            </w:pPr>
          </w:p>
        </w:tc>
        <w:tc>
          <w:tcPr>
            <w:tcW w:w="0" w:type="auto"/>
            <w:vAlign w:val="center"/>
          </w:tcPr>
          <w:p w14:paraId="307E4411" w14:textId="77777777" w:rsidR="003723BF" w:rsidRPr="000C281C" w:rsidRDefault="003723BF" w:rsidP="000C281C">
            <w:pPr>
              <w:jc w:val="center"/>
              <w:rPr>
                <w:sz w:val="24"/>
                <w:szCs w:val="24"/>
              </w:rPr>
            </w:pPr>
          </w:p>
        </w:tc>
        <w:tc>
          <w:tcPr>
            <w:tcW w:w="0" w:type="auto"/>
            <w:vAlign w:val="center"/>
          </w:tcPr>
          <w:p w14:paraId="770602DC" w14:textId="77777777" w:rsidR="003723BF" w:rsidRPr="000C281C" w:rsidRDefault="003723BF" w:rsidP="000C281C">
            <w:pPr>
              <w:jc w:val="center"/>
              <w:rPr>
                <w:sz w:val="24"/>
                <w:szCs w:val="24"/>
              </w:rPr>
            </w:pPr>
          </w:p>
        </w:tc>
        <w:tc>
          <w:tcPr>
            <w:tcW w:w="0" w:type="auto"/>
            <w:vAlign w:val="center"/>
          </w:tcPr>
          <w:p w14:paraId="3CA8A516" w14:textId="77777777" w:rsidR="003723BF" w:rsidRPr="000C281C" w:rsidRDefault="003723BF" w:rsidP="000C281C">
            <w:pPr>
              <w:jc w:val="center"/>
              <w:rPr>
                <w:sz w:val="24"/>
                <w:szCs w:val="24"/>
              </w:rPr>
            </w:pPr>
          </w:p>
        </w:tc>
        <w:tc>
          <w:tcPr>
            <w:tcW w:w="0" w:type="auto"/>
            <w:vAlign w:val="center"/>
          </w:tcPr>
          <w:p w14:paraId="2CD21DE0" w14:textId="77777777" w:rsidR="003723BF" w:rsidRPr="000C281C" w:rsidRDefault="003723BF" w:rsidP="000C281C">
            <w:pPr>
              <w:jc w:val="center"/>
              <w:rPr>
                <w:sz w:val="24"/>
                <w:szCs w:val="24"/>
              </w:rPr>
            </w:pPr>
          </w:p>
        </w:tc>
        <w:tc>
          <w:tcPr>
            <w:tcW w:w="0" w:type="auto"/>
            <w:vAlign w:val="center"/>
          </w:tcPr>
          <w:p w14:paraId="13D0EEE6" w14:textId="77777777" w:rsidR="003723BF" w:rsidRPr="000C281C" w:rsidRDefault="003723BF" w:rsidP="000C281C">
            <w:pPr>
              <w:jc w:val="center"/>
              <w:rPr>
                <w:sz w:val="24"/>
                <w:szCs w:val="24"/>
              </w:rPr>
            </w:pPr>
          </w:p>
        </w:tc>
        <w:tc>
          <w:tcPr>
            <w:tcW w:w="0" w:type="auto"/>
            <w:vAlign w:val="center"/>
          </w:tcPr>
          <w:p w14:paraId="51699CD5" w14:textId="77777777" w:rsidR="003723BF" w:rsidRPr="000C281C" w:rsidRDefault="003723BF" w:rsidP="000C281C">
            <w:pPr>
              <w:jc w:val="center"/>
              <w:rPr>
                <w:sz w:val="24"/>
                <w:szCs w:val="24"/>
              </w:rPr>
            </w:pPr>
          </w:p>
        </w:tc>
        <w:tc>
          <w:tcPr>
            <w:tcW w:w="1166" w:type="dxa"/>
            <w:vAlign w:val="center"/>
          </w:tcPr>
          <w:p w14:paraId="5BB288D2" w14:textId="77777777"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14:paraId="6B37BA47" w14:textId="77777777" w:rsidR="003723BF" w:rsidRPr="000C281C" w:rsidRDefault="003723BF" w:rsidP="000C281C">
            <w:pPr>
              <w:jc w:val="center"/>
              <w:rPr>
                <w:sz w:val="24"/>
                <w:szCs w:val="24"/>
              </w:rPr>
            </w:pPr>
          </w:p>
        </w:tc>
        <w:tc>
          <w:tcPr>
            <w:tcW w:w="1569" w:type="dxa"/>
            <w:vAlign w:val="center"/>
          </w:tcPr>
          <w:p w14:paraId="53F21567" w14:textId="77777777" w:rsidR="003723BF" w:rsidRPr="000C281C" w:rsidRDefault="003723BF" w:rsidP="000C281C">
            <w:pPr>
              <w:rPr>
                <w:sz w:val="24"/>
                <w:szCs w:val="24"/>
              </w:rPr>
            </w:pPr>
            <w:r w:rsidRPr="000C281C">
              <w:rPr>
                <w:sz w:val="24"/>
                <w:szCs w:val="24"/>
              </w:rPr>
              <w:t>Беззнаковая</w:t>
            </w:r>
          </w:p>
        </w:tc>
      </w:tr>
      <w:tr w:rsidR="003723BF" w:rsidRPr="000C281C" w14:paraId="7725DCDF" w14:textId="77777777" w:rsidTr="00EA0300">
        <w:trPr>
          <w:trHeight w:val="303"/>
          <w:jc w:val="center"/>
        </w:trPr>
        <w:tc>
          <w:tcPr>
            <w:tcW w:w="969" w:type="dxa"/>
            <w:vAlign w:val="center"/>
          </w:tcPr>
          <w:p w14:paraId="737946A6" w14:textId="5086906C" w:rsidR="003723BF" w:rsidRPr="000C281C" w:rsidRDefault="00A0500F" w:rsidP="000C281C">
            <w:pPr>
              <w:jc w:val="center"/>
              <w:rPr>
                <w:sz w:val="24"/>
                <w:szCs w:val="24"/>
                <w:vertAlign w:val="subscript"/>
              </w:rPr>
            </w:pPr>
            <w:r>
              <w:rPr>
                <w:i/>
                <w:noProof/>
                <w:sz w:val="24"/>
                <w:szCs w:val="24"/>
              </w:rPr>
              <mc:AlternateContent>
                <mc:Choice Requires="wps">
                  <w:drawing>
                    <wp:anchor distT="0" distB="0" distL="114300" distR="114300" simplePos="0" relativeHeight="251595776" behindDoc="0" locked="1" layoutInCell="1" allowOverlap="1" wp14:anchorId="1F9AADCD" wp14:editId="44717AF3">
                      <wp:simplePos x="0" y="0"/>
                      <wp:positionH relativeFrom="column">
                        <wp:posOffset>-71755</wp:posOffset>
                      </wp:positionH>
                      <wp:positionV relativeFrom="paragraph">
                        <wp:posOffset>171450</wp:posOffset>
                      </wp:positionV>
                      <wp:extent cx="144145" cy="1270"/>
                      <wp:effectExtent l="0" t="0" r="8255" b="17780"/>
                      <wp:wrapNone/>
                      <wp:docPr id="526" name="Прямая соединительная линия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820AFA" id="Прямая соединительная линия 676"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5pt,13.5pt" to="5.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" strokeweight="1.5pt">
                      <w10:anchorlock/>
                    </v:line>
                  </w:pict>
                </mc:Fallback>
              </mc:AlternateConten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14:paraId="0E983961"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14:paraId="00DE0773"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60D065A5"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35D864DA"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49A1D271"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60130B52"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55A63390"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6414EEEE"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21F1594" w14:textId="77777777" w:rsidR="003723BF" w:rsidRPr="000C281C" w:rsidRDefault="003723BF" w:rsidP="000C281C">
            <w:pPr>
              <w:jc w:val="center"/>
              <w:rPr>
                <w:sz w:val="24"/>
                <w:szCs w:val="24"/>
              </w:rPr>
            </w:pPr>
          </w:p>
        </w:tc>
        <w:tc>
          <w:tcPr>
            <w:tcW w:w="1166" w:type="dxa"/>
            <w:vAlign w:val="center"/>
          </w:tcPr>
          <w:p w14:paraId="4D8B7E92" w14:textId="77777777"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14:paraId="7B837C87" w14:textId="1244CECC" w:rsidR="003723BF" w:rsidRPr="000C281C" w:rsidRDefault="00A0500F" w:rsidP="000C281C">
            <w:pPr>
              <w:jc w:val="center"/>
              <w:rPr>
                <w:sz w:val="24"/>
                <w:szCs w:val="24"/>
              </w:rPr>
            </w:pPr>
            <w:r>
              <w:rPr>
                <w:noProof/>
                <w:sz w:val="24"/>
                <w:szCs w:val="24"/>
              </w:rPr>
              <mc:AlternateContent>
                <mc:Choice Requires="wps">
                  <w:drawing>
                    <wp:anchor distT="0" distB="0" distL="114300" distR="114300" simplePos="0" relativeHeight="251596800" behindDoc="0" locked="1" layoutInCell="1" allowOverlap="1" wp14:anchorId="0C0A512A" wp14:editId="1EEA0169">
                      <wp:simplePos x="0" y="0"/>
                      <wp:positionH relativeFrom="column">
                        <wp:posOffset>22225</wp:posOffset>
                      </wp:positionH>
                      <wp:positionV relativeFrom="paragraph">
                        <wp:posOffset>158115</wp:posOffset>
                      </wp:positionV>
                      <wp:extent cx="144145" cy="1270"/>
                      <wp:effectExtent l="0" t="0" r="8255" b="17780"/>
                      <wp:wrapNone/>
                      <wp:docPr id="525" name="Прямая соединительная линия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A80728" id="Прямая соединительная линия 674"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" strokeweight="1.5pt">
                      <w10:anchorlock/>
                    </v:line>
                  </w:pict>
                </mc:Fallback>
              </mc:AlternateContent>
            </w:r>
          </w:p>
        </w:tc>
        <w:tc>
          <w:tcPr>
            <w:tcW w:w="1569" w:type="dxa"/>
            <w:vAlign w:val="center"/>
          </w:tcPr>
          <w:p w14:paraId="7E4D50E8" w14:textId="77777777" w:rsidR="003723BF" w:rsidRPr="000C281C" w:rsidRDefault="003723BF" w:rsidP="000C281C">
            <w:pPr>
              <w:jc w:val="center"/>
              <w:rPr>
                <w:sz w:val="24"/>
                <w:szCs w:val="24"/>
                <w:lang w:val="en-US"/>
              </w:rPr>
            </w:pPr>
            <w:r w:rsidRPr="000C281C">
              <w:rPr>
                <w:sz w:val="24"/>
                <w:szCs w:val="24"/>
                <w:lang w:val="en-US"/>
              </w:rPr>
              <w:t>67</w:t>
            </w:r>
          </w:p>
        </w:tc>
      </w:tr>
      <w:tr w:rsidR="003723BF" w:rsidRPr="000C281C" w14:paraId="07AB6A7B" w14:textId="77777777" w:rsidTr="00EA0300">
        <w:trPr>
          <w:trHeight w:val="287"/>
          <w:jc w:val="center"/>
        </w:trPr>
        <w:tc>
          <w:tcPr>
            <w:tcW w:w="969" w:type="dxa"/>
            <w:tcBorders>
              <w:bottom w:val="single" w:sz="12" w:space="0" w:color="auto"/>
            </w:tcBorders>
            <w:vAlign w:val="center"/>
          </w:tcPr>
          <w:p w14:paraId="02975C50" w14:textId="77777777"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14:paraId="03BD21F0"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09CBA280" w14:textId="77777777"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14:paraId="6425B658"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15D14536"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1858E324"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250E8A3C"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39D9F571"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79A9BB20" w14:textId="77777777" w:rsidR="003723BF" w:rsidRPr="000C281C" w:rsidRDefault="003723BF" w:rsidP="000C281C">
            <w:pPr>
              <w:jc w:val="center"/>
              <w:rPr>
                <w:sz w:val="24"/>
                <w:szCs w:val="24"/>
              </w:rPr>
            </w:pPr>
            <w:r w:rsidRPr="000C281C">
              <w:rPr>
                <w:sz w:val="24"/>
                <w:szCs w:val="24"/>
              </w:rPr>
              <w:t>0</w:t>
            </w:r>
          </w:p>
        </w:tc>
        <w:tc>
          <w:tcPr>
            <w:tcW w:w="0" w:type="auto"/>
            <w:vAlign w:val="center"/>
          </w:tcPr>
          <w:p w14:paraId="7F7CBAF9" w14:textId="7593EBA5" w:rsidR="003723BF" w:rsidRPr="000C281C" w:rsidRDefault="00A0500F" w:rsidP="000C281C">
            <w:pPr>
              <w:jc w:val="center"/>
              <w:rPr>
                <w:sz w:val="24"/>
                <w:szCs w:val="24"/>
              </w:rPr>
            </w:pPr>
            <w:r>
              <w:rPr>
                <w:noProof/>
                <w:sz w:val="24"/>
                <w:szCs w:val="24"/>
              </w:rPr>
              <mc:AlternateContent>
                <mc:Choice Requires="wps">
                  <w:drawing>
                    <wp:anchor distT="0" distB="0" distL="114300" distR="114300" simplePos="0" relativeHeight="251597824" behindDoc="0" locked="1" layoutInCell="1" allowOverlap="1" wp14:anchorId="02D87AE0" wp14:editId="7ACBC00F">
                      <wp:simplePos x="0" y="0"/>
                      <wp:positionH relativeFrom="column">
                        <wp:posOffset>3810</wp:posOffset>
                      </wp:positionH>
                      <wp:positionV relativeFrom="paragraph">
                        <wp:posOffset>-1270</wp:posOffset>
                      </wp:positionV>
                      <wp:extent cx="144145" cy="1270"/>
                      <wp:effectExtent l="0" t="0" r="8255" b="17780"/>
                      <wp:wrapNone/>
                      <wp:docPr id="524" name="Прямая соединительная линия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4E5F69" id="Прямая соединительная линия 672"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" strokeweight="1.5pt">
                      <w10:anchorlock/>
                    </v:line>
                  </w:pict>
                </mc:Fallback>
              </mc:AlternateContent>
            </w:r>
          </w:p>
        </w:tc>
        <w:tc>
          <w:tcPr>
            <w:tcW w:w="1166" w:type="dxa"/>
            <w:tcBorders>
              <w:bottom w:val="single" w:sz="12" w:space="0" w:color="auto"/>
            </w:tcBorders>
            <w:vAlign w:val="center"/>
          </w:tcPr>
          <w:p w14:paraId="6F1DE880" w14:textId="77777777"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14:paraId="696D750D" w14:textId="77777777" w:rsidR="003723BF" w:rsidRPr="000C281C" w:rsidRDefault="003723BF" w:rsidP="000C281C">
            <w:pPr>
              <w:jc w:val="center"/>
              <w:rPr>
                <w:sz w:val="24"/>
                <w:szCs w:val="24"/>
              </w:rPr>
            </w:pPr>
          </w:p>
        </w:tc>
        <w:tc>
          <w:tcPr>
            <w:tcW w:w="1569" w:type="dxa"/>
            <w:tcBorders>
              <w:bottom w:val="single" w:sz="12" w:space="0" w:color="auto"/>
            </w:tcBorders>
            <w:vAlign w:val="center"/>
          </w:tcPr>
          <w:p w14:paraId="27306BFC" w14:textId="77777777" w:rsidR="003723BF" w:rsidRPr="000C281C" w:rsidRDefault="003723BF" w:rsidP="000C281C">
            <w:pPr>
              <w:jc w:val="center"/>
              <w:rPr>
                <w:sz w:val="24"/>
                <w:szCs w:val="24"/>
                <w:lang w:val="en-US"/>
              </w:rPr>
            </w:pPr>
            <w:r w:rsidRPr="000C281C">
              <w:rPr>
                <w:sz w:val="24"/>
                <w:szCs w:val="24"/>
                <w:lang w:val="en-US"/>
              </w:rPr>
              <w:t>192</w:t>
            </w:r>
          </w:p>
        </w:tc>
      </w:tr>
      <w:tr w:rsidR="003723BF" w:rsidRPr="000C281C" w14:paraId="18CEC6CA" w14:textId="77777777" w:rsidTr="00EA0300">
        <w:trPr>
          <w:trHeight w:val="118"/>
          <w:jc w:val="center"/>
        </w:trPr>
        <w:tc>
          <w:tcPr>
            <w:tcW w:w="969" w:type="dxa"/>
            <w:tcBorders>
              <w:top w:val="single" w:sz="12" w:space="0" w:color="auto"/>
              <w:bottom w:val="single" w:sz="12" w:space="0" w:color="auto"/>
            </w:tcBorders>
            <w:vAlign w:val="center"/>
          </w:tcPr>
          <w:p w14:paraId="5620B28B" w14:textId="77777777"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14:paraId="3F6E71BC"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0B0E2113"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38179F55"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7D485A04"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5BB238FF"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5F417E0E"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6E8DBCBE"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14:paraId="4E8EC72C" w14:textId="77777777" w:rsidR="003723BF" w:rsidRPr="000C281C" w:rsidRDefault="003723BF" w:rsidP="000C281C">
            <w:pPr>
              <w:jc w:val="center"/>
              <w:rPr>
                <w:sz w:val="24"/>
                <w:szCs w:val="24"/>
              </w:rPr>
            </w:pPr>
            <w:r w:rsidRPr="000C281C">
              <w:rPr>
                <w:sz w:val="24"/>
                <w:szCs w:val="24"/>
              </w:rPr>
              <w:t>1</w:t>
            </w:r>
          </w:p>
        </w:tc>
        <w:tc>
          <w:tcPr>
            <w:tcW w:w="0" w:type="auto"/>
            <w:vAlign w:val="center"/>
          </w:tcPr>
          <w:p w14:paraId="567BD074" w14:textId="77777777"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14:paraId="66F8DA70" w14:textId="77777777" w:rsidR="003723BF" w:rsidRPr="000C281C" w:rsidRDefault="003723BF" w:rsidP="000C281C">
            <w:pPr>
              <w:jc w:val="center"/>
              <w:rPr>
                <w:sz w:val="24"/>
                <w:szCs w:val="24"/>
              </w:rPr>
            </w:pPr>
          </w:p>
        </w:tc>
        <w:tc>
          <w:tcPr>
            <w:tcW w:w="302" w:type="dxa"/>
            <w:vAlign w:val="center"/>
          </w:tcPr>
          <w:p w14:paraId="73E0F4E5" w14:textId="77777777"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14:paraId="181FD8D9" w14:textId="77777777"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14:paraId="64A8609D" w14:textId="77777777" w:rsidTr="00EA0300">
        <w:trPr>
          <w:trHeight w:val="118"/>
          <w:jc w:val="center"/>
        </w:trPr>
        <w:tc>
          <w:tcPr>
            <w:tcW w:w="969" w:type="dxa"/>
            <w:tcBorders>
              <w:top w:val="single" w:sz="12" w:space="0" w:color="auto"/>
            </w:tcBorders>
            <w:vAlign w:val="center"/>
          </w:tcPr>
          <w:p w14:paraId="4FACF193" w14:textId="77777777"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14:paraId="38BC651A"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2E7F61F9"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67DE6AE4"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AB79A13"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09E9E4C"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702BA9D1"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61E9975"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14:paraId="6EF1F1F2"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52DBC5F4" w14:textId="77777777" w:rsidR="003723BF" w:rsidRPr="000C281C" w:rsidRDefault="003723BF" w:rsidP="000C281C">
            <w:pPr>
              <w:jc w:val="center"/>
              <w:rPr>
                <w:sz w:val="24"/>
                <w:szCs w:val="24"/>
              </w:rPr>
            </w:pPr>
          </w:p>
        </w:tc>
        <w:tc>
          <w:tcPr>
            <w:tcW w:w="1166" w:type="dxa"/>
            <w:tcBorders>
              <w:top w:val="single" w:sz="12" w:space="0" w:color="auto"/>
            </w:tcBorders>
            <w:vAlign w:val="center"/>
          </w:tcPr>
          <w:p w14:paraId="5445F0FD" w14:textId="77777777"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14:paraId="1A3B0177" w14:textId="77777777" w:rsidR="003723BF" w:rsidRPr="000C281C" w:rsidRDefault="003723BF" w:rsidP="000C281C">
            <w:pPr>
              <w:jc w:val="center"/>
              <w:rPr>
                <w:sz w:val="24"/>
                <w:szCs w:val="24"/>
              </w:rPr>
            </w:pPr>
          </w:p>
        </w:tc>
        <w:tc>
          <w:tcPr>
            <w:tcW w:w="1569" w:type="dxa"/>
            <w:tcBorders>
              <w:top w:val="single" w:sz="12" w:space="0" w:color="auto"/>
            </w:tcBorders>
            <w:vAlign w:val="center"/>
          </w:tcPr>
          <w:p w14:paraId="64B3E6C1" w14:textId="77777777"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14:paraId="29008494" w14:textId="77777777" w:rsidTr="00EA0300">
        <w:trPr>
          <w:trHeight w:val="546"/>
        </w:trPr>
        <w:tc>
          <w:tcPr>
            <w:tcW w:w="0" w:type="auto"/>
            <w:vAlign w:val="center"/>
          </w:tcPr>
          <w:p w14:paraId="2A8F5375" w14:textId="77777777"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578182F9" w14:textId="77777777"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14:paraId="1E8A71A3" w14:textId="77777777"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0363243" w14:textId="77777777"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7A330915" w14:textId="77777777"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12F0552E" w14:textId="77777777"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13EAE474" w14:textId="77777777" w:rsidR="003723BF" w:rsidRDefault="003723BF" w:rsidP="003723BF">
      <w:pPr>
        <w:tabs>
          <w:tab w:val="left" w:pos="2480"/>
        </w:tabs>
        <w:ind w:hanging="180"/>
        <w:jc w:val="center"/>
        <w:rPr>
          <w:sz w:val="32"/>
          <w:szCs w:val="32"/>
          <w:lang w:val="en-US"/>
        </w:rPr>
      </w:pPr>
    </w:p>
    <w:p w14:paraId="354B02F1" w14:textId="77777777" w:rsidR="004D75BB" w:rsidRDefault="004D75BB" w:rsidP="003723BF">
      <w:pPr>
        <w:tabs>
          <w:tab w:val="left" w:pos="2480"/>
        </w:tabs>
        <w:ind w:hanging="180"/>
        <w:jc w:val="center"/>
        <w:rPr>
          <w:sz w:val="32"/>
          <w:szCs w:val="32"/>
          <w:lang w:val="en-US"/>
        </w:rPr>
      </w:pPr>
    </w:p>
    <w:p w14:paraId="19BCB85C" w14:textId="77777777"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 из старшего разряда</w:t>
      </w:r>
    </w:p>
    <w:p w14:paraId="77F96EF8" w14:textId="77777777"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14:paraId="37232039" w14:textId="77777777"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C13E10" w14:paraId="62FCC0A9" w14:textId="77777777" w:rsidTr="003723BF">
        <w:trPr>
          <w:trHeight w:val="287"/>
          <w:jc w:val="center"/>
        </w:trPr>
        <w:tc>
          <w:tcPr>
            <w:tcW w:w="3435" w:type="dxa"/>
            <w:gridSpan w:val="9"/>
            <w:vAlign w:val="center"/>
          </w:tcPr>
          <w:p w14:paraId="5997F58F" w14:textId="77777777"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14:paraId="35B45A66" w14:textId="77777777" w:rsidR="003723BF" w:rsidRPr="00C13E10" w:rsidRDefault="003723BF" w:rsidP="003723BF">
            <w:pPr>
              <w:jc w:val="center"/>
              <w:rPr>
                <w:sz w:val="24"/>
                <w:szCs w:val="24"/>
              </w:rPr>
            </w:pPr>
            <w:r w:rsidRPr="00C13E10">
              <w:rPr>
                <w:sz w:val="24"/>
                <w:szCs w:val="24"/>
              </w:rPr>
              <w:t>Интерпретации</w:t>
            </w:r>
          </w:p>
        </w:tc>
      </w:tr>
      <w:tr w:rsidR="003723BF" w:rsidRPr="00C13E10" w14:paraId="4E54913D" w14:textId="77777777" w:rsidTr="003723BF">
        <w:trPr>
          <w:trHeight w:val="287"/>
          <w:jc w:val="center"/>
        </w:trPr>
        <w:tc>
          <w:tcPr>
            <w:tcW w:w="635" w:type="dxa"/>
            <w:vAlign w:val="center"/>
          </w:tcPr>
          <w:p w14:paraId="157809C9" w14:textId="77777777" w:rsidR="003723BF" w:rsidRPr="00C13E10" w:rsidRDefault="003723BF" w:rsidP="003723BF">
            <w:pPr>
              <w:jc w:val="center"/>
              <w:rPr>
                <w:sz w:val="24"/>
                <w:szCs w:val="24"/>
              </w:rPr>
            </w:pPr>
          </w:p>
        </w:tc>
        <w:tc>
          <w:tcPr>
            <w:tcW w:w="0" w:type="auto"/>
            <w:vAlign w:val="center"/>
          </w:tcPr>
          <w:p w14:paraId="391C1732" w14:textId="0BA897CD" w:rsidR="003723BF" w:rsidRPr="00C13E10" w:rsidRDefault="00A0500F" w:rsidP="003723BF">
            <w:pPr>
              <w:jc w:val="center"/>
              <w:rPr>
                <w:sz w:val="24"/>
                <w:szCs w:val="24"/>
              </w:rPr>
            </w:pPr>
            <w:r>
              <w:rPr>
                <w:noProof/>
              </w:rPr>
              <mc:AlternateContent>
                <mc:Choice Requires="wps">
                  <w:drawing>
                    <wp:anchor distT="0" distB="0" distL="114300" distR="114300" simplePos="0" relativeHeight="251622400" behindDoc="0" locked="1" layoutInCell="1" allowOverlap="1" wp14:anchorId="45EE82D8" wp14:editId="5225B549">
                      <wp:simplePos x="0" y="0"/>
                      <wp:positionH relativeFrom="column">
                        <wp:posOffset>-155575</wp:posOffset>
                      </wp:positionH>
                      <wp:positionV relativeFrom="paragraph">
                        <wp:posOffset>60960</wp:posOffset>
                      </wp:positionV>
                      <wp:extent cx="228600" cy="114300"/>
                      <wp:effectExtent l="0" t="0" r="0" b="0"/>
                      <wp:wrapNone/>
                      <wp:docPr id="630" name="Полилиния 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65 w 3636"/>
                                  <a:gd name="T1" fmla="*/ 810 h 975"/>
                                  <a:gd name="T2" fmla="*/ 420 w 3636"/>
                                  <a:gd name="T3" fmla="*/ 600 h 975"/>
                                  <a:gd name="T4" fmla="*/ 735 w 3636"/>
                                  <a:gd name="T5" fmla="*/ 390 h 975"/>
                                  <a:gd name="T6" fmla="*/ 915 w 3636"/>
                                  <a:gd name="T7" fmla="*/ 285 h 975"/>
                                  <a:gd name="T8" fmla="*/ 1815 w 3636"/>
                                  <a:gd name="T9" fmla="*/ 0 h 975"/>
                                  <a:gd name="T10" fmla="*/ 2505 w 3636"/>
                                  <a:gd name="T11" fmla="*/ 120 h 975"/>
                                  <a:gd name="T12" fmla="*/ 2625 w 3636"/>
                                  <a:gd name="T13" fmla="*/ 210 h 975"/>
                                  <a:gd name="T14" fmla="*/ 3030 w 3636"/>
                                  <a:gd name="T15" fmla="*/ 405 h 975"/>
                                  <a:gd name="T16" fmla="*/ 3195 w 3636"/>
                                  <a:gd name="T17" fmla="*/ 495 h 975"/>
                                  <a:gd name="T18" fmla="*/ 3390 w 3636"/>
                                  <a:gd name="T19" fmla="*/ 660 h 975"/>
                                  <a:gd name="T20" fmla="*/ 3510 w 3636"/>
                                  <a:gd name="T21" fmla="*/ 750 h 975"/>
                                  <a:gd name="T22" fmla="*/ 3585 w 3636"/>
                                  <a:gd name="T23" fmla="*/ 825 h 975"/>
                                  <a:gd name="T24" fmla="*/ 3585 w 3636"/>
                                  <a:gd name="T25" fmla="*/ 855 h 975"/>
                                  <a:gd name="T26" fmla="*/ 3270 w 3636"/>
                                  <a:gd name="T27" fmla="*/ 750 h 975"/>
                                  <a:gd name="T28" fmla="*/ 3510 w 3636"/>
                                  <a:gd name="T29" fmla="*/ 570 h 975"/>
                                  <a:gd name="T30" fmla="*/ 3555 w 3636"/>
                                  <a:gd name="T31" fmla="*/ 570 h 975"/>
                                  <a:gd name="T32" fmla="*/ 3570 w 3636"/>
                                  <a:gd name="T33" fmla="*/ 840 h 975"/>
                                  <a:gd name="T34" fmla="*/ 3255 w 3636"/>
                                  <a:gd name="T35" fmla="*/ 780 h 975"/>
                                  <a:gd name="T36" fmla="*/ 3360 w 3636"/>
                                  <a:gd name="T37" fmla="*/ 630 h 975"/>
                                  <a:gd name="T38" fmla="*/ 3480 w 3636"/>
                                  <a:gd name="T39" fmla="*/ 525 h 975"/>
                                  <a:gd name="T40" fmla="*/ 3510 w 3636"/>
                                  <a:gd name="T41" fmla="*/ 735 h 975"/>
                                  <a:gd name="T42" fmla="*/ 3405 w 3636"/>
                                  <a:gd name="T43" fmla="*/ 675 h 975"/>
                                  <a:gd name="T44" fmla="*/ 3330 w 3636"/>
                                  <a:gd name="T45" fmla="*/ 750 h 975"/>
                                  <a:gd name="T46" fmla="*/ 3450 w 3636"/>
                                  <a:gd name="T47" fmla="*/ 660 h 975"/>
                                  <a:gd name="T48" fmla="*/ 3510 w 3636"/>
                                  <a:gd name="T49" fmla="*/ 705 h 975"/>
                                  <a:gd name="T50" fmla="*/ 3525 w 3636"/>
                                  <a:gd name="T51" fmla="*/ 750 h 975"/>
                                  <a:gd name="T52" fmla="*/ 3525 w 3636"/>
                                  <a:gd name="T53" fmla="*/ 735 h 975"/>
                                  <a:gd name="T54" fmla="*/ 3540 w 3636"/>
                                  <a:gd name="T55" fmla="*/ 705 h 975"/>
                                  <a:gd name="T56" fmla="*/ 3480 w 3636"/>
                                  <a:gd name="T57" fmla="*/ 675 h 975"/>
                                  <a:gd name="T58" fmla="*/ 3480 w 3636"/>
                                  <a:gd name="T59" fmla="*/ 660 h 975"/>
                                  <a:gd name="T60" fmla="*/ 3450 w 3636"/>
                                  <a:gd name="T61" fmla="*/ 645 h 975"/>
                                  <a:gd name="T62" fmla="*/ 3375 w 3636"/>
                                  <a:gd name="T63" fmla="*/ 810 h 975"/>
                                  <a:gd name="T64" fmla="*/ 3270 w 3636"/>
                                  <a:gd name="T65" fmla="*/ 780 h 975"/>
                                  <a:gd name="T66" fmla="*/ 3495 w 3636"/>
                                  <a:gd name="T67" fmla="*/ 645 h 975"/>
                                  <a:gd name="T68" fmla="*/ 3555 w 3636"/>
                                  <a:gd name="T69" fmla="*/ 855 h 975"/>
                                  <a:gd name="T70" fmla="*/ 3360 w 3636"/>
                                  <a:gd name="T71" fmla="*/ 780 h 975"/>
                                  <a:gd name="T72" fmla="*/ 3390 w 3636"/>
                                  <a:gd name="T73" fmla="*/ 645 h 975"/>
                                  <a:gd name="T74" fmla="*/ 3255 w 3636"/>
                                  <a:gd name="T75" fmla="*/ 795 h 975"/>
                                  <a:gd name="T76" fmla="*/ 3420 w 3636"/>
                                  <a:gd name="T77" fmla="*/ 810 h 975"/>
                                  <a:gd name="T78" fmla="*/ 3555 w 3636"/>
                                  <a:gd name="T79" fmla="*/ 855 h 975"/>
                                  <a:gd name="T80" fmla="*/ 3630 w 3636"/>
                                  <a:gd name="T81" fmla="*/ 915 h 975"/>
                                  <a:gd name="T82" fmla="*/ 3585 w 3636"/>
                                  <a:gd name="T83" fmla="*/ 750 h 975"/>
                                  <a:gd name="T84" fmla="*/ 3615 w 3636"/>
                                  <a:gd name="T85" fmla="*/ 915 h 975"/>
                                  <a:gd name="T86" fmla="*/ 3540 w 3636"/>
                                  <a:gd name="T87" fmla="*/ 855 h 975"/>
                                  <a:gd name="T88" fmla="*/ 3405 w 3636"/>
                                  <a:gd name="T89" fmla="*/ 795 h 975"/>
                                  <a:gd name="T90" fmla="*/ 3345 w 3636"/>
                                  <a:gd name="T91" fmla="*/ 810 h 975"/>
                                  <a:gd name="T92" fmla="*/ 3555 w 3636"/>
                                  <a:gd name="T93" fmla="*/ 885 h 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636" h="975">
                                    <a:moveTo>
                                      <a:pt x="0" y="975"/>
                                    </a:moveTo>
                                    <a:cubicBezTo>
                                      <a:pt x="50" y="925"/>
                                      <a:pt x="106" y="849"/>
                                      <a:pt x="165" y="810"/>
                                    </a:cubicBezTo>
                                    <a:cubicBezTo>
                                      <a:pt x="215" y="734"/>
                                      <a:pt x="300" y="695"/>
                                      <a:pt x="375" y="645"/>
                                    </a:cubicBezTo>
                                    <a:cubicBezTo>
                                      <a:pt x="393" y="633"/>
                                      <a:pt x="403" y="613"/>
                                      <a:pt x="420" y="600"/>
                                    </a:cubicBezTo>
                                    <a:cubicBezTo>
                                      <a:pt x="463" y="567"/>
                                      <a:pt x="510" y="540"/>
                                      <a:pt x="555" y="510"/>
                                    </a:cubicBezTo>
                                    <a:cubicBezTo>
                                      <a:pt x="611" y="473"/>
                                      <a:pt x="688" y="437"/>
                                      <a:pt x="735" y="390"/>
                                    </a:cubicBezTo>
                                    <a:cubicBezTo>
                                      <a:pt x="750" y="375"/>
                                      <a:pt x="762" y="357"/>
                                      <a:pt x="780" y="345"/>
                                    </a:cubicBezTo>
                                    <a:cubicBezTo>
                                      <a:pt x="819" y="319"/>
                                      <a:pt x="874" y="308"/>
                                      <a:pt x="915" y="285"/>
                                    </a:cubicBezTo>
                                    <a:cubicBezTo>
                                      <a:pt x="993" y="241"/>
                                      <a:pt x="1059" y="186"/>
                                      <a:pt x="1140" y="150"/>
                                    </a:cubicBezTo>
                                    <a:cubicBezTo>
                                      <a:pt x="1352" y="56"/>
                                      <a:pt x="1589" y="28"/>
                                      <a:pt x="1815" y="0"/>
                                    </a:cubicBezTo>
                                    <a:cubicBezTo>
                                      <a:pt x="1986" y="11"/>
                                      <a:pt x="2142" y="36"/>
                                      <a:pt x="2310" y="60"/>
                                    </a:cubicBezTo>
                                    <a:cubicBezTo>
                                      <a:pt x="2368" y="79"/>
                                      <a:pt x="2455" y="87"/>
                                      <a:pt x="2505" y="120"/>
                                    </a:cubicBezTo>
                                    <a:cubicBezTo>
                                      <a:pt x="2563" y="159"/>
                                      <a:pt x="2533" y="144"/>
                                      <a:pt x="2595" y="165"/>
                                    </a:cubicBezTo>
                                    <a:cubicBezTo>
                                      <a:pt x="2605" y="180"/>
                                      <a:pt x="2610" y="200"/>
                                      <a:pt x="2625" y="210"/>
                                    </a:cubicBezTo>
                                    <a:cubicBezTo>
                                      <a:pt x="2676" y="242"/>
                                      <a:pt x="2755" y="236"/>
                                      <a:pt x="2805" y="270"/>
                                    </a:cubicBezTo>
                                    <a:cubicBezTo>
                                      <a:pt x="2878" y="318"/>
                                      <a:pt x="2947" y="377"/>
                                      <a:pt x="3030" y="405"/>
                                    </a:cubicBezTo>
                                    <a:cubicBezTo>
                                      <a:pt x="3087" y="448"/>
                                      <a:pt x="3086" y="453"/>
                                      <a:pt x="3150" y="480"/>
                                    </a:cubicBezTo>
                                    <a:cubicBezTo>
                                      <a:pt x="3165" y="486"/>
                                      <a:pt x="3181" y="487"/>
                                      <a:pt x="3195" y="495"/>
                                    </a:cubicBezTo>
                                    <a:cubicBezTo>
                                      <a:pt x="3227" y="513"/>
                                      <a:pt x="3285" y="555"/>
                                      <a:pt x="3285" y="555"/>
                                    </a:cubicBezTo>
                                    <a:cubicBezTo>
                                      <a:pt x="3311" y="634"/>
                                      <a:pt x="3287" y="591"/>
                                      <a:pt x="3390" y="660"/>
                                    </a:cubicBezTo>
                                    <a:cubicBezTo>
                                      <a:pt x="3405" y="670"/>
                                      <a:pt x="3435" y="690"/>
                                      <a:pt x="3435" y="690"/>
                                    </a:cubicBezTo>
                                    <a:cubicBezTo>
                                      <a:pt x="3521" y="819"/>
                                      <a:pt x="3406" y="667"/>
                                      <a:pt x="3510" y="750"/>
                                    </a:cubicBezTo>
                                    <a:cubicBezTo>
                                      <a:pt x="3524" y="761"/>
                                      <a:pt x="3527" y="782"/>
                                      <a:pt x="3540" y="795"/>
                                    </a:cubicBezTo>
                                    <a:cubicBezTo>
                                      <a:pt x="3553" y="808"/>
                                      <a:pt x="3571" y="813"/>
                                      <a:pt x="3585" y="825"/>
                                    </a:cubicBezTo>
                                    <a:cubicBezTo>
                                      <a:pt x="3601" y="839"/>
                                      <a:pt x="3630" y="849"/>
                                      <a:pt x="3630" y="870"/>
                                    </a:cubicBezTo>
                                    <a:cubicBezTo>
                                      <a:pt x="3630" y="886"/>
                                      <a:pt x="3599" y="862"/>
                                      <a:pt x="3585" y="855"/>
                                    </a:cubicBezTo>
                                    <a:cubicBezTo>
                                      <a:pt x="3569" y="847"/>
                                      <a:pt x="3556" y="832"/>
                                      <a:pt x="3540" y="825"/>
                                    </a:cubicBezTo>
                                    <a:cubicBezTo>
                                      <a:pt x="3451" y="785"/>
                                      <a:pt x="3361" y="780"/>
                                      <a:pt x="3270" y="750"/>
                                    </a:cubicBezTo>
                                    <a:cubicBezTo>
                                      <a:pt x="3348" y="634"/>
                                      <a:pt x="3296" y="671"/>
                                      <a:pt x="3420" y="630"/>
                                    </a:cubicBezTo>
                                    <a:cubicBezTo>
                                      <a:pt x="3454" y="619"/>
                                      <a:pt x="3510" y="570"/>
                                      <a:pt x="3510" y="570"/>
                                    </a:cubicBezTo>
                                    <a:cubicBezTo>
                                      <a:pt x="3520" y="555"/>
                                      <a:pt x="3522" y="525"/>
                                      <a:pt x="3540" y="525"/>
                                    </a:cubicBezTo>
                                    <a:cubicBezTo>
                                      <a:pt x="3556" y="525"/>
                                      <a:pt x="3551" y="555"/>
                                      <a:pt x="3555" y="570"/>
                                    </a:cubicBezTo>
                                    <a:cubicBezTo>
                                      <a:pt x="3569" y="619"/>
                                      <a:pt x="3575" y="653"/>
                                      <a:pt x="3585" y="705"/>
                                    </a:cubicBezTo>
                                    <a:cubicBezTo>
                                      <a:pt x="3580" y="750"/>
                                      <a:pt x="3590" y="800"/>
                                      <a:pt x="3570" y="840"/>
                                    </a:cubicBezTo>
                                    <a:cubicBezTo>
                                      <a:pt x="3563" y="854"/>
                                      <a:pt x="3540" y="828"/>
                                      <a:pt x="3525" y="825"/>
                                    </a:cubicBezTo>
                                    <a:cubicBezTo>
                                      <a:pt x="3435" y="805"/>
                                      <a:pt x="3344" y="802"/>
                                      <a:pt x="3255" y="780"/>
                                    </a:cubicBezTo>
                                    <a:cubicBezTo>
                                      <a:pt x="3303" y="709"/>
                                      <a:pt x="3279" y="752"/>
                                      <a:pt x="3315" y="645"/>
                                    </a:cubicBezTo>
                                    <a:cubicBezTo>
                                      <a:pt x="3320" y="630"/>
                                      <a:pt x="3346" y="638"/>
                                      <a:pt x="3360" y="630"/>
                                    </a:cubicBezTo>
                                    <a:cubicBezTo>
                                      <a:pt x="3392" y="612"/>
                                      <a:pt x="3450" y="570"/>
                                      <a:pt x="3450" y="570"/>
                                    </a:cubicBezTo>
                                    <a:cubicBezTo>
                                      <a:pt x="3460" y="555"/>
                                      <a:pt x="3466" y="536"/>
                                      <a:pt x="3480" y="525"/>
                                    </a:cubicBezTo>
                                    <a:cubicBezTo>
                                      <a:pt x="3492" y="515"/>
                                      <a:pt x="3523" y="494"/>
                                      <a:pt x="3525" y="510"/>
                                    </a:cubicBezTo>
                                    <a:cubicBezTo>
                                      <a:pt x="3536" y="584"/>
                                      <a:pt x="3515" y="660"/>
                                      <a:pt x="3510" y="735"/>
                                    </a:cubicBezTo>
                                    <a:cubicBezTo>
                                      <a:pt x="3433" y="709"/>
                                      <a:pt x="3350" y="739"/>
                                      <a:pt x="3270" y="750"/>
                                    </a:cubicBezTo>
                                    <a:cubicBezTo>
                                      <a:pt x="3349" y="724"/>
                                      <a:pt x="3302" y="744"/>
                                      <a:pt x="3405" y="675"/>
                                    </a:cubicBezTo>
                                    <a:cubicBezTo>
                                      <a:pt x="3420" y="665"/>
                                      <a:pt x="3360" y="705"/>
                                      <a:pt x="3360" y="705"/>
                                    </a:cubicBezTo>
                                    <a:cubicBezTo>
                                      <a:pt x="3350" y="720"/>
                                      <a:pt x="3317" y="737"/>
                                      <a:pt x="3330" y="750"/>
                                    </a:cubicBezTo>
                                    <a:cubicBezTo>
                                      <a:pt x="3369" y="789"/>
                                      <a:pt x="3412" y="701"/>
                                      <a:pt x="3420" y="690"/>
                                    </a:cubicBezTo>
                                    <a:cubicBezTo>
                                      <a:pt x="3385" y="830"/>
                                      <a:pt x="3439" y="692"/>
                                      <a:pt x="3450" y="660"/>
                                    </a:cubicBezTo>
                                    <a:cubicBezTo>
                                      <a:pt x="3487" y="770"/>
                                      <a:pt x="3472" y="719"/>
                                      <a:pt x="3495" y="810"/>
                                    </a:cubicBezTo>
                                    <a:cubicBezTo>
                                      <a:pt x="3500" y="775"/>
                                      <a:pt x="3476" y="716"/>
                                      <a:pt x="3510" y="705"/>
                                    </a:cubicBezTo>
                                    <a:cubicBezTo>
                                      <a:pt x="3540" y="695"/>
                                      <a:pt x="3530" y="765"/>
                                      <a:pt x="3540" y="795"/>
                                    </a:cubicBezTo>
                                    <a:cubicBezTo>
                                      <a:pt x="3545" y="810"/>
                                      <a:pt x="3530" y="765"/>
                                      <a:pt x="3525" y="750"/>
                                    </a:cubicBezTo>
                                    <a:cubicBezTo>
                                      <a:pt x="3518" y="730"/>
                                      <a:pt x="3510" y="711"/>
                                      <a:pt x="3510" y="690"/>
                                    </a:cubicBezTo>
                                    <a:cubicBezTo>
                                      <a:pt x="3510" y="674"/>
                                      <a:pt x="3520" y="720"/>
                                      <a:pt x="3525" y="735"/>
                                    </a:cubicBezTo>
                                    <a:cubicBezTo>
                                      <a:pt x="3540" y="689"/>
                                      <a:pt x="3555" y="622"/>
                                      <a:pt x="3555" y="780"/>
                                    </a:cubicBezTo>
                                    <a:cubicBezTo>
                                      <a:pt x="3555" y="805"/>
                                      <a:pt x="3546" y="730"/>
                                      <a:pt x="3540" y="705"/>
                                    </a:cubicBezTo>
                                    <a:cubicBezTo>
                                      <a:pt x="3536" y="690"/>
                                      <a:pt x="3530" y="675"/>
                                      <a:pt x="3525" y="660"/>
                                    </a:cubicBezTo>
                                    <a:cubicBezTo>
                                      <a:pt x="3510" y="665"/>
                                      <a:pt x="3491" y="664"/>
                                      <a:pt x="3480" y="675"/>
                                    </a:cubicBezTo>
                                    <a:cubicBezTo>
                                      <a:pt x="3469" y="686"/>
                                      <a:pt x="3465" y="736"/>
                                      <a:pt x="3465" y="720"/>
                                    </a:cubicBezTo>
                                    <a:cubicBezTo>
                                      <a:pt x="3465" y="699"/>
                                      <a:pt x="3475" y="680"/>
                                      <a:pt x="3480" y="660"/>
                                    </a:cubicBezTo>
                                    <a:cubicBezTo>
                                      <a:pt x="3475" y="640"/>
                                      <a:pt x="3483" y="609"/>
                                      <a:pt x="3465" y="600"/>
                                    </a:cubicBezTo>
                                    <a:cubicBezTo>
                                      <a:pt x="3451" y="593"/>
                                      <a:pt x="3454" y="630"/>
                                      <a:pt x="3450" y="645"/>
                                    </a:cubicBezTo>
                                    <a:cubicBezTo>
                                      <a:pt x="3424" y="747"/>
                                      <a:pt x="3458" y="697"/>
                                      <a:pt x="3390" y="765"/>
                                    </a:cubicBezTo>
                                    <a:cubicBezTo>
                                      <a:pt x="3385" y="780"/>
                                      <a:pt x="3364" y="799"/>
                                      <a:pt x="3375" y="810"/>
                                    </a:cubicBezTo>
                                    <a:cubicBezTo>
                                      <a:pt x="3386" y="821"/>
                                      <a:pt x="3435" y="799"/>
                                      <a:pt x="3420" y="795"/>
                                    </a:cubicBezTo>
                                    <a:cubicBezTo>
                                      <a:pt x="3372" y="781"/>
                                      <a:pt x="3320" y="785"/>
                                      <a:pt x="3270" y="780"/>
                                    </a:cubicBezTo>
                                    <a:cubicBezTo>
                                      <a:pt x="3317" y="749"/>
                                      <a:pt x="3353" y="698"/>
                                      <a:pt x="3405" y="675"/>
                                    </a:cubicBezTo>
                                    <a:cubicBezTo>
                                      <a:pt x="3434" y="662"/>
                                      <a:pt x="3465" y="655"/>
                                      <a:pt x="3495" y="645"/>
                                    </a:cubicBezTo>
                                    <a:cubicBezTo>
                                      <a:pt x="3510" y="640"/>
                                      <a:pt x="3540" y="630"/>
                                      <a:pt x="3540" y="630"/>
                                    </a:cubicBezTo>
                                    <a:cubicBezTo>
                                      <a:pt x="3558" y="738"/>
                                      <a:pt x="3573" y="746"/>
                                      <a:pt x="3555" y="855"/>
                                    </a:cubicBezTo>
                                    <a:cubicBezTo>
                                      <a:pt x="3521" y="847"/>
                                      <a:pt x="3427" y="825"/>
                                      <a:pt x="3405" y="810"/>
                                    </a:cubicBezTo>
                                    <a:cubicBezTo>
                                      <a:pt x="3390" y="800"/>
                                      <a:pt x="3376" y="787"/>
                                      <a:pt x="3360" y="780"/>
                                    </a:cubicBezTo>
                                    <a:cubicBezTo>
                                      <a:pt x="3331" y="767"/>
                                      <a:pt x="3270" y="750"/>
                                      <a:pt x="3270" y="750"/>
                                    </a:cubicBezTo>
                                    <a:cubicBezTo>
                                      <a:pt x="3319" y="717"/>
                                      <a:pt x="3341" y="678"/>
                                      <a:pt x="3390" y="645"/>
                                    </a:cubicBezTo>
                                    <a:cubicBezTo>
                                      <a:pt x="3390" y="645"/>
                                      <a:pt x="3360" y="665"/>
                                      <a:pt x="3345" y="675"/>
                                    </a:cubicBezTo>
                                    <a:cubicBezTo>
                                      <a:pt x="3325" y="734"/>
                                      <a:pt x="3307" y="760"/>
                                      <a:pt x="3255" y="795"/>
                                    </a:cubicBezTo>
                                    <a:cubicBezTo>
                                      <a:pt x="3375" y="835"/>
                                      <a:pt x="3225" y="795"/>
                                      <a:pt x="3345" y="795"/>
                                    </a:cubicBezTo>
                                    <a:cubicBezTo>
                                      <a:pt x="3370" y="795"/>
                                      <a:pt x="3395" y="803"/>
                                      <a:pt x="3420" y="810"/>
                                    </a:cubicBezTo>
                                    <a:cubicBezTo>
                                      <a:pt x="3451" y="818"/>
                                      <a:pt x="3480" y="830"/>
                                      <a:pt x="3510" y="840"/>
                                    </a:cubicBezTo>
                                    <a:cubicBezTo>
                                      <a:pt x="3525" y="845"/>
                                      <a:pt x="3555" y="855"/>
                                      <a:pt x="3555" y="855"/>
                                    </a:cubicBezTo>
                                    <a:cubicBezTo>
                                      <a:pt x="3565" y="870"/>
                                      <a:pt x="3571" y="889"/>
                                      <a:pt x="3585" y="900"/>
                                    </a:cubicBezTo>
                                    <a:cubicBezTo>
                                      <a:pt x="3597" y="910"/>
                                      <a:pt x="3627" y="931"/>
                                      <a:pt x="3630" y="915"/>
                                    </a:cubicBezTo>
                                    <a:cubicBezTo>
                                      <a:pt x="3636" y="884"/>
                                      <a:pt x="3610" y="855"/>
                                      <a:pt x="3600" y="825"/>
                                    </a:cubicBezTo>
                                    <a:cubicBezTo>
                                      <a:pt x="3592" y="801"/>
                                      <a:pt x="3585" y="725"/>
                                      <a:pt x="3585" y="750"/>
                                    </a:cubicBezTo>
                                    <a:cubicBezTo>
                                      <a:pt x="3585" y="785"/>
                                      <a:pt x="3594" y="820"/>
                                      <a:pt x="3600" y="855"/>
                                    </a:cubicBezTo>
                                    <a:cubicBezTo>
                                      <a:pt x="3604" y="875"/>
                                      <a:pt x="3626" y="898"/>
                                      <a:pt x="3615" y="915"/>
                                    </a:cubicBezTo>
                                    <a:cubicBezTo>
                                      <a:pt x="3606" y="928"/>
                                      <a:pt x="3585" y="905"/>
                                      <a:pt x="3570" y="900"/>
                                    </a:cubicBezTo>
                                    <a:cubicBezTo>
                                      <a:pt x="3560" y="885"/>
                                      <a:pt x="3555" y="865"/>
                                      <a:pt x="3540" y="855"/>
                                    </a:cubicBezTo>
                                    <a:cubicBezTo>
                                      <a:pt x="3513" y="838"/>
                                      <a:pt x="3476" y="843"/>
                                      <a:pt x="3450" y="825"/>
                                    </a:cubicBezTo>
                                    <a:cubicBezTo>
                                      <a:pt x="3435" y="815"/>
                                      <a:pt x="3420" y="805"/>
                                      <a:pt x="3405" y="795"/>
                                    </a:cubicBezTo>
                                    <a:cubicBezTo>
                                      <a:pt x="3390" y="785"/>
                                      <a:pt x="3467" y="821"/>
                                      <a:pt x="3450" y="825"/>
                                    </a:cubicBezTo>
                                    <a:cubicBezTo>
                                      <a:pt x="3416" y="834"/>
                                      <a:pt x="3380" y="810"/>
                                      <a:pt x="3345" y="810"/>
                                    </a:cubicBezTo>
                                    <a:cubicBezTo>
                                      <a:pt x="3324" y="810"/>
                                      <a:pt x="3385" y="819"/>
                                      <a:pt x="3405" y="825"/>
                                    </a:cubicBezTo>
                                    <a:cubicBezTo>
                                      <a:pt x="3448" y="838"/>
                                      <a:pt x="3520" y="850"/>
                                      <a:pt x="3555" y="8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1FAC5" id="Полилиния 630" o:spid="_x0000_s1026" style="position:absolute;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mc:Fallback>
              </mc:AlternateContent>
            </w:r>
          </w:p>
        </w:tc>
        <w:tc>
          <w:tcPr>
            <w:tcW w:w="0" w:type="auto"/>
            <w:vAlign w:val="center"/>
          </w:tcPr>
          <w:p w14:paraId="05B2B554" w14:textId="77777777" w:rsidR="003723BF" w:rsidRPr="00C13E10" w:rsidRDefault="003723BF" w:rsidP="003723BF">
            <w:pPr>
              <w:jc w:val="center"/>
              <w:rPr>
                <w:sz w:val="24"/>
                <w:szCs w:val="24"/>
              </w:rPr>
            </w:pPr>
          </w:p>
        </w:tc>
        <w:tc>
          <w:tcPr>
            <w:tcW w:w="0" w:type="auto"/>
            <w:vAlign w:val="center"/>
          </w:tcPr>
          <w:p w14:paraId="33E31B07" w14:textId="77777777" w:rsidR="003723BF" w:rsidRPr="00C13E10" w:rsidRDefault="003723BF" w:rsidP="003723BF">
            <w:pPr>
              <w:jc w:val="center"/>
              <w:rPr>
                <w:sz w:val="24"/>
                <w:szCs w:val="24"/>
              </w:rPr>
            </w:pPr>
          </w:p>
        </w:tc>
        <w:tc>
          <w:tcPr>
            <w:tcW w:w="0" w:type="auto"/>
            <w:vAlign w:val="center"/>
          </w:tcPr>
          <w:p w14:paraId="2A90A845" w14:textId="77777777" w:rsidR="003723BF" w:rsidRPr="00C13E10" w:rsidRDefault="003723BF" w:rsidP="003723BF">
            <w:pPr>
              <w:jc w:val="center"/>
              <w:rPr>
                <w:sz w:val="24"/>
                <w:szCs w:val="24"/>
              </w:rPr>
            </w:pPr>
          </w:p>
        </w:tc>
        <w:tc>
          <w:tcPr>
            <w:tcW w:w="0" w:type="auto"/>
            <w:vAlign w:val="center"/>
          </w:tcPr>
          <w:p w14:paraId="0A9438E9" w14:textId="77777777" w:rsidR="003723BF" w:rsidRPr="00C13E10" w:rsidRDefault="003723BF" w:rsidP="003723BF">
            <w:pPr>
              <w:jc w:val="center"/>
              <w:rPr>
                <w:sz w:val="24"/>
                <w:szCs w:val="24"/>
              </w:rPr>
            </w:pPr>
          </w:p>
        </w:tc>
        <w:tc>
          <w:tcPr>
            <w:tcW w:w="0" w:type="auto"/>
            <w:vAlign w:val="center"/>
          </w:tcPr>
          <w:p w14:paraId="7357EDF3" w14:textId="77777777" w:rsidR="003723BF" w:rsidRPr="00C13E10" w:rsidRDefault="003723BF" w:rsidP="003723BF">
            <w:pPr>
              <w:jc w:val="center"/>
              <w:rPr>
                <w:sz w:val="24"/>
                <w:szCs w:val="24"/>
              </w:rPr>
            </w:pPr>
          </w:p>
        </w:tc>
        <w:tc>
          <w:tcPr>
            <w:tcW w:w="0" w:type="auto"/>
            <w:vAlign w:val="center"/>
          </w:tcPr>
          <w:p w14:paraId="0F508309" w14:textId="77777777" w:rsidR="003723BF" w:rsidRPr="00C13E10" w:rsidRDefault="003723BF" w:rsidP="003723BF">
            <w:pPr>
              <w:jc w:val="center"/>
              <w:rPr>
                <w:sz w:val="24"/>
                <w:szCs w:val="24"/>
              </w:rPr>
            </w:pPr>
          </w:p>
        </w:tc>
        <w:tc>
          <w:tcPr>
            <w:tcW w:w="0" w:type="auto"/>
            <w:vAlign w:val="center"/>
          </w:tcPr>
          <w:p w14:paraId="1EBF9835" w14:textId="77777777" w:rsidR="003723BF" w:rsidRPr="00C13E10" w:rsidRDefault="003723BF" w:rsidP="003723BF">
            <w:pPr>
              <w:jc w:val="center"/>
              <w:rPr>
                <w:sz w:val="24"/>
                <w:szCs w:val="24"/>
              </w:rPr>
            </w:pPr>
          </w:p>
        </w:tc>
        <w:tc>
          <w:tcPr>
            <w:tcW w:w="0" w:type="auto"/>
            <w:vAlign w:val="center"/>
          </w:tcPr>
          <w:p w14:paraId="373EFBFA" w14:textId="77777777" w:rsidR="003723BF" w:rsidRPr="00C13E10" w:rsidRDefault="003723BF" w:rsidP="003723BF">
            <w:pPr>
              <w:jc w:val="center"/>
              <w:rPr>
                <w:sz w:val="24"/>
                <w:szCs w:val="24"/>
              </w:rPr>
            </w:pPr>
          </w:p>
        </w:tc>
        <w:tc>
          <w:tcPr>
            <w:tcW w:w="0" w:type="auto"/>
            <w:vAlign w:val="center"/>
          </w:tcPr>
          <w:p w14:paraId="06556DAE" w14:textId="77777777" w:rsidR="003723BF" w:rsidRPr="00C13E10" w:rsidRDefault="003723BF" w:rsidP="003723BF">
            <w:pPr>
              <w:jc w:val="center"/>
              <w:rPr>
                <w:sz w:val="24"/>
                <w:szCs w:val="24"/>
              </w:rPr>
            </w:pPr>
            <w:r w:rsidRPr="00C13E10">
              <w:rPr>
                <w:sz w:val="24"/>
                <w:szCs w:val="24"/>
              </w:rPr>
              <w:t>Знаковая</w:t>
            </w:r>
          </w:p>
        </w:tc>
        <w:tc>
          <w:tcPr>
            <w:tcW w:w="0" w:type="auto"/>
            <w:vAlign w:val="center"/>
          </w:tcPr>
          <w:p w14:paraId="165D671C" w14:textId="77777777" w:rsidR="003723BF" w:rsidRPr="00C13E10" w:rsidRDefault="003723BF" w:rsidP="003723BF">
            <w:pPr>
              <w:jc w:val="center"/>
              <w:rPr>
                <w:sz w:val="24"/>
                <w:szCs w:val="24"/>
              </w:rPr>
            </w:pPr>
          </w:p>
        </w:tc>
        <w:tc>
          <w:tcPr>
            <w:tcW w:w="0" w:type="auto"/>
            <w:vAlign w:val="center"/>
          </w:tcPr>
          <w:p w14:paraId="184947CF" w14:textId="77777777" w:rsidR="003723BF" w:rsidRPr="00C13E10" w:rsidRDefault="003723BF" w:rsidP="003723BF">
            <w:pPr>
              <w:jc w:val="center"/>
              <w:rPr>
                <w:sz w:val="24"/>
                <w:szCs w:val="24"/>
              </w:rPr>
            </w:pPr>
            <w:r w:rsidRPr="00C13E10">
              <w:rPr>
                <w:sz w:val="24"/>
                <w:szCs w:val="24"/>
              </w:rPr>
              <w:t>Беззнаковая</w:t>
            </w:r>
          </w:p>
        </w:tc>
      </w:tr>
      <w:tr w:rsidR="003723BF" w:rsidRPr="00C13E10" w14:paraId="4ED44677" w14:textId="77777777" w:rsidTr="003723BF">
        <w:trPr>
          <w:trHeight w:val="303"/>
          <w:jc w:val="center"/>
        </w:trPr>
        <w:tc>
          <w:tcPr>
            <w:tcW w:w="635" w:type="dxa"/>
            <w:vAlign w:val="center"/>
          </w:tcPr>
          <w:p w14:paraId="1D549E1D" w14:textId="587DDEDF" w:rsidR="003723BF" w:rsidRPr="00C13E10" w:rsidRDefault="00A0500F" w:rsidP="003723BF">
            <w:pPr>
              <w:jc w:val="center"/>
              <w:rPr>
                <w:sz w:val="24"/>
                <w:szCs w:val="24"/>
                <w:vertAlign w:val="subscript"/>
              </w:rPr>
            </w:pPr>
            <w:r>
              <w:rPr>
                <w:i/>
                <w:noProof/>
                <w:sz w:val="24"/>
                <w:szCs w:val="24"/>
              </w:rPr>
              <mc:AlternateContent>
                <mc:Choice Requires="wps">
                  <w:drawing>
                    <wp:anchor distT="0" distB="0" distL="114300" distR="114300" simplePos="0" relativeHeight="251599872" behindDoc="0" locked="1" layoutInCell="1" allowOverlap="1" wp14:anchorId="6A1E7D66" wp14:editId="2BF105F2">
                      <wp:simplePos x="0" y="0"/>
                      <wp:positionH relativeFrom="column">
                        <wp:posOffset>-167005</wp:posOffset>
                      </wp:positionH>
                      <wp:positionV relativeFrom="paragraph">
                        <wp:posOffset>167005</wp:posOffset>
                      </wp:positionV>
                      <wp:extent cx="144145" cy="1270"/>
                      <wp:effectExtent l="0" t="0" r="8255" b="17780"/>
                      <wp:wrapNone/>
                      <wp:docPr id="523" name="Прямая соединительная линия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BE5270" id="Прямая соединительная линия 669"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" strokeweight="1.5pt">
                      <w10:anchorlock/>
                    </v:line>
                  </w:pict>
                </mc:Fallback>
              </mc:AlternateConten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14:paraId="524286EA" w14:textId="77777777"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14:paraId="5D3EAAAE"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4826AFB9"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0F30363C"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479D5019"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916A0AD"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41F05A1"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6527EA32" w14:textId="77777777"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14:paraId="475071FB" w14:textId="77777777" w:rsidR="003723BF" w:rsidRPr="00C13E10" w:rsidRDefault="003723BF" w:rsidP="003723BF">
            <w:pPr>
              <w:jc w:val="center"/>
              <w:rPr>
                <w:sz w:val="24"/>
                <w:szCs w:val="24"/>
              </w:rPr>
            </w:pPr>
          </w:p>
        </w:tc>
        <w:tc>
          <w:tcPr>
            <w:tcW w:w="0" w:type="auto"/>
            <w:vAlign w:val="center"/>
          </w:tcPr>
          <w:p w14:paraId="743180A6" w14:textId="77777777" w:rsidR="003723BF" w:rsidRPr="00C13E10" w:rsidRDefault="003723BF" w:rsidP="003723BF">
            <w:pPr>
              <w:jc w:val="center"/>
              <w:rPr>
                <w:sz w:val="24"/>
                <w:szCs w:val="24"/>
              </w:rPr>
            </w:pPr>
            <w:r w:rsidRPr="00C13E10">
              <w:rPr>
                <w:sz w:val="24"/>
                <w:szCs w:val="24"/>
              </w:rPr>
              <w:t>77</w:t>
            </w:r>
          </w:p>
        </w:tc>
        <w:tc>
          <w:tcPr>
            <w:tcW w:w="0" w:type="auto"/>
            <w:vAlign w:val="center"/>
          </w:tcPr>
          <w:p w14:paraId="2A2151AC" w14:textId="2B7A6E6D" w:rsidR="003723BF" w:rsidRPr="00C13E10" w:rsidRDefault="00A0500F" w:rsidP="003723BF">
            <w:pPr>
              <w:jc w:val="center"/>
              <w:rPr>
                <w:sz w:val="24"/>
                <w:szCs w:val="24"/>
              </w:rPr>
            </w:pPr>
            <w:r>
              <w:rPr>
                <w:noProof/>
                <w:sz w:val="24"/>
                <w:szCs w:val="24"/>
              </w:rPr>
              <mc:AlternateContent>
                <mc:Choice Requires="wps">
                  <w:drawing>
                    <wp:anchor distT="0" distB="0" distL="114300" distR="114300" simplePos="0" relativeHeight="251600896" behindDoc="0" locked="1" layoutInCell="1" allowOverlap="1" wp14:anchorId="2EBD963C" wp14:editId="00C5487C">
                      <wp:simplePos x="0" y="0"/>
                      <wp:positionH relativeFrom="column">
                        <wp:posOffset>22225</wp:posOffset>
                      </wp:positionH>
                      <wp:positionV relativeFrom="paragraph">
                        <wp:posOffset>158115</wp:posOffset>
                      </wp:positionV>
                      <wp:extent cx="144145" cy="1270"/>
                      <wp:effectExtent l="0" t="0" r="8255" b="17780"/>
                      <wp:wrapNone/>
                      <wp:docPr id="522" name="Прямая соединительная линия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1F84B" id="Прямая соединительная линия 667"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" strokeweight="1.5pt">
                      <w10:anchorlock/>
                    </v:line>
                  </w:pict>
                </mc:Fallback>
              </mc:AlternateContent>
            </w:r>
          </w:p>
        </w:tc>
        <w:tc>
          <w:tcPr>
            <w:tcW w:w="0" w:type="auto"/>
            <w:vAlign w:val="center"/>
          </w:tcPr>
          <w:p w14:paraId="5B470694" w14:textId="77777777" w:rsidR="003723BF" w:rsidRPr="00C13E10" w:rsidRDefault="003723BF" w:rsidP="003723BF">
            <w:pPr>
              <w:jc w:val="center"/>
              <w:rPr>
                <w:sz w:val="24"/>
                <w:szCs w:val="24"/>
              </w:rPr>
            </w:pPr>
            <w:r w:rsidRPr="00C13E10">
              <w:rPr>
                <w:sz w:val="24"/>
                <w:szCs w:val="24"/>
              </w:rPr>
              <w:t>77</w:t>
            </w:r>
          </w:p>
        </w:tc>
      </w:tr>
      <w:tr w:rsidR="003723BF" w:rsidRPr="00C13E10" w14:paraId="13A03424" w14:textId="77777777" w:rsidTr="003723BF">
        <w:trPr>
          <w:trHeight w:val="287"/>
          <w:jc w:val="center"/>
        </w:trPr>
        <w:tc>
          <w:tcPr>
            <w:tcW w:w="635" w:type="dxa"/>
            <w:tcBorders>
              <w:bottom w:val="single" w:sz="12" w:space="0" w:color="auto"/>
            </w:tcBorders>
            <w:vAlign w:val="center"/>
          </w:tcPr>
          <w:p w14:paraId="40A00FE2" w14:textId="77777777"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14:paraId="578E23F9"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0306DD41"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3962B944"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1B6A3774"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54DE2E23"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6A9CDC1D"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1EB537DA"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292C6E94"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289AE913" w14:textId="084F1A06" w:rsidR="003723BF" w:rsidRPr="00C13E10" w:rsidRDefault="00A0500F" w:rsidP="003723BF">
            <w:pPr>
              <w:jc w:val="center"/>
              <w:rPr>
                <w:sz w:val="24"/>
                <w:szCs w:val="24"/>
              </w:rPr>
            </w:pPr>
            <w:r>
              <w:rPr>
                <w:noProof/>
                <w:sz w:val="24"/>
                <w:szCs w:val="24"/>
              </w:rPr>
              <mc:AlternateContent>
                <mc:Choice Requires="wps">
                  <w:drawing>
                    <wp:anchor distT="0" distB="0" distL="114300" distR="114300" simplePos="0" relativeHeight="251601920" behindDoc="0" locked="1" layoutInCell="1" allowOverlap="1" wp14:anchorId="3A395004" wp14:editId="2257406B">
                      <wp:simplePos x="0" y="0"/>
                      <wp:positionH relativeFrom="column">
                        <wp:posOffset>3810</wp:posOffset>
                      </wp:positionH>
                      <wp:positionV relativeFrom="paragraph">
                        <wp:posOffset>-1270</wp:posOffset>
                      </wp:positionV>
                      <wp:extent cx="144145" cy="1270"/>
                      <wp:effectExtent l="0" t="0" r="8255" b="17780"/>
                      <wp:wrapNone/>
                      <wp:docPr id="521" name="Прямая соединительная линия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47BC0B" id="Прямая соединительная линия 665"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" strokeweight="1.5pt">
                      <w10:anchorlock/>
                    </v:line>
                  </w:pict>
                </mc:Fallback>
              </mc:AlternateContent>
            </w:r>
          </w:p>
        </w:tc>
        <w:tc>
          <w:tcPr>
            <w:tcW w:w="0" w:type="auto"/>
            <w:tcBorders>
              <w:bottom w:val="single" w:sz="12" w:space="0" w:color="auto"/>
            </w:tcBorders>
            <w:vAlign w:val="center"/>
          </w:tcPr>
          <w:p w14:paraId="59EC586A" w14:textId="77777777" w:rsidR="003723BF" w:rsidRPr="00C13E10" w:rsidRDefault="003723BF" w:rsidP="003723BF">
            <w:pPr>
              <w:jc w:val="center"/>
              <w:rPr>
                <w:sz w:val="24"/>
                <w:szCs w:val="24"/>
              </w:rPr>
            </w:pPr>
            <w:r w:rsidRPr="00C13E10">
              <w:rPr>
                <w:sz w:val="24"/>
                <w:szCs w:val="24"/>
              </w:rPr>
              <w:t>-51</w:t>
            </w:r>
          </w:p>
        </w:tc>
        <w:tc>
          <w:tcPr>
            <w:tcW w:w="0" w:type="auto"/>
            <w:vAlign w:val="center"/>
          </w:tcPr>
          <w:p w14:paraId="5B08C488" w14:textId="77777777" w:rsidR="003723BF" w:rsidRPr="00C13E10" w:rsidRDefault="003723BF" w:rsidP="003723BF">
            <w:pPr>
              <w:jc w:val="center"/>
              <w:rPr>
                <w:sz w:val="24"/>
                <w:szCs w:val="24"/>
              </w:rPr>
            </w:pPr>
          </w:p>
        </w:tc>
        <w:tc>
          <w:tcPr>
            <w:tcW w:w="0" w:type="auto"/>
            <w:tcBorders>
              <w:bottom w:val="single" w:sz="12" w:space="0" w:color="auto"/>
            </w:tcBorders>
            <w:vAlign w:val="center"/>
          </w:tcPr>
          <w:p w14:paraId="7A687011" w14:textId="77777777" w:rsidR="003723BF" w:rsidRPr="00C13E10" w:rsidRDefault="003723BF" w:rsidP="003723BF">
            <w:pPr>
              <w:jc w:val="center"/>
              <w:rPr>
                <w:sz w:val="24"/>
                <w:szCs w:val="24"/>
              </w:rPr>
            </w:pPr>
            <w:r w:rsidRPr="00C13E10">
              <w:rPr>
                <w:sz w:val="24"/>
                <w:szCs w:val="24"/>
              </w:rPr>
              <w:t>205</w:t>
            </w:r>
          </w:p>
        </w:tc>
      </w:tr>
      <w:tr w:rsidR="003723BF" w:rsidRPr="00C13E10" w14:paraId="26AC8022" w14:textId="77777777" w:rsidTr="003723BF">
        <w:trPr>
          <w:trHeight w:val="118"/>
          <w:jc w:val="center"/>
        </w:trPr>
        <w:tc>
          <w:tcPr>
            <w:tcW w:w="635" w:type="dxa"/>
            <w:tcBorders>
              <w:top w:val="single" w:sz="12" w:space="0" w:color="auto"/>
            </w:tcBorders>
            <w:vAlign w:val="center"/>
          </w:tcPr>
          <w:p w14:paraId="03FCF537" w14:textId="77777777"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14:paraId="1A57F1EF"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3AE92515"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D406681"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4AA92E77"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57686FA2"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5C8F82F9"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08A08498"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10B718C"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7F0FAF6B"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17C9987B"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14:paraId="2BEB5CDC"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7F5623E8"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14:paraId="031233F8" w14:textId="77777777" w:rsidTr="00846A35">
        <w:trPr>
          <w:trHeight w:val="546"/>
        </w:trPr>
        <w:tc>
          <w:tcPr>
            <w:tcW w:w="0" w:type="auto"/>
            <w:vAlign w:val="center"/>
          </w:tcPr>
          <w:p w14:paraId="42BC4DC7" w14:textId="77777777"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4D009253" w14:textId="77777777"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14:paraId="29FA5B7C" w14:textId="77777777"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04947C04" w14:textId="77777777"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F66625F" w14:textId="77777777"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25D8A3D7" w14:textId="77777777"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6C6061CB" w14:textId="77777777" w:rsidR="003723BF" w:rsidRDefault="003723BF" w:rsidP="003723BF">
      <w:pPr>
        <w:tabs>
          <w:tab w:val="left" w:pos="2480"/>
        </w:tabs>
        <w:ind w:hanging="180"/>
        <w:jc w:val="center"/>
        <w:rPr>
          <w:b/>
          <w:bCs/>
          <w:sz w:val="32"/>
          <w:szCs w:val="32"/>
        </w:rPr>
      </w:pPr>
    </w:p>
    <w:p w14:paraId="4894AB80" w14:textId="77777777" w:rsidR="004D75BB" w:rsidRDefault="004D75BB" w:rsidP="004D75BB">
      <w:pPr>
        <w:pStyle w:val="26"/>
        <w:spacing w:after="0" w:line="120" w:lineRule="atLeast"/>
        <w:ind w:left="539" w:right="22" w:firstLine="540"/>
        <w:jc w:val="both"/>
        <w:rPr>
          <w:sz w:val="28"/>
          <w:szCs w:val="28"/>
        </w:rPr>
      </w:pPr>
    </w:p>
    <w:p w14:paraId="0A84168F" w14:textId="77777777" w:rsidR="004D75BB" w:rsidRPr="00C9576A" w:rsidRDefault="004D75BB" w:rsidP="009564D6">
      <w:pPr>
        <w:pStyle w:val="26"/>
        <w:spacing w:line="120" w:lineRule="atLeast"/>
        <w:ind w:right="23" w:firstLine="539"/>
        <w:jc w:val="both"/>
        <w:rPr>
          <w:sz w:val="28"/>
          <w:szCs w:val="28"/>
        </w:rPr>
      </w:pPr>
      <w:r w:rsidRPr="00C9576A">
        <w:rPr>
          <w:sz w:val="28"/>
          <w:szCs w:val="28"/>
        </w:rPr>
        <w:lastRenderedPageBreak/>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за</w:t>
      </w:r>
      <w:r w:rsidR="00F156C2">
        <w:rPr>
          <w:sz w:val="28"/>
          <w:szCs w:val="28"/>
        </w:rPr>
        <w:t>ё</w:t>
      </w:r>
      <w:r w:rsidRPr="00C9576A">
        <w:rPr>
          <w:sz w:val="28"/>
          <w:szCs w:val="28"/>
        </w:rPr>
        <w:t xml:space="preserve">ма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5"/>
        <w:gridCol w:w="345"/>
        <w:gridCol w:w="345"/>
        <w:gridCol w:w="346"/>
        <w:gridCol w:w="346"/>
        <w:gridCol w:w="346"/>
        <w:gridCol w:w="346"/>
        <w:gridCol w:w="346"/>
        <w:gridCol w:w="346"/>
        <w:gridCol w:w="222"/>
        <w:gridCol w:w="1075"/>
        <w:gridCol w:w="222"/>
        <w:gridCol w:w="1345"/>
      </w:tblGrid>
      <w:tr w:rsidR="004D75BB" w:rsidRPr="007D3F9B" w14:paraId="676CCAE1" w14:textId="77777777" w:rsidTr="009564D6">
        <w:trPr>
          <w:trHeight w:val="287"/>
        </w:trPr>
        <w:tc>
          <w:tcPr>
            <w:tcW w:w="3669" w:type="dxa"/>
            <w:gridSpan w:val="9"/>
            <w:vAlign w:val="center"/>
          </w:tcPr>
          <w:p w14:paraId="08622340" w14:textId="77777777"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14:paraId="37EF03AD" w14:textId="77777777" w:rsidR="004D75BB" w:rsidRPr="007D3F9B" w:rsidRDefault="004D75BB" w:rsidP="00842A3E">
            <w:pPr>
              <w:jc w:val="center"/>
              <w:rPr>
                <w:sz w:val="24"/>
                <w:szCs w:val="24"/>
              </w:rPr>
            </w:pPr>
            <w:r w:rsidRPr="007D3F9B">
              <w:rPr>
                <w:sz w:val="24"/>
                <w:szCs w:val="24"/>
              </w:rPr>
              <w:t>Интерпретации</w:t>
            </w:r>
          </w:p>
        </w:tc>
      </w:tr>
      <w:tr w:rsidR="004D75BB" w:rsidRPr="007D3F9B" w14:paraId="22973138" w14:textId="77777777" w:rsidTr="009564D6">
        <w:trPr>
          <w:trHeight w:val="287"/>
        </w:trPr>
        <w:tc>
          <w:tcPr>
            <w:tcW w:w="869" w:type="dxa"/>
            <w:vAlign w:val="center"/>
          </w:tcPr>
          <w:p w14:paraId="53AFFB12" w14:textId="77777777" w:rsidR="004D75BB" w:rsidRPr="007D3F9B" w:rsidRDefault="004D75BB" w:rsidP="00842A3E">
            <w:pPr>
              <w:jc w:val="center"/>
              <w:rPr>
                <w:sz w:val="24"/>
                <w:szCs w:val="24"/>
              </w:rPr>
            </w:pPr>
          </w:p>
        </w:tc>
        <w:tc>
          <w:tcPr>
            <w:tcW w:w="0" w:type="auto"/>
            <w:vAlign w:val="center"/>
          </w:tcPr>
          <w:p w14:paraId="213FB982" w14:textId="77777777" w:rsidR="004D75BB" w:rsidRPr="007D3F9B" w:rsidRDefault="004D75BB" w:rsidP="00842A3E">
            <w:pPr>
              <w:jc w:val="center"/>
              <w:rPr>
                <w:sz w:val="24"/>
                <w:szCs w:val="24"/>
              </w:rPr>
            </w:pPr>
          </w:p>
        </w:tc>
        <w:tc>
          <w:tcPr>
            <w:tcW w:w="0" w:type="auto"/>
            <w:vAlign w:val="center"/>
          </w:tcPr>
          <w:p w14:paraId="24BC6D25" w14:textId="77777777" w:rsidR="004D75BB" w:rsidRPr="007D3F9B" w:rsidRDefault="004D75BB" w:rsidP="00842A3E">
            <w:pPr>
              <w:jc w:val="center"/>
              <w:rPr>
                <w:sz w:val="24"/>
                <w:szCs w:val="24"/>
              </w:rPr>
            </w:pPr>
          </w:p>
        </w:tc>
        <w:tc>
          <w:tcPr>
            <w:tcW w:w="0" w:type="auto"/>
            <w:vAlign w:val="center"/>
          </w:tcPr>
          <w:p w14:paraId="6BB3F1C4" w14:textId="77777777" w:rsidR="004D75BB" w:rsidRPr="007D3F9B" w:rsidRDefault="004D75BB" w:rsidP="00842A3E">
            <w:pPr>
              <w:jc w:val="center"/>
              <w:rPr>
                <w:sz w:val="24"/>
                <w:szCs w:val="24"/>
              </w:rPr>
            </w:pPr>
          </w:p>
        </w:tc>
        <w:tc>
          <w:tcPr>
            <w:tcW w:w="0" w:type="auto"/>
            <w:vAlign w:val="center"/>
          </w:tcPr>
          <w:p w14:paraId="714ED76C" w14:textId="77777777" w:rsidR="004D75BB" w:rsidRPr="007D3F9B" w:rsidRDefault="004D75BB" w:rsidP="00842A3E">
            <w:pPr>
              <w:jc w:val="center"/>
              <w:rPr>
                <w:sz w:val="24"/>
                <w:szCs w:val="24"/>
              </w:rPr>
            </w:pPr>
          </w:p>
        </w:tc>
        <w:tc>
          <w:tcPr>
            <w:tcW w:w="0" w:type="auto"/>
            <w:vAlign w:val="center"/>
          </w:tcPr>
          <w:p w14:paraId="78AB47BC" w14:textId="77777777" w:rsidR="004D75BB" w:rsidRPr="007D3F9B" w:rsidRDefault="004D75BB" w:rsidP="00842A3E">
            <w:pPr>
              <w:jc w:val="center"/>
              <w:rPr>
                <w:sz w:val="24"/>
                <w:szCs w:val="24"/>
              </w:rPr>
            </w:pPr>
          </w:p>
        </w:tc>
        <w:tc>
          <w:tcPr>
            <w:tcW w:w="0" w:type="auto"/>
            <w:vAlign w:val="center"/>
          </w:tcPr>
          <w:p w14:paraId="5DEC0117" w14:textId="77777777" w:rsidR="004D75BB" w:rsidRPr="007D3F9B" w:rsidRDefault="004D75BB" w:rsidP="00842A3E">
            <w:pPr>
              <w:jc w:val="center"/>
              <w:rPr>
                <w:sz w:val="24"/>
                <w:szCs w:val="24"/>
              </w:rPr>
            </w:pPr>
          </w:p>
        </w:tc>
        <w:tc>
          <w:tcPr>
            <w:tcW w:w="0" w:type="auto"/>
            <w:vAlign w:val="center"/>
          </w:tcPr>
          <w:p w14:paraId="41F2AAB1" w14:textId="77777777" w:rsidR="004D75BB" w:rsidRPr="007D3F9B" w:rsidRDefault="004D75BB" w:rsidP="00842A3E">
            <w:pPr>
              <w:jc w:val="center"/>
              <w:rPr>
                <w:sz w:val="24"/>
                <w:szCs w:val="24"/>
              </w:rPr>
            </w:pPr>
          </w:p>
        </w:tc>
        <w:tc>
          <w:tcPr>
            <w:tcW w:w="0" w:type="auto"/>
            <w:vAlign w:val="center"/>
          </w:tcPr>
          <w:p w14:paraId="158B3241" w14:textId="77777777" w:rsidR="004D75BB" w:rsidRPr="007D3F9B" w:rsidRDefault="004D75BB" w:rsidP="00842A3E">
            <w:pPr>
              <w:jc w:val="center"/>
              <w:rPr>
                <w:sz w:val="24"/>
                <w:szCs w:val="24"/>
              </w:rPr>
            </w:pPr>
          </w:p>
        </w:tc>
        <w:tc>
          <w:tcPr>
            <w:tcW w:w="0" w:type="auto"/>
            <w:vAlign w:val="center"/>
          </w:tcPr>
          <w:p w14:paraId="181394F3" w14:textId="77777777" w:rsidR="004D75BB" w:rsidRPr="007D3F9B" w:rsidRDefault="004D75BB" w:rsidP="00842A3E">
            <w:pPr>
              <w:jc w:val="center"/>
              <w:rPr>
                <w:sz w:val="24"/>
                <w:szCs w:val="24"/>
              </w:rPr>
            </w:pPr>
          </w:p>
        </w:tc>
        <w:tc>
          <w:tcPr>
            <w:tcW w:w="0" w:type="auto"/>
            <w:vAlign w:val="center"/>
          </w:tcPr>
          <w:p w14:paraId="4245DDA2" w14:textId="77777777"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14:paraId="0D5461E7" w14:textId="77777777" w:rsidR="004D75BB" w:rsidRPr="007D3F9B" w:rsidRDefault="004D75BB" w:rsidP="00842A3E">
            <w:pPr>
              <w:jc w:val="center"/>
              <w:rPr>
                <w:sz w:val="24"/>
                <w:szCs w:val="24"/>
              </w:rPr>
            </w:pPr>
          </w:p>
        </w:tc>
        <w:tc>
          <w:tcPr>
            <w:tcW w:w="0" w:type="auto"/>
            <w:vAlign w:val="center"/>
          </w:tcPr>
          <w:p w14:paraId="793C8A6B" w14:textId="77777777" w:rsidR="004D75BB" w:rsidRPr="007D3F9B" w:rsidRDefault="004D75BB" w:rsidP="00842A3E">
            <w:pPr>
              <w:ind w:right="-104"/>
              <w:jc w:val="center"/>
              <w:rPr>
                <w:sz w:val="24"/>
                <w:szCs w:val="24"/>
              </w:rPr>
            </w:pPr>
            <w:r w:rsidRPr="007D3F9B">
              <w:rPr>
                <w:sz w:val="24"/>
                <w:szCs w:val="24"/>
              </w:rPr>
              <w:t>Беззнаковая</w:t>
            </w:r>
          </w:p>
        </w:tc>
      </w:tr>
      <w:tr w:rsidR="004D75BB" w:rsidRPr="007D3F9B" w14:paraId="5A24A3EE" w14:textId="77777777" w:rsidTr="009564D6">
        <w:trPr>
          <w:trHeight w:val="303"/>
        </w:trPr>
        <w:tc>
          <w:tcPr>
            <w:tcW w:w="869" w:type="dxa"/>
            <w:vAlign w:val="center"/>
          </w:tcPr>
          <w:p w14:paraId="1D47FF0C" w14:textId="1CD66EAA" w:rsidR="004D75BB" w:rsidRPr="007D3F9B" w:rsidRDefault="00A0500F" w:rsidP="00842A3E">
            <w:pPr>
              <w:jc w:val="center"/>
              <w:rPr>
                <w:sz w:val="24"/>
                <w:szCs w:val="24"/>
                <w:vertAlign w:val="subscript"/>
              </w:rPr>
            </w:pPr>
            <w:r>
              <w:rPr>
                <w:i/>
                <w:noProof/>
                <w:sz w:val="24"/>
                <w:szCs w:val="24"/>
              </w:rPr>
              <mc:AlternateContent>
                <mc:Choice Requires="wps">
                  <w:drawing>
                    <wp:anchor distT="0" distB="0" distL="114300" distR="114300" simplePos="0" relativeHeight="251629568" behindDoc="0" locked="1" layoutInCell="1" allowOverlap="1" wp14:anchorId="43BF8996" wp14:editId="65A59873">
                      <wp:simplePos x="0" y="0"/>
                      <wp:positionH relativeFrom="column">
                        <wp:posOffset>-167005</wp:posOffset>
                      </wp:positionH>
                      <wp:positionV relativeFrom="paragraph">
                        <wp:posOffset>167005</wp:posOffset>
                      </wp:positionV>
                      <wp:extent cx="144145" cy="1270"/>
                      <wp:effectExtent l="0" t="0" r="8255" b="17780"/>
                      <wp:wrapNone/>
                      <wp:docPr id="519" name="Прямая соединительная линия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7590F" id="Прямая соединительная линия 663"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" strokeweight="1.5pt">
                      <w10:anchorlock/>
                    </v:line>
                  </w:pict>
                </mc:Fallback>
              </mc:AlternateConten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14:paraId="6E1030B2"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7E29057C"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06C46AC0"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383FEF3D"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07C9C670"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62CE70E8"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24CE534B"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1A5E2403" w14:textId="77777777"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14:paraId="289850AC" w14:textId="77777777" w:rsidR="004D75BB" w:rsidRPr="007D3F9B" w:rsidRDefault="004D75BB" w:rsidP="00842A3E">
            <w:pPr>
              <w:jc w:val="center"/>
              <w:rPr>
                <w:sz w:val="24"/>
                <w:szCs w:val="24"/>
              </w:rPr>
            </w:pPr>
          </w:p>
        </w:tc>
        <w:tc>
          <w:tcPr>
            <w:tcW w:w="0" w:type="auto"/>
            <w:vAlign w:val="center"/>
          </w:tcPr>
          <w:p w14:paraId="765B9832" w14:textId="77777777" w:rsidR="004D75BB" w:rsidRPr="007D3F9B" w:rsidRDefault="004D75BB" w:rsidP="00842A3E">
            <w:pPr>
              <w:jc w:val="center"/>
              <w:rPr>
                <w:sz w:val="24"/>
                <w:szCs w:val="24"/>
              </w:rPr>
            </w:pPr>
            <w:r w:rsidRPr="007D3F9B">
              <w:rPr>
                <w:sz w:val="24"/>
                <w:szCs w:val="24"/>
              </w:rPr>
              <w:t>-77</w:t>
            </w:r>
          </w:p>
        </w:tc>
        <w:tc>
          <w:tcPr>
            <w:tcW w:w="0" w:type="auto"/>
            <w:vAlign w:val="center"/>
          </w:tcPr>
          <w:p w14:paraId="32EA9B78" w14:textId="6C61EC04" w:rsidR="004D75BB" w:rsidRPr="007D3F9B" w:rsidRDefault="00A0500F" w:rsidP="00842A3E">
            <w:pPr>
              <w:jc w:val="center"/>
              <w:rPr>
                <w:sz w:val="24"/>
                <w:szCs w:val="24"/>
              </w:rPr>
            </w:pPr>
            <w:r>
              <w:rPr>
                <w:noProof/>
                <w:sz w:val="24"/>
                <w:szCs w:val="24"/>
              </w:rPr>
              <mc:AlternateContent>
                <mc:Choice Requires="wps">
                  <w:drawing>
                    <wp:anchor distT="0" distB="0" distL="114300" distR="114300" simplePos="0" relativeHeight="251630592" behindDoc="0" locked="1" layoutInCell="1" allowOverlap="1" wp14:anchorId="260E1B0E" wp14:editId="5A00D115">
                      <wp:simplePos x="0" y="0"/>
                      <wp:positionH relativeFrom="column">
                        <wp:posOffset>22225</wp:posOffset>
                      </wp:positionH>
                      <wp:positionV relativeFrom="paragraph">
                        <wp:posOffset>158115</wp:posOffset>
                      </wp:positionV>
                      <wp:extent cx="144145" cy="1270"/>
                      <wp:effectExtent l="0" t="0" r="8255" b="17780"/>
                      <wp:wrapNone/>
                      <wp:docPr id="518" name="Прямая соединительная линия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52292" id="Прямая соединительная линия 661"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" strokeweight="1.5pt">
                      <w10:anchorlock/>
                    </v:line>
                  </w:pict>
                </mc:Fallback>
              </mc:AlternateContent>
            </w:r>
          </w:p>
        </w:tc>
        <w:tc>
          <w:tcPr>
            <w:tcW w:w="0" w:type="auto"/>
            <w:vAlign w:val="center"/>
          </w:tcPr>
          <w:p w14:paraId="6D5B143F" w14:textId="77777777" w:rsidR="004D75BB" w:rsidRPr="007D3F9B" w:rsidRDefault="004D75BB" w:rsidP="00842A3E">
            <w:pPr>
              <w:jc w:val="center"/>
              <w:rPr>
                <w:sz w:val="24"/>
                <w:szCs w:val="24"/>
              </w:rPr>
            </w:pPr>
            <w:r w:rsidRPr="007D3F9B">
              <w:rPr>
                <w:sz w:val="24"/>
                <w:szCs w:val="24"/>
              </w:rPr>
              <w:t>179</w:t>
            </w:r>
          </w:p>
        </w:tc>
      </w:tr>
      <w:tr w:rsidR="004D75BB" w:rsidRPr="007D3F9B" w14:paraId="1652D676" w14:textId="77777777" w:rsidTr="009564D6">
        <w:trPr>
          <w:trHeight w:val="287"/>
        </w:trPr>
        <w:tc>
          <w:tcPr>
            <w:tcW w:w="869" w:type="dxa"/>
            <w:tcBorders>
              <w:bottom w:val="single" w:sz="12" w:space="0" w:color="auto"/>
            </w:tcBorders>
            <w:vAlign w:val="center"/>
          </w:tcPr>
          <w:p w14:paraId="4AB1C2CB" w14:textId="77777777"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14:paraId="208ABDB7" w14:textId="77777777"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14:paraId="059CD267"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6C406061"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7CBE5475"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2CBB0A03"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1E7BD229"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0F3A23CC"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447C05BA"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64F48862" w14:textId="66469FA4" w:rsidR="004D75BB" w:rsidRPr="007D3F9B" w:rsidRDefault="00A0500F" w:rsidP="00842A3E">
            <w:pPr>
              <w:jc w:val="center"/>
              <w:rPr>
                <w:sz w:val="24"/>
                <w:szCs w:val="24"/>
              </w:rPr>
            </w:pPr>
            <w:r>
              <w:rPr>
                <w:noProof/>
                <w:sz w:val="24"/>
                <w:szCs w:val="24"/>
              </w:rPr>
              <mc:AlternateContent>
                <mc:Choice Requires="wps">
                  <w:drawing>
                    <wp:anchor distT="0" distB="0" distL="114300" distR="114300" simplePos="0" relativeHeight="251631616" behindDoc="0" locked="1" layoutInCell="1" allowOverlap="1" wp14:anchorId="0630C095" wp14:editId="0C2443B8">
                      <wp:simplePos x="0" y="0"/>
                      <wp:positionH relativeFrom="column">
                        <wp:posOffset>3810</wp:posOffset>
                      </wp:positionH>
                      <wp:positionV relativeFrom="paragraph">
                        <wp:posOffset>-1270</wp:posOffset>
                      </wp:positionV>
                      <wp:extent cx="144145" cy="1270"/>
                      <wp:effectExtent l="0" t="0" r="8255" b="17780"/>
                      <wp:wrapNone/>
                      <wp:docPr id="517" name="Прямая соединительная линия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145"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7FD45" id="Прямая соединительная линия 659"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" strokeweight="1.5pt">
                      <w10:anchorlock/>
                    </v:line>
                  </w:pict>
                </mc:Fallback>
              </mc:AlternateContent>
            </w:r>
          </w:p>
        </w:tc>
        <w:tc>
          <w:tcPr>
            <w:tcW w:w="0" w:type="auto"/>
            <w:tcBorders>
              <w:bottom w:val="single" w:sz="12" w:space="0" w:color="auto"/>
            </w:tcBorders>
            <w:vAlign w:val="center"/>
          </w:tcPr>
          <w:p w14:paraId="14211350" w14:textId="77777777" w:rsidR="004D75BB" w:rsidRPr="007D3F9B" w:rsidRDefault="004D75BB" w:rsidP="00842A3E">
            <w:pPr>
              <w:jc w:val="center"/>
              <w:rPr>
                <w:sz w:val="24"/>
                <w:szCs w:val="24"/>
              </w:rPr>
            </w:pPr>
            <w:r w:rsidRPr="007D3F9B">
              <w:rPr>
                <w:sz w:val="24"/>
                <w:szCs w:val="24"/>
              </w:rPr>
              <w:t>51</w:t>
            </w:r>
          </w:p>
        </w:tc>
        <w:tc>
          <w:tcPr>
            <w:tcW w:w="0" w:type="auto"/>
            <w:vAlign w:val="center"/>
          </w:tcPr>
          <w:p w14:paraId="53EE9344" w14:textId="77777777" w:rsidR="004D75BB" w:rsidRPr="007D3F9B" w:rsidRDefault="004D75BB" w:rsidP="00842A3E">
            <w:pPr>
              <w:jc w:val="center"/>
              <w:rPr>
                <w:sz w:val="24"/>
                <w:szCs w:val="24"/>
              </w:rPr>
            </w:pPr>
          </w:p>
        </w:tc>
        <w:tc>
          <w:tcPr>
            <w:tcW w:w="0" w:type="auto"/>
            <w:tcBorders>
              <w:bottom w:val="single" w:sz="12" w:space="0" w:color="auto"/>
            </w:tcBorders>
            <w:vAlign w:val="center"/>
          </w:tcPr>
          <w:p w14:paraId="0294822E" w14:textId="77777777" w:rsidR="004D75BB" w:rsidRPr="007D3F9B" w:rsidRDefault="004D75BB" w:rsidP="00842A3E">
            <w:pPr>
              <w:jc w:val="center"/>
              <w:rPr>
                <w:sz w:val="24"/>
                <w:szCs w:val="24"/>
              </w:rPr>
            </w:pPr>
            <w:r w:rsidRPr="007D3F9B">
              <w:rPr>
                <w:sz w:val="24"/>
                <w:szCs w:val="24"/>
              </w:rPr>
              <w:t>51</w:t>
            </w:r>
          </w:p>
        </w:tc>
      </w:tr>
      <w:tr w:rsidR="004D75BB" w:rsidRPr="007D3F9B" w14:paraId="049F7240" w14:textId="77777777" w:rsidTr="009564D6">
        <w:trPr>
          <w:trHeight w:val="118"/>
        </w:trPr>
        <w:tc>
          <w:tcPr>
            <w:tcW w:w="869" w:type="dxa"/>
            <w:tcBorders>
              <w:top w:val="single" w:sz="12" w:space="0" w:color="auto"/>
            </w:tcBorders>
            <w:vAlign w:val="center"/>
          </w:tcPr>
          <w:p w14:paraId="02FA25BF" w14:textId="77777777"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14:paraId="5186AF55"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37012A65"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42C43F5B"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7DBF57A7"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30929A74"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033C267E"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359D54CA"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6FCA98E2"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4A57FC3B"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2C742D17" w14:textId="77777777" w:rsidR="004D75BB" w:rsidRPr="007D3F9B" w:rsidRDefault="004D75BB" w:rsidP="00842A3E">
            <w:pPr>
              <w:jc w:val="center"/>
              <w:rPr>
                <w:sz w:val="24"/>
                <w:szCs w:val="24"/>
              </w:rPr>
            </w:pPr>
            <w:r w:rsidRPr="007D3F9B">
              <w:rPr>
                <w:sz w:val="24"/>
                <w:szCs w:val="24"/>
              </w:rPr>
              <w:t>-128</w:t>
            </w:r>
          </w:p>
        </w:tc>
        <w:tc>
          <w:tcPr>
            <w:tcW w:w="0" w:type="auto"/>
            <w:vAlign w:val="center"/>
          </w:tcPr>
          <w:p w14:paraId="7FF29408"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1825FE74" w14:textId="77777777" w:rsidR="004D75BB" w:rsidRPr="007D3F9B" w:rsidRDefault="004D75BB" w:rsidP="00842A3E">
            <w:pPr>
              <w:jc w:val="center"/>
              <w:rPr>
                <w:sz w:val="24"/>
                <w:szCs w:val="24"/>
              </w:rPr>
            </w:pPr>
            <w:r w:rsidRPr="007D3F9B">
              <w:rPr>
                <w:sz w:val="24"/>
                <w:szCs w:val="24"/>
              </w:rPr>
              <w:t>128</w:t>
            </w:r>
          </w:p>
        </w:tc>
      </w:tr>
    </w:tbl>
    <w:p w14:paraId="73EEA703" w14:textId="77777777"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14:paraId="4D7C0CA4" w14:textId="77777777" w:rsidTr="00D15C14">
        <w:trPr>
          <w:trHeight w:val="546"/>
        </w:trPr>
        <w:tc>
          <w:tcPr>
            <w:tcW w:w="0" w:type="auto"/>
            <w:vAlign w:val="center"/>
          </w:tcPr>
          <w:p w14:paraId="258A0CE9" w14:textId="77777777"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C1E12FF" w14:textId="77777777"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14:paraId="68CB9DFF" w14:textId="77777777"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667925E9" w14:textId="77777777"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50B05986" w14:textId="77777777"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18674984" w14:textId="77777777"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14:paraId="193942E6" w14:textId="77777777" w:rsidTr="004D75BB">
        <w:trPr>
          <w:trHeight w:val="67"/>
        </w:trPr>
        <w:tc>
          <w:tcPr>
            <w:tcW w:w="0" w:type="auto"/>
            <w:vAlign w:val="center"/>
          </w:tcPr>
          <w:p w14:paraId="2AFDD88E" w14:textId="77777777" w:rsidR="004D75BB" w:rsidRPr="00F26863" w:rsidRDefault="004D75BB" w:rsidP="00D15C14">
            <w:pPr>
              <w:ind w:left="-11"/>
              <w:jc w:val="center"/>
              <w:rPr>
                <w:sz w:val="24"/>
                <w:szCs w:val="24"/>
                <w:lang w:val="en-US"/>
              </w:rPr>
            </w:pPr>
          </w:p>
        </w:tc>
        <w:tc>
          <w:tcPr>
            <w:tcW w:w="822" w:type="dxa"/>
            <w:vAlign w:val="center"/>
          </w:tcPr>
          <w:p w14:paraId="6769856B" w14:textId="77777777" w:rsidR="004D75BB" w:rsidRPr="001D5437" w:rsidRDefault="004D75BB" w:rsidP="00D15C14">
            <w:pPr>
              <w:jc w:val="center"/>
              <w:rPr>
                <w:sz w:val="24"/>
                <w:szCs w:val="24"/>
                <w:lang w:val="en-US"/>
              </w:rPr>
            </w:pPr>
          </w:p>
        </w:tc>
        <w:tc>
          <w:tcPr>
            <w:tcW w:w="0" w:type="auto"/>
            <w:vAlign w:val="center"/>
          </w:tcPr>
          <w:p w14:paraId="56303ECC" w14:textId="77777777" w:rsidR="004D75BB" w:rsidRPr="001D5437" w:rsidRDefault="004D75BB" w:rsidP="00D15C14">
            <w:pPr>
              <w:jc w:val="center"/>
              <w:rPr>
                <w:sz w:val="24"/>
                <w:szCs w:val="24"/>
                <w:lang w:val="en-US"/>
              </w:rPr>
            </w:pPr>
          </w:p>
        </w:tc>
        <w:tc>
          <w:tcPr>
            <w:tcW w:w="0" w:type="auto"/>
            <w:vAlign w:val="center"/>
          </w:tcPr>
          <w:p w14:paraId="13E60BA7" w14:textId="77777777" w:rsidR="004D75BB" w:rsidRPr="001D5437" w:rsidRDefault="004D75BB" w:rsidP="00D15C14">
            <w:pPr>
              <w:jc w:val="center"/>
              <w:rPr>
                <w:sz w:val="24"/>
                <w:szCs w:val="24"/>
                <w:lang w:val="en-US"/>
              </w:rPr>
            </w:pPr>
          </w:p>
        </w:tc>
        <w:tc>
          <w:tcPr>
            <w:tcW w:w="809" w:type="dxa"/>
            <w:vAlign w:val="center"/>
          </w:tcPr>
          <w:p w14:paraId="7B59BC96" w14:textId="77777777" w:rsidR="004D75BB" w:rsidRPr="001D5437" w:rsidRDefault="004D75BB" w:rsidP="00D15C14">
            <w:pPr>
              <w:jc w:val="center"/>
              <w:rPr>
                <w:sz w:val="24"/>
                <w:szCs w:val="24"/>
                <w:lang w:val="en-US"/>
              </w:rPr>
            </w:pPr>
          </w:p>
        </w:tc>
        <w:tc>
          <w:tcPr>
            <w:tcW w:w="850" w:type="dxa"/>
            <w:vAlign w:val="center"/>
          </w:tcPr>
          <w:p w14:paraId="3CA4CC2A" w14:textId="77777777" w:rsidR="004D75BB" w:rsidRPr="001D5437" w:rsidRDefault="004D75BB" w:rsidP="00D15C14">
            <w:pPr>
              <w:jc w:val="center"/>
              <w:rPr>
                <w:sz w:val="24"/>
                <w:szCs w:val="24"/>
                <w:lang w:val="en-US"/>
              </w:rPr>
            </w:pPr>
          </w:p>
        </w:tc>
      </w:tr>
    </w:tbl>
    <w:p w14:paraId="44C82AA6" w14:textId="77777777" w:rsidR="004D75BB" w:rsidRDefault="004D75BB">
      <w:pPr>
        <w:rPr>
          <w:rFonts w:ascii="Times New Roman" w:hAnsi="Times New Roman" w:cs="Times New Roman"/>
          <w:b/>
          <w:sz w:val="28"/>
          <w:szCs w:val="28"/>
        </w:rPr>
      </w:pPr>
    </w:p>
    <w:p w14:paraId="4E190BE1" w14:textId="77777777" w:rsidR="004D75BB" w:rsidRDefault="004D75BB">
      <w:pPr>
        <w:rPr>
          <w:rFonts w:ascii="Times New Roman" w:hAnsi="Times New Roman" w:cs="Times New Roman"/>
          <w:b/>
          <w:sz w:val="28"/>
          <w:szCs w:val="28"/>
        </w:rPr>
      </w:pPr>
    </w:p>
    <w:p w14:paraId="31E98DF5" w14:textId="77777777" w:rsidR="004D75BB" w:rsidRDefault="004D75BB">
      <w:pPr>
        <w:rPr>
          <w:rFonts w:ascii="Times New Roman" w:hAnsi="Times New Roman" w:cs="Times New Roman"/>
          <w:b/>
          <w:sz w:val="28"/>
          <w:szCs w:val="28"/>
        </w:rPr>
      </w:pPr>
    </w:p>
    <w:p w14:paraId="67F7B3F6" w14:textId="77777777" w:rsidR="004D75BB" w:rsidRDefault="004D75BB">
      <w:pPr>
        <w:rPr>
          <w:rFonts w:ascii="Times New Roman" w:hAnsi="Times New Roman" w:cs="Times New Roman"/>
          <w:b/>
          <w:sz w:val="28"/>
          <w:szCs w:val="28"/>
        </w:rPr>
      </w:pPr>
    </w:p>
    <w:p w14:paraId="24BFDAE8" w14:textId="77777777"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14:paraId="6F3DB764" w14:textId="77777777"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14:paraId="2DB1719D" w14:textId="77777777"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14:paraId="0B60584C" w14:textId="77777777"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14:paraId="0A28214C" w14:textId="77777777"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14:paraId="4092113D" w14:textId="77777777"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14:paraId="3EAC269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14:paraId="6D50D84D"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5186E853"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3F8B96CA"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692486AB"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14:paraId="394F2C4F"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14:paraId="2D63928A"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5FF988AE"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14:paraId="02FD5F2B"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4D38B3EF"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135BC453"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42876F3B"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14:paraId="60C3046C"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14:paraId="348D82D8"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33E1699E" w14:textId="77777777"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14:paraId="699DA15F"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14:paraId="5F44A495"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14:paraId="676AD79F"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14:paraId="08DED365"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14:paraId="67607AFE"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14:paraId="7B5B500A" w14:textId="77777777"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14:paraId="791A93CE" w14:textId="77777777"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14:paraId="0BA52F90" w14:textId="77777777"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14:paraId="5B1E662D"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В операционном устройстве для умножения двоичных чисел должен использоваться многоразрядный двоичный сумматор, поэтому умножение реализуется в виде последовательного многошагового процесса, на каждом шаге </w:t>
      </w:r>
      <w:r w:rsidRPr="00F153C6">
        <w:rPr>
          <w:rFonts w:ascii="Times New Roman" w:hAnsi="Times New Roman" w:cs="Times New Roman"/>
          <w:sz w:val="28"/>
          <w:szCs w:val="28"/>
        </w:rPr>
        <w:lastRenderedPageBreak/>
        <w:t>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14:paraId="3842B566"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14:paraId="7235D6DA"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14:paraId="1680705E"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14:paraId="586393B3"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14:paraId="7F2613CA" w14:textId="77777777"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14:paraId="72D21D72"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14:paraId="01C0A25E" w14:textId="77777777"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14:paraId="56219EAE" w14:textId="77777777"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14:paraId="62D14B55" w14:textId="77777777"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14:paraId="1243EFB9" w14:textId="77777777"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14:paraId="535038A3"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14:paraId="4799BA67"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14:paraId="6F90DE8D"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14:paraId="23B6BEF6" w14:textId="77777777" w:rsidR="00FA3DA1" w:rsidRPr="00A85B76" w:rsidRDefault="00FA3DA1" w:rsidP="000E2836">
      <w:pPr>
        <w:tabs>
          <w:tab w:val="left" w:pos="993"/>
          <w:tab w:val="left" w:pos="2480"/>
        </w:tabs>
        <w:spacing w:after="0"/>
        <w:rPr>
          <w:rFonts w:ascii="Times New Roman" w:hAnsi="Times New Roman" w:cs="Times New Roman"/>
          <w:sz w:val="16"/>
          <w:szCs w:val="16"/>
        </w:rPr>
      </w:pPr>
    </w:p>
    <w:p w14:paraId="34C8A109" w14:textId="77777777"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14:paraId="0FD69C8E"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14:paraId="3740B599"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14:paraId="48838965"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14:paraId="793AC739"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14:paraId="5EF9C63F"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14:paraId="2F37587F" w14:textId="77777777"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14:paraId="794AD268" w14:textId="5ECD9004" w:rsidR="00FA3DA1" w:rsidRPr="00A85B76" w:rsidRDefault="00A0500F"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c">
            <w:drawing>
              <wp:inline distT="0" distB="0" distL="0" distR="0" wp14:anchorId="1758B51A" wp14:editId="3B30EBA9">
                <wp:extent cx="5857240" cy="4335145"/>
                <wp:effectExtent l="0" t="0" r="635" b="0"/>
                <wp:docPr id="635" name="Полотно 6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108453901" name="Группа 637"/>
                        <wpg:cNvGrpSpPr>
                          <a:grpSpLocks/>
                        </wpg:cNvGrpSpPr>
                        <wpg:grpSpPr bwMode="auto">
                          <a:xfrm>
                            <a:off x="84201" y="159002"/>
                            <a:ext cx="1742712" cy="851009"/>
                            <a:chOff x="4306" y="1590"/>
                            <a:chExt cx="17426" cy="8510"/>
                          </a:xfrm>
                        </wpg:grpSpPr>
                        <wps:wsp>
                          <wps:cNvPr id="729745159" name="Прямая со стрелкой 633"/>
                          <wps:cNvCnPr>
                            <a:cxnSpLocks noChangeShapeType="1"/>
                          </wps:cNvCnPr>
                          <wps:spPr bwMode="auto">
                            <a:xfrm>
                              <a:off x="13020" y="1590"/>
                              <a:ext cx="0" cy="357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120123451" name="Группа 635"/>
                          <wpg:cNvGrpSpPr>
                            <a:grpSpLocks/>
                          </wpg:cNvGrpSpPr>
                          <wpg:grpSpPr bwMode="auto">
                            <a:xfrm>
                              <a:off x="4306" y="1987"/>
                              <a:ext cx="17427" cy="7422"/>
                              <a:chOff x="4306" y="1987"/>
                              <a:chExt cx="17426" cy="7421"/>
                            </a:xfrm>
                          </wpg:grpSpPr>
                          <wps:wsp>
                            <wps:cNvPr id="1991072012" name="Надпись 632"/>
                            <wps:cNvSpPr txBox="1">
                              <a:spLocks noChangeArrowheads="1"/>
                            </wps:cNvSpPr>
                            <wps:spPr bwMode="auto">
                              <a:xfrm>
                                <a:off x="4306" y="5168"/>
                                <a:ext cx="17427" cy="4241"/>
                              </a:xfrm>
                              <a:prstGeom prst="rect">
                                <a:avLst/>
                              </a:prstGeom>
                              <a:solidFill>
                                <a:schemeClr val="lt1">
                                  <a:lumMod val="100000"/>
                                  <a:lumOff val="0"/>
                                </a:schemeClr>
                              </a:solidFill>
                              <a:ln w="6350">
                                <a:solidFill>
                                  <a:srgbClr val="000000"/>
                                </a:solidFill>
                                <a:miter lim="800000"/>
                                <a:headEnd/>
                                <a:tailEnd/>
                              </a:ln>
                            </wps:spPr>
                            <wps:txbx>
                              <w:txbxContent>
                                <w:p w14:paraId="3B32671C" w14:textId="77777777" w:rsidR="00B152BD" w:rsidRDefault="00B152BD"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14:paraId="17AA6029" w14:textId="77777777" w:rsidR="00B152BD" w:rsidRPr="000E2836" w:rsidRDefault="00B152BD"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wps:txbx>
                            <wps:bodyPr rot="0" vert="horz" wrap="square" lIns="91440" tIns="45720" rIns="91440" bIns="45720" anchor="t" anchorCtr="0" upright="1">
                              <a:noAutofit/>
                            </wps:bodyPr>
                          </wps:wsp>
                          <wps:wsp>
                            <wps:cNvPr id="619869441" name="Надпись 634"/>
                            <wps:cNvSpPr txBox="1">
                              <a:spLocks noChangeArrowheads="1"/>
                            </wps:cNvSpPr>
                            <wps:spPr bwMode="auto">
                              <a:xfrm>
                                <a:off x="13318" y="1987"/>
                                <a:ext cx="3114" cy="2319"/>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CE20C94" w14:textId="77777777" w:rsidR="00B152BD" w:rsidRPr="000E2836" w:rsidRDefault="00B152BD">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wps:txbx>
                            <wps:bodyPr rot="0" vert="horz" wrap="square" lIns="91440" tIns="45720" rIns="91440" bIns="45720" anchor="t" anchorCtr="0" upright="1">
                              <a:noAutofit/>
                            </wps:bodyPr>
                          </wps:wsp>
                        </wpg:grpSp>
                        <wps:wsp>
                          <wps:cNvPr id="1132550762" name="Прямая соединительная линия 636"/>
                          <wps:cNvCnPr>
                            <a:cxnSpLocks noChangeShapeType="1"/>
                          </wps:cNvCnPr>
                          <wps:spPr bwMode="auto">
                            <a:xfrm>
                              <a:off x="4784" y="10040"/>
                              <a:ext cx="16842" cy="6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wps:wsp>
                        <wps:cNvPr id="1533067459" name="Прямая со стрелкой 698"/>
                        <wps:cNvCnPr>
                          <a:cxnSpLocks noChangeShapeType="1"/>
                        </wps:cNvCnPr>
                        <wps:spPr bwMode="auto">
                          <a:xfrm>
                            <a:off x="3390323" y="158702"/>
                            <a:ext cx="0" cy="35780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60110415" name="Прямая со стрелкой 753"/>
                        <wps:cNvCnPr>
                          <a:cxnSpLocks noChangeShapeType="1"/>
                        </wps:cNvCnPr>
                        <wps:spPr bwMode="auto">
                          <a:xfrm>
                            <a:off x="3606525" y="3072032"/>
                            <a:ext cx="0" cy="30730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9556521" name="Прямая со стрелкой 762"/>
                        <wps:cNvCnPr>
                          <a:cxnSpLocks noChangeShapeType="1"/>
                        </wps:cNvCnPr>
                        <wps:spPr bwMode="auto">
                          <a:xfrm>
                            <a:off x="2966520" y="2756429"/>
                            <a:ext cx="13200" cy="60960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1788450619" name="Группа 652"/>
                        <wpg:cNvGrpSpPr>
                          <a:grpSpLocks/>
                        </wpg:cNvGrpSpPr>
                        <wpg:grpSpPr bwMode="auto">
                          <a:xfrm>
                            <a:off x="2146815" y="724708"/>
                            <a:ext cx="2429017" cy="1064111"/>
                            <a:chOff x="21468" y="7247"/>
                            <a:chExt cx="24289" cy="10641"/>
                          </a:xfrm>
                        </wpg:grpSpPr>
                        <wpg:grpSp>
                          <wpg:cNvPr id="1597348336" name="Группа 645"/>
                          <wpg:cNvGrpSpPr>
                            <a:grpSpLocks/>
                          </wpg:cNvGrpSpPr>
                          <wpg:grpSpPr bwMode="auto">
                            <a:xfrm>
                              <a:off x="36614" y="9462"/>
                              <a:ext cx="9144" cy="8426"/>
                              <a:chOff x="40078" y="9356"/>
                              <a:chExt cx="9144" cy="8425"/>
                            </a:xfrm>
                          </wpg:grpSpPr>
                          <wpg:grpSp>
                            <wpg:cNvPr id="1929659459" name="Группа 643"/>
                            <wpg:cNvGrpSpPr>
                              <a:grpSpLocks/>
                            </wpg:cNvGrpSpPr>
                            <wpg:grpSpPr bwMode="auto">
                              <a:xfrm>
                                <a:off x="40078" y="12464"/>
                                <a:ext cx="9144" cy="5318"/>
                                <a:chOff x="40078" y="12464"/>
                                <a:chExt cx="9144" cy="5318"/>
                              </a:xfrm>
                            </wpg:grpSpPr>
                            <wps:wsp>
                              <wps:cNvPr id="2056708973" name="Ромб 640"/>
                              <wps:cNvSpPr>
                                <a:spLocks noChangeArrowheads="1"/>
                              </wps:cNvSpPr>
                              <wps:spPr bwMode="auto">
                                <a:xfrm>
                                  <a:off x="40078" y="12464"/>
                                  <a:ext cx="9144" cy="5318"/>
                                </a:xfrm>
                                <a:prstGeom prst="diamond">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40567486" name="Надпись 642"/>
                              <wps:cNvSpPr txBox="1">
                                <a:spLocks noChangeArrowheads="1"/>
                              </wps:cNvSpPr>
                              <wps:spPr bwMode="auto">
                                <a:xfrm>
                                  <a:off x="42351" y="13588"/>
                                  <a:ext cx="5954" cy="3053"/>
                                </a:xfrm>
                                <a:prstGeom prst="rect">
                                  <a:avLst/>
                                </a:prstGeom>
                                <a:solidFill>
                                  <a:schemeClr val="lt1">
                                    <a:lumMod val="100000"/>
                                    <a:lumOff val="0"/>
                                    <a:alpha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CA1159A" w14:textId="77777777" w:rsidR="00B152BD" w:rsidRPr="00EB0CEE" w:rsidRDefault="00B152BD">
                                    <w:pPr>
                                      <w:rPr>
                                        <w:rFonts w:ascii="Times New Roman" w:hAnsi="Times New Roman" w:cs="Times New Roman"/>
                                        <w:b/>
                                        <w:sz w:val="24"/>
                                        <w:szCs w:val="24"/>
                                        <w:lang w:val="en-US"/>
                                      </w:rPr>
                                    </w:pPr>
                                    <w:r>
                                      <w:rPr>
                                        <w:rFonts w:ascii="Times New Roman" w:hAnsi="Times New Roman" w:cs="Times New Roman"/>
                                        <w:b/>
                                        <w:i/>
                                        <w:sz w:val="24"/>
                                        <w:szCs w:val="24"/>
                                        <w:lang w:val="en-US"/>
                                      </w:rPr>
                                      <w:t>B</w:t>
                                    </w:r>
                                    <w:r>
                                      <w:rPr>
                                        <w:rFonts w:ascii="Times New Roman" w:hAnsi="Times New Roman" w:cs="Times New Roman"/>
                                        <w:b/>
                                        <w:sz w:val="24"/>
                                        <w:szCs w:val="24"/>
                                        <w:lang w:val="en-US"/>
                                      </w:rPr>
                                      <w:t>[0]</w:t>
                                    </w:r>
                                  </w:p>
                                </w:txbxContent>
                              </wps:txbx>
                              <wps:bodyPr rot="0" vert="horz" wrap="square" lIns="91440" tIns="45720" rIns="91440" bIns="45720" anchor="t" anchorCtr="0" upright="1">
                                <a:noAutofit/>
                              </wps:bodyPr>
                            </wps:wsp>
                          </wpg:grpSp>
                          <wps:wsp>
                            <wps:cNvPr id="1228087819" name="Прямая со стрелкой 644"/>
                            <wps:cNvCnPr>
                              <a:cxnSpLocks noChangeShapeType="1"/>
                            </wps:cNvCnPr>
                            <wps:spPr bwMode="auto">
                              <a:xfrm>
                                <a:off x="44677" y="9356"/>
                                <a:ext cx="0" cy="3296"/>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220150398" name="Прямая со стрелкой 772"/>
                          <wps:cNvCnPr>
                            <a:cxnSpLocks noChangeShapeType="1"/>
                          </wps:cNvCnPr>
                          <wps:spPr bwMode="auto">
                            <a:xfrm>
                              <a:off x="21468" y="7247"/>
                              <a:ext cx="3699"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wgp>
                        <wpg:cNvPr id="747242844" name="Группа 656"/>
                        <wpg:cNvGrpSpPr>
                          <a:grpSpLocks/>
                        </wpg:cNvGrpSpPr>
                        <wpg:grpSpPr bwMode="auto">
                          <a:xfrm>
                            <a:off x="289502" y="98901"/>
                            <a:ext cx="4736332" cy="4203644"/>
                            <a:chOff x="2895" y="989"/>
                            <a:chExt cx="47362" cy="42036"/>
                          </a:xfrm>
                        </wpg:grpSpPr>
                        <wps:wsp>
                          <wps:cNvPr id="1023253158" name="Надпись 6"/>
                          <wps:cNvSpPr txBox="1">
                            <a:spLocks noChangeArrowheads="1"/>
                          </wps:cNvSpPr>
                          <wps:spPr bwMode="auto">
                            <a:xfrm>
                              <a:off x="21346" y="4916"/>
                              <a:ext cx="4103" cy="2331"/>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101286F" w14:textId="77777777" w:rsidR="00B152BD" w:rsidRDefault="00B152BD" w:rsidP="00060E8B">
                                <w:pPr>
                                  <w:pStyle w:val="a5"/>
                                  <w:spacing w:before="0" w:beforeAutospacing="0" w:after="160" w:afterAutospacing="0" w:line="252" w:lineRule="auto"/>
                                </w:pPr>
                                <w:r>
                                  <w:rPr>
                                    <w:rFonts w:eastAsia="Calibri"/>
                                    <w:b/>
                                    <w:bCs/>
                                    <w:lang w:val="en-US"/>
                                  </w:rPr>
                                  <w:t>&gt;&gt;</w:t>
                                </w:r>
                                <w:r>
                                  <w:rPr>
                                    <w:lang w:val="en-US"/>
                                  </w:rPr>
                                  <w:t> </w:t>
                                </w:r>
                              </w:p>
                            </w:txbxContent>
                          </wps:txbx>
                          <wps:bodyPr rot="0" vert="horz" wrap="square" lIns="91440" tIns="45720" rIns="91440" bIns="45720" anchor="t" anchorCtr="0" upright="1">
                            <a:noAutofit/>
                          </wps:bodyPr>
                        </wps:wsp>
                        <wps:wsp>
                          <wps:cNvPr id="2019822465" name="Прямая со стрелкой 768"/>
                          <wps:cNvCnPr>
                            <a:cxnSpLocks noChangeShapeType="1"/>
                          </wps:cNvCnPr>
                          <wps:spPr bwMode="auto">
                            <a:xfrm>
                              <a:off x="27105" y="989"/>
                              <a:ext cx="0" cy="417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41378523" name="Прямая соединительная линия 769"/>
                          <wps:cNvCnPr>
                            <a:cxnSpLocks noChangeShapeType="1"/>
                          </wps:cNvCnPr>
                          <wps:spPr bwMode="auto">
                            <a:xfrm>
                              <a:off x="27175" y="989"/>
                              <a:ext cx="20796" cy="26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1789863832" name="Группа 650"/>
                          <wpg:cNvGrpSpPr>
                            <a:grpSpLocks/>
                          </wpg:cNvGrpSpPr>
                          <wpg:grpSpPr bwMode="auto">
                            <a:xfrm>
                              <a:off x="2895" y="1239"/>
                              <a:ext cx="47363" cy="41786"/>
                              <a:chOff x="2895" y="1239"/>
                              <a:chExt cx="47362" cy="41785"/>
                            </a:xfrm>
                          </wpg:grpSpPr>
                          <wps:wsp>
                            <wps:cNvPr id="217870912" name="Прямая со стрелкой 646"/>
                            <wps:cNvCnPr>
                              <a:cxnSpLocks noChangeShapeType="1"/>
                            </wps:cNvCnPr>
                            <wps:spPr bwMode="auto">
                              <a:xfrm>
                                <a:off x="9445" y="15204"/>
                                <a:ext cx="27169" cy="25"/>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1856552516" name="Группа 649"/>
                            <wpg:cNvGrpSpPr>
                              <a:grpSpLocks/>
                            </wpg:cNvGrpSpPr>
                            <wpg:grpSpPr bwMode="auto">
                              <a:xfrm>
                                <a:off x="2895" y="1239"/>
                                <a:ext cx="47363" cy="41786"/>
                                <a:chOff x="2895" y="1239"/>
                                <a:chExt cx="47362" cy="41785"/>
                              </a:xfrm>
                            </wpg:grpSpPr>
                            <wps:wsp>
                              <wps:cNvPr id="133374530" name="Надпись 6"/>
                              <wps:cNvSpPr txBox="1">
                                <a:spLocks noChangeArrowheads="1"/>
                              </wps:cNvSpPr>
                              <wps:spPr bwMode="auto">
                                <a:xfrm>
                                  <a:off x="34168" y="25514"/>
                                  <a:ext cx="5235" cy="2438"/>
                                </a:xfrm>
                                <a:prstGeom prst="rect">
                                  <a:avLst/>
                                </a:prstGeom>
                                <a:solidFill>
                                  <a:schemeClr val="lt1">
                                    <a:lumMod val="100000"/>
                                    <a:lumOff val="0"/>
                                    <a:alpha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B075CF9" w14:textId="77777777" w:rsidR="00B152BD" w:rsidRPr="0065765D" w:rsidRDefault="00B152BD" w:rsidP="0065765D">
                                    <w:pPr>
                                      <w:pStyle w:val="a5"/>
                                      <w:spacing w:before="0" w:beforeAutospacing="0" w:after="0" w:afterAutospacing="0" w:line="252" w:lineRule="auto"/>
                                      <w:rPr>
                                        <w:b/>
                                        <w:i/>
                                        <w:lang w:val="en-US"/>
                                      </w:rPr>
                                    </w:pPr>
                                    <w:r w:rsidRPr="0065765D">
                                      <w:rPr>
                                        <w:b/>
                                        <w:i/>
                                        <w:lang w:val="en-US"/>
                                      </w:rPr>
                                      <w:t>S</w:t>
                                    </w:r>
                                    <w:r>
                                      <w:rPr>
                                        <w:b/>
                                        <w:i/>
                                        <w:lang w:val="en-US"/>
                                      </w:rPr>
                                      <w:t>M</w:t>
                                    </w:r>
                                  </w:p>
                                  <w:p w14:paraId="44869C4A" w14:textId="77777777" w:rsidR="00B152BD" w:rsidRDefault="00B152BD"/>
                                </w:txbxContent>
                              </wps:txbx>
                              <wps:bodyPr rot="0" vert="horz" wrap="square" lIns="91440" tIns="45720" rIns="91440" bIns="45720" anchor="t" anchorCtr="0" upright="1">
                                <a:noAutofit/>
                              </wps:bodyPr>
                            </wps:wsp>
                            <wpg:grpSp>
                              <wpg:cNvPr id="1761911782" name="Группа 641"/>
                              <wpg:cNvGrpSpPr>
                                <a:grpSpLocks/>
                              </wpg:cNvGrpSpPr>
                              <wpg:grpSpPr bwMode="auto">
                                <a:xfrm>
                                  <a:off x="2895" y="1239"/>
                                  <a:ext cx="47363" cy="41786"/>
                                  <a:chOff x="2895" y="1239"/>
                                  <a:chExt cx="47362" cy="41785"/>
                                </a:xfrm>
                              </wpg:grpSpPr>
                              <wpg:grpSp>
                                <wpg:cNvPr id="810125926" name="Группа 639"/>
                                <wpg:cNvGrpSpPr>
                                  <a:grpSpLocks/>
                                </wpg:cNvGrpSpPr>
                                <wpg:grpSpPr bwMode="auto">
                                  <a:xfrm>
                                    <a:off x="2895" y="25825"/>
                                    <a:ext cx="18154" cy="5431"/>
                                    <a:chOff x="7619" y="25825"/>
                                    <a:chExt cx="18153" cy="5430"/>
                                  </a:xfrm>
                                </wpg:grpSpPr>
                                <wps:wsp>
                                  <wps:cNvPr id="952663534" name="Прямая со стрелкой 705"/>
                                  <wps:cNvCnPr>
                                    <a:cxnSpLocks noChangeShapeType="1"/>
                                  </wps:cNvCnPr>
                                  <wps:spPr bwMode="auto">
                                    <a:xfrm flipH="1">
                                      <a:off x="21658" y="28541"/>
                                      <a:ext cx="3319"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30419295" name="Надпись 5"/>
                                  <wps:cNvSpPr txBox="1">
                                    <a:spLocks noChangeArrowheads="1"/>
                                  </wps:cNvSpPr>
                                  <wps:spPr bwMode="auto">
                                    <a:xfrm>
                                      <a:off x="7619" y="26216"/>
                                      <a:ext cx="14053" cy="4240"/>
                                    </a:xfrm>
                                    <a:prstGeom prst="rect">
                                      <a:avLst/>
                                    </a:prstGeom>
                                    <a:solidFill>
                                      <a:schemeClr val="lt1">
                                        <a:lumMod val="100000"/>
                                        <a:lumOff val="0"/>
                                      </a:schemeClr>
                                    </a:solidFill>
                                    <a:ln w="6350">
                                      <a:solidFill>
                                        <a:srgbClr val="000000"/>
                                      </a:solidFill>
                                      <a:miter lim="800000"/>
                                      <a:headEnd/>
                                      <a:tailEnd/>
                                    </a:ln>
                                  </wps:spPr>
                                  <wps:txbx>
                                    <w:txbxContent>
                                      <w:p w14:paraId="152BC1CD" w14:textId="77777777" w:rsidR="00B152BD" w:rsidRPr="00706914" w:rsidRDefault="00B152BD" w:rsidP="00706914">
                                        <w:pPr>
                                          <w:pStyle w:val="a5"/>
                                          <w:spacing w:before="0" w:beforeAutospacing="0" w:after="0" w:afterAutospacing="0" w:line="256" w:lineRule="auto"/>
                                          <w:jc w:val="center"/>
                                        </w:pPr>
                                        <w:r>
                                          <w:rPr>
                                            <w:rFonts w:eastAsia="Calibri"/>
                                            <w:b/>
                                            <w:bCs/>
                                            <w:lang w:val="en-US"/>
                                          </w:rPr>
                                          <w:t>C</w:t>
                                        </w:r>
                                        <w:r>
                                          <w:rPr>
                                            <w:rFonts w:eastAsia="Calibri"/>
                                            <w:b/>
                                            <w:bCs/>
                                          </w:rPr>
                                          <w:t>Т</w:t>
                                        </w:r>
                                      </w:p>
                                      <w:p w14:paraId="4AB69B61" w14:textId="77777777" w:rsidR="00B152BD" w:rsidRDefault="00B152BD"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wps:txbx>
                                  <wps:bodyPr rot="0" vert="horz" wrap="square" lIns="91440" tIns="45720" rIns="91440" bIns="45720" anchor="t" anchorCtr="0" upright="1">
                                    <a:noAutofit/>
                                  </wps:bodyPr>
                                </wps:wsp>
                                <wps:wsp>
                                  <wps:cNvPr id="1276393621" name="Прямая соединительная линия 735"/>
                                  <wps:cNvCnPr>
                                    <a:cxnSpLocks noChangeShapeType="1"/>
                                  </wps:cNvCnPr>
                                  <wps:spPr bwMode="auto">
                                    <a:xfrm>
                                      <a:off x="8500" y="31256"/>
                                      <a:ext cx="12987"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297397388" name="Надпись 6"/>
                                  <wps:cNvSpPr txBox="1">
                                    <a:spLocks noChangeArrowheads="1"/>
                                  </wps:cNvSpPr>
                                  <wps:spPr bwMode="auto">
                                    <a:xfrm>
                                      <a:off x="21830" y="25825"/>
                                      <a:ext cx="3942" cy="2331"/>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6383BC6" w14:textId="77777777" w:rsidR="00B152BD" w:rsidRDefault="00B152BD" w:rsidP="00706914">
                                        <w:pPr>
                                          <w:pStyle w:val="a5"/>
                                          <w:spacing w:before="0" w:beforeAutospacing="0" w:after="160" w:afterAutospacing="0" w:line="254" w:lineRule="auto"/>
                                        </w:pPr>
                                        <w:r>
                                          <w:rPr>
                                            <w:rFonts w:eastAsia="Calibri"/>
                                            <w:b/>
                                            <w:bCs/>
                                          </w:rPr>
                                          <w:t>+1</w:t>
                                        </w:r>
                                      </w:p>
                                    </w:txbxContent>
                                  </wps:txbx>
                                  <wps:bodyPr rot="0" vert="horz" wrap="square" lIns="91440" tIns="45720" rIns="91440" bIns="45720" anchor="t" anchorCtr="0" upright="1">
                                    <a:noAutofit/>
                                  </wps:bodyPr>
                                </wps:wsp>
                              </wpg:grpSp>
                              <wps:wsp>
                                <wps:cNvPr id="1736163854" name="Прямая соединительная линия 749"/>
                                <wps:cNvCnPr>
                                  <a:cxnSpLocks noChangeShapeType="1"/>
                                </wps:cNvCnPr>
                                <wps:spPr bwMode="auto">
                                  <a:xfrm flipV="1">
                                    <a:off x="39738" y="32111"/>
                                    <a:ext cx="0" cy="159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23979642" name="Группа 655"/>
                                <wpg:cNvGrpSpPr>
                                  <a:grpSpLocks/>
                                </wpg:cNvGrpSpPr>
                                <wpg:grpSpPr bwMode="auto">
                                  <a:xfrm>
                                    <a:off x="25755" y="20919"/>
                                    <a:ext cx="20639" cy="9903"/>
                                    <a:chOff x="30024" y="29000"/>
                                    <a:chExt cx="20639" cy="9902"/>
                                  </a:xfrm>
                                </wpg:grpSpPr>
                                <wps:wsp>
                                  <wps:cNvPr id="929618920" name="Прямая соединительная линия 647"/>
                                  <wps:cNvCnPr>
                                    <a:cxnSpLocks noChangeShapeType="1"/>
                                  </wps:cNvCnPr>
                                  <wps:spPr bwMode="auto">
                                    <a:xfrm>
                                      <a:off x="30024" y="29745"/>
                                      <a:ext cx="7762" cy="22"/>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13878956" name="Прямая соединительная линия 745"/>
                                  <wps:cNvCnPr>
                                    <a:cxnSpLocks noChangeShapeType="1"/>
                                  </wps:cNvCnPr>
                                  <wps:spPr bwMode="auto">
                                    <a:xfrm>
                                      <a:off x="42097" y="29763"/>
                                      <a:ext cx="7760" cy="1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253885057" name="Группа 654"/>
                                  <wpg:cNvGrpSpPr>
                                    <a:grpSpLocks/>
                                  </wpg:cNvGrpSpPr>
                                  <wpg:grpSpPr bwMode="auto">
                                    <a:xfrm>
                                      <a:off x="30082" y="29000"/>
                                      <a:ext cx="20581" cy="9903"/>
                                      <a:chOff x="30082" y="26554"/>
                                      <a:chExt cx="20581" cy="9902"/>
                                    </a:xfrm>
                                  </wpg:grpSpPr>
                                  <wps:wsp>
                                    <wps:cNvPr id="224598821" name="Надпись 651"/>
                                    <wps:cNvSpPr txBox="1">
                                      <a:spLocks noChangeArrowheads="1"/>
                                    </wps:cNvSpPr>
                                    <wps:spPr bwMode="auto">
                                      <a:xfrm>
                                        <a:off x="34555" y="33272"/>
                                        <a:ext cx="11590" cy="3083"/>
                                      </a:xfrm>
                                      <a:prstGeom prst="rect">
                                        <a:avLst/>
                                      </a:prstGeom>
                                      <a:solidFill>
                                        <a:schemeClr val="lt1">
                                          <a:lumMod val="100000"/>
                                          <a:lumOff val="0"/>
                                          <a:alpha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E2D6DB" w14:textId="77777777" w:rsidR="00B152BD" w:rsidRPr="0024140F" w:rsidRDefault="00B152BD">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wps:txbx>
                                    <wps:bodyPr rot="0" vert="horz" wrap="square" lIns="91440" tIns="45720" rIns="91440" bIns="45720" anchor="t" anchorCtr="0" upright="1">
                                      <a:noAutofit/>
                                    </wps:bodyPr>
                                  </wps:wsp>
                                  <wpg:grpSp>
                                    <wpg:cNvPr id="751727257" name="Группа 653"/>
                                    <wpg:cNvGrpSpPr>
                                      <a:grpSpLocks/>
                                    </wpg:cNvGrpSpPr>
                                    <wpg:grpSpPr bwMode="auto">
                                      <a:xfrm>
                                        <a:off x="30082" y="26554"/>
                                        <a:ext cx="20581" cy="9903"/>
                                        <a:chOff x="30082" y="26554"/>
                                        <a:chExt cx="20581" cy="9902"/>
                                      </a:xfrm>
                                    </wpg:grpSpPr>
                                    <wps:wsp>
                                      <wps:cNvPr id="1313227469" name="Прямая соединительная линия 648"/>
                                      <wps:cNvCnPr>
                                        <a:cxnSpLocks noChangeShapeType="1"/>
                                      </wps:cNvCnPr>
                                      <wps:spPr bwMode="auto">
                                        <a:xfrm>
                                          <a:off x="37892" y="27318"/>
                                          <a:ext cx="2519" cy="3516"/>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22218555" name="Прямая соединительная линия 740"/>
                                      <wps:cNvCnPr>
                                        <a:cxnSpLocks noChangeShapeType="1"/>
                                      </wps:cNvCnPr>
                                      <wps:spPr bwMode="auto">
                                        <a:xfrm flipH="1">
                                          <a:off x="40312" y="27319"/>
                                          <a:ext cx="1947" cy="361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16614194" name="Прямая соединительная линия 741"/>
                                      <wps:cNvCnPr>
                                        <a:cxnSpLocks noChangeShapeType="1"/>
                                      </wps:cNvCnPr>
                                      <wps:spPr bwMode="auto">
                                        <a:xfrm>
                                          <a:off x="30131" y="27313"/>
                                          <a:ext cx="5210" cy="819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169835014" name="Прямая соединительная линия 742"/>
                                      <wps:cNvCnPr>
                                        <a:cxnSpLocks noChangeShapeType="1"/>
                                      </wps:cNvCnPr>
                                      <wps:spPr bwMode="auto">
                                        <a:xfrm flipH="1">
                                          <a:off x="45335" y="27313"/>
                                          <a:ext cx="4454" cy="819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26570420" name="Прямая соединительная линия 743"/>
                                      <wps:cNvCnPr>
                                        <a:cxnSpLocks noChangeShapeType="1"/>
                                      </wps:cNvCnPr>
                                      <wps:spPr bwMode="auto">
                                        <a:xfrm>
                                          <a:off x="35512" y="35512"/>
                                          <a:ext cx="9717" cy="107"/>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73302404" name="Надпись 651"/>
                                      <wps:cNvSpPr txBox="1">
                                        <a:spLocks noChangeArrowheads="1"/>
                                      </wps:cNvSpPr>
                                      <wps:spPr bwMode="auto">
                                        <a:xfrm>
                                          <a:off x="30401" y="27105"/>
                                          <a:ext cx="8620" cy="3080"/>
                                        </a:xfrm>
                                        <a:prstGeom prst="rect">
                                          <a:avLst/>
                                        </a:prstGeom>
                                        <a:solidFill>
                                          <a:schemeClr val="lt1">
                                            <a:lumMod val="100000"/>
                                            <a:lumOff val="0"/>
                                            <a:alpha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71B7DF9"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wps:txbx>
                                      <wps:bodyPr rot="0" vert="horz" wrap="square" lIns="91440" tIns="45720" rIns="91440" bIns="45720" anchor="t" anchorCtr="0" upright="1">
                                        <a:noAutofit/>
                                      </wps:bodyPr>
                                    </wps:wsp>
                                    <wps:wsp>
                                      <wps:cNvPr id="1912767782" name="Прямая соединительная линия 746"/>
                                      <wps:cNvCnPr>
                                        <a:cxnSpLocks noChangeShapeType="1"/>
                                      </wps:cNvCnPr>
                                      <wps:spPr bwMode="auto">
                                        <a:xfrm>
                                          <a:off x="35620" y="36355"/>
                                          <a:ext cx="9715" cy="102"/>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40701194" name="Прямая соединительная линия 747"/>
                                      <wps:cNvCnPr>
                                        <a:cxnSpLocks noChangeShapeType="1"/>
                                      </wps:cNvCnPr>
                                      <wps:spPr bwMode="auto">
                                        <a:xfrm>
                                          <a:off x="30082" y="26573"/>
                                          <a:ext cx="7760" cy="1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23107205" name="Прямая соединительная линия 748"/>
                                      <wps:cNvCnPr>
                                        <a:cxnSpLocks noChangeShapeType="1"/>
                                      </wps:cNvCnPr>
                                      <wps:spPr bwMode="auto">
                                        <a:xfrm>
                                          <a:off x="42310" y="26554"/>
                                          <a:ext cx="7759" cy="19"/>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84223653" name="Надпись 651"/>
                                      <wps:cNvSpPr txBox="1">
                                        <a:spLocks noChangeArrowheads="1"/>
                                      </wps:cNvSpPr>
                                      <wps:spPr bwMode="auto">
                                        <a:xfrm>
                                          <a:off x="41246" y="27105"/>
                                          <a:ext cx="9417" cy="3080"/>
                                        </a:xfrm>
                                        <a:prstGeom prst="rect">
                                          <a:avLst/>
                                        </a:prstGeom>
                                        <a:solidFill>
                                          <a:schemeClr val="lt1">
                                            <a:lumMod val="100000"/>
                                            <a:lumOff val="0"/>
                                            <a:alpha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1269F62"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wps:txbx>
                                      <wps:bodyPr rot="0" vert="horz" wrap="square" lIns="91440" tIns="45720" rIns="91440" bIns="45720" anchor="t" anchorCtr="0" upright="1">
                                        <a:noAutofit/>
                                      </wps:bodyPr>
                                    </wps:wsp>
                                  </wpg:grpSp>
                                </wpg:grpSp>
                              </wpg:grpSp>
                              <wps:wsp>
                                <wps:cNvPr id="1972994258" name="Прямая соединительная линия 750"/>
                                <wps:cNvCnPr>
                                  <a:cxnSpLocks noChangeShapeType="1"/>
                                </wps:cNvCnPr>
                                <wps:spPr bwMode="auto">
                                  <a:xfrm>
                                    <a:off x="36424" y="38876"/>
                                    <a:ext cx="0" cy="2638"/>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25624235" name="Надпись 6"/>
                                <wps:cNvSpPr txBox="1">
                                  <a:spLocks noChangeArrowheads="1"/>
                                </wps:cNvSpPr>
                                <wps:spPr bwMode="auto">
                                  <a:xfrm>
                                    <a:off x="24649" y="33926"/>
                                    <a:ext cx="4107" cy="233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6BF737" w14:textId="77777777" w:rsidR="00B152BD" w:rsidRPr="00060E8B" w:rsidRDefault="00B152BD" w:rsidP="007535C1">
                                      <w:pPr>
                                        <w:pStyle w:val="a5"/>
                                        <w:spacing w:before="0" w:beforeAutospacing="0" w:after="160" w:afterAutospacing="0" w:line="254" w:lineRule="auto"/>
                                        <w:rPr>
                                          <w:lang w:val="en-US"/>
                                        </w:rPr>
                                      </w:pPr>
                                      <w:r>
                                        <w:rPr>
                                          <w:rFonts w:eastAsia="Calibri"/>
                                          <w:b/>
                                          <w:bCs/>
                                          <w:lang w:val="en-US"/>
                                        </w:rPr>
                                        <w:t>&gt;&gt;</w:t>
                                      </w:r>
                                    </w:p>
                                  </w:txbxContent>
                                </wps:txbx>
                                <wps:bodyPr rot="0" vert="horz" wrap="square" lIns="91440" tIns="45720" rIns="91440" bIns="45720" anchor="t" anchorCtr="0" upright="1">
                                  <a:noAutofit/>
                                </wps:bodyPr>
                              </wps:wsp>
                              <wps:wsp>
                                <wps:cNvPr id="1340103215" name="Прямая соединительная линия 755"/>
                                <wps:cNvCnPr>
                                  <a:cxnSpLocks noChangeShapeType="1"/>
                                </wps:cNvCnPr>
                                <wps:spPr bwMode="auto">
                                  <a:xfrm>
                                    <a:off x="31651" y="38876"/>
                                    <a:ext cx="9092"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918090809" name="Группа 689"/>
                                <wpg:cNvGrpSpPr>
                                  <a:grpSpLocks/>
                                </wpg:cNvGrpSpPr>
                                <wpg:grpSpPr bwMode="auto">
                                  <a:xfrm>
                                    <a:off x="28475" y="33703"/>
                                    <a:ext cx="21783" cy="4733"/>
                                    <a:chOff x="20520" y="34817"/>
                                    <a:chExt cx="21782" cy="4733"/>
                                  </a:xfrm>
                                </wpg:grpSpPr>
                                <wps:wsp>
                                  <wps:cNvPr id="1650910426" name="Надпись 5"/>
                                  <wps:cNvSpPr txBox="1">
                                    <a:spLocks noChangeArrowheads="1"/>
                                  </wps:cNvSpPr>
                                  <wps:spPr bwMode="auto">
                                    <a:xfrm>
                                      <a:off x="23596" y="34817"/>
                                      <a:ext cx="9113" cy="4733"/>
                                    </a:xfrm>
                                    <a:prstGeom prst="rect">
                                      <a:avLst/>
                                    </a:prstGeom>
                                    <a:solidFill>
                                      <a:schemeClr val="lt1">
                                        <a:lumMod val="100000"/>
                                        <a:lumOff val="0"/>
                                      </a:schemeClr>
                                    </a:solidFill>
                                    <a:ln w="6350">
                                      <a:solidFill>
                                        <a:srgbClr val="000000"/>
                                      </a:solidFill>
                                      <a:miter lim="800000"/>
                                      <a:headEnd/>
                                      <a:tailEnd/>
                                    </a:ln>
                                  </wps:spPr>
                                  <wps:txbx>
                                    <w:txbxContent>
                                      <w:p w14:paraId="6C2DDCAF" w14:textId="77777777" w:rsidR="00B152BD" w:rsidRPr="007535C1" w:rsidRDefault="00B152BD"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r>
                                          <w:rPr>
                                            <w:rFonts w:eastAsia="Calibri"/>
                                            <w:b/>
                                            <w:bCs/>
                                          </w:rPr>
                                          <w:t>ЧП</w:t>
                                        </w:r>
                                        <w:r w:rsidRPr="00060E8B">
                                          <w:rPr>
                                            <w:rFonts w:eastAsia="Calibri"/>
                                            <w:b/>
                                            <w:bCs/>
                                            <w:vertAlign w:val="subscript"/>
                                          </w:rPr>
                                          <w:t>ст</w:t>
                                        </w:r>
                                        <w:r>
                                          <w:rPr>
                                            <w:rFonts w:eastAsia="Calibri"/>
                                            <w:b/>
                                            <w:bCs/>
                                            <w:lang w:val="en-US"/>
                                          </w:rPr>
                                          <w:t xml:space="preserve">              </w:t>
                                        </w:r>
                                        <w:r>
                                          <w:rPr>
                                            <w:rFonts w:eastAsia="Calibri"/>
                                            <w:b/>
                                            <w:bCs/>
                                          </w:rPr>
                                          <w:t xml:space="preserve">            </w:t>
                                        </w:r>
                                      </w:p>
                                      <w:p w14:paraId="367806D5" w14:textId="77777777" w:rsidR="00B152BD" w:rsidRPr="007535C1" w:rsidRDefault="00B152BD"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35AAEA87" w14:textId="77777777" w:rsidR="00B152BD" w:rsidRPr="007535C1" w:rsidRDefault="00B152BD" w:rsidP="007535C1">
                                        <w:pPr>
                                          <w:pStyle w:val="a5"/>
                                          <w:spacing w:before="0" w:beforeAutospacing="0" w:after="0" w:afterAutospacing="0" w:line="254" w:lineRule="auto"/>
                                          <w:rPr>
                                            <w:lang w:val="en-US"/>
                                          </w:rPr>
                                        </w:pPr>
                                        <w:r>
                                          <w:rPr>
                                            <w:rFonts w:eastAsia="Calibri"/>
                                            <w:b/>
                                            <w:bCs/>
                                            <w:lang w:val="en-US"/>
                                          </w:rPr>
                                          <w:t xml:space="preserve">                            </w:t>
                                        </w:r>
                                      </w:p>
                                      <w:p w14:paraId="78F40C04" w14:textId="77777777" w:rsidR="00B152BD" w:rsidRDefault="00B152BD"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wps:txbx>
                                  <wps:bodyPr rot="0" vert="horz" wrap="square" lIns="91440" tIns="45720" rIns="91440" bIns="45720" anchor="t" anchorCtr="0" upright="1">
                                    <a:noAutofit/>
                                  </wps:bodyPr>
                                </wps:wsp>
                                <wps:wsp>
                                  <wps:cNvPr id="1164678020" name="Надпись 5"/>
                                  <wps:cNvSpPr txBox="1">
                                    <a:spLocks noChangeArrowheads="1"/>
                                  </wps:cNvSpPr>
                                  <wps:spPr bwMode="auto">
                                    <a:xfrm>
                                      <a:off x="32709" y="34817"/>
                                      <a:ext cx="9593" cy="4733"/>
                                    </a:xfrm>
                                    <a:prstGeom prst="rect">
                                      <a:avLst/>
                                    </a:prstGeom>
                                    <a:solidFill>
                                      <a:schemeClr val="lt1">
                                        <a:lumMod val="100000"/>
                                        <a:lumOff val="0"/>
                                      </a:schemeClr>
                                    </a:solidFill>
                                    <a:ln w="6350">
                                      <a:solidFill>
                                        <a:srgbClr val="000000"/>
                                      </a:solidFill>
                                      <a:miter lim="800000"/>
                                      <a:headEnd/>
                                      <a:tailEnd/>
                                    </a:ln>
                                  </wps:spPr>
                                  <wps:txbx>
                                    <w:txbxContent>
                                      <w:p w14:paraId="091B6440" w14:textId="77777777" w:rsidR="00B152BD" w:rsidRPr="00060E8B" w:rsidRDefault="00B152BD"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C</w:t>
                                        </w:r>
                                        <w:r>
                                          <w:rPr>
                                            <w:rFonts w:eastAsia="Calibri"/>
                                            <w:b/>
                                            <w:bCs/>
                                          </w:rPr>
                                          <w:t>ЧП</w:t>
                                        </w:r>
                                        <w:r w:rsidRPr="00060E8B">
                                          <w:rPr>
                                            <w:rFonts w:eastAsia="Calibri"/>
                                            <w:b/>
                                            <w:bCs/>
                                            <w:vertAlign w:val="subscript"/>
                                          </w:rPr>
                                          <w:t>мл</w:t>
                                        </w:r>
                                      </w:p>
                                      <w:p w14:paraId="7AE1B07B" w14:textId="77777777" w:rsidR="00B152BD" w:rsidRPr="00060E8B" w:rsidRDefault="00B152BD"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14:paraId="3F3C5898"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091F8714"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wps:txbx>
                                  <wps:bodyPr rot="0" vert="horz" wrap="square" lIns="91440" tIns="45720" rIns="91440" bIns="45720" anchor="t" anchorCtr="0" upright="1">
                                    <a:noAutofit/>
                                  </wps:bodyPr>
                                </wps:wsp>
                                <wps:wsp>
                                  <wps:cNvPr id="2088838299" name="Надпись 5"/>
                                  <wps:cNvSpPr txBox="1">
                                    <a:spLocks noChangeArrowheads="1"/>
                                  </wps:cNvSpPr>
                                  <wps:spPr bwMode="auto">
                                    <a:xfrm>
                                      <a:off x="20520" y="34819"/>
                                      <a:ext cx="3076" cy="4731"/>
                                    </a:xfrm>
                                    <a:prstGeom prst="rect">
                                      <a:avLst/>
                                    </a:prstGeom>
                                    <a:solidFill>
                                      <a:schemeClr val="lt1">
                                        <a:lumMod val="100000"/>
                                        <a:lumOff val="0"/>
                                      </a:schemeClr>
                                    </a:solidFill>
                                    <a:ln w="6350">
                                      <a:solidFill>
                                        <a:srgbClr val="000000"/>
                                      </a:solidFill>
                                      <a:miter lim="800000"/>
                                      <a:headEnd/>
                                      <a:tailEnd/>
                                    </a:ln>
                                  </wps:spPr>
                                  <wps:txbx>
                                    <w:txbxContent>
                                      <w:p w14:paraId="6ED186E4" w14:textId="77777777" w:rsidR="00B152BD" w:rsidRDefault="00B152BD" w:rsidP="0065765D">
                                        <w:pPr>
                                          <w:pStyle w:val="a5"/>
                                          <w:spacing w:before="0" w:beforeAutospacing="0" w:after="0" w:afterAutospacing="0" w:line="252" w:lineRule="auto"/>
                                          <w:rPr>
                                            <w:rFonts w:eastAsia="Calibri"/>
                                            <w:b/>
                                            <w:bCs/>
                                            <w:i/>
                                            <w:iCs/>
                                            <w:lang w:val="en-US"/>
                                          </w:rPr>
                                        </w:pPr>
                                        <w:r>
                                          <w:rPr>
                                            <w:rFonts w:eastAsia="Calibri"/>
                                            <w:b/>
                                            <w:bCs/>
                                          </w:rPr>
                                          <w:t xml:space="preserve">     </w:t>
                                        </w:r>
                                      </w:p>
                                      <w:p w14:paraId="7730C03A" w14:textId="77777777" w:rsidR="00B152BD" w:rsidRDefault="00B152BD"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244B6463"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7B56F26B"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wps:txbx>
                                  <wps:bodyPr rot="0" vert="horz" wrap="square" lIns="91440" tIns="45720" rIns="91440" bIns="45720" anchor="t" anchorCtr="0" upright="1">
                                    <a:noAutofit/>
                                  </wps:bodyPr>
                                </wps:wsp>
                              </wpg:grpSp>
                              <wps:wsp>
                                <wps:cNvPr id="2073256177" name="Прямая со стрелкой 761"/>
                                <wps:cNvCnPr>
                                  <a:cxnSpLocks noChangeShapeType="1"/>
                                </wps:cNvCnPr>
                                <wps:spPr bwMode="auto">
                                  <a:xfrm>
                                    <a:off x="41186" y="17888"/>
                                    <a:ext cx="27" cy="306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36640098" name="Прямая со стрелкой 763"/>
                                <wps:cNvCnPr>
                                  <a:cxnSpLocks noChangeShapeType="1"/>
                                </wps:cNvCnPr>
                                <wps:spPr bwMode="auto">
                                  <a:xfrm>
                                    <a:off x="24516" y="36261"/>
                                    <a:ext cx="4027"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70096467" name="Прямая соединительная линия 764"/>
                                <wps:cNvCnPr>
                                  <a:cxnSpLocks noChangeShapeType="1"/>
                                </wps:cNvCnPr>
                                <wps:spPr bwMode="auto">
                                  <a:xfrm>
                                    <a:off x="21647" y="41460"/>
                                    <a:ext cx="14773"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15762506" name="Прямая соединительная линия 765"/>
                                <wps:cNvCnPr>
                                  <a:cxnSpLocks noChangeShapeType="1"/>
                                </wps:cNvCnPr>
                                <wps:spPr bwMode="auto">
                                  <a:xfrm>
                                    <a:off x="21779" y="17300"/>
                                    <a:ext cx="7885" cy="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111919238" name="Прямая соединительная линия 766"/>
                                <wps:cNvCnPr>
                                  <a:cxnSpLocks noChangeShapeType="1"/>
                                </wps:cNvCnPr>
                                <wps:spPr bwMode="auto">
                                  <a:xfrm flipV="1">
                                    <a:off x="21646" y="17302"/>
                                    <a:ext cx="133" cy="24158"/>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4813604" name="Прямая со стрелкой 767"/>
                                <wps:cNvCnPr>
                                  <a:cxnSpLocks noChangeShapeType="1"/>
                                </wps:cNvCnPr>
                                <wps:spPr bwMode="auto">
                                  <a:xfrm>
                                    <a:off x="29665" y="17301"/>
                                    <a:ext cx="0" cy="3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64236450" name="Прямая соединительная линия 770"/>
                                <wps:cNvCnPr>
                                  <a:cxnSpLocks noChangeShapeType="1"/>
                                </wps:cNvCnPr>
                                <wps:spPr bwMode="auto">
                                  <a:xfrm>
                                    <a:off x="39732" y="32092"/>
                                    <a:ext cx="8605" cy="110"/>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16868636" name="Прямая соединительная линия 771"/>
                                <wps:cNvCnPr>
                                  <a:cxnSpLocks noChangeShapeType="1"/>
                                </wps:cNvCnPr>
                                <wps:spPr bwMode="auto">
                                  <a:xfrm>
                                    <a:off x="47951" y="1239"/>
                                    <a:ext cx="388" cy="30853"/>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5064899" name="Надпись 5"/>
                                <wps:cNvSpPr txBox="1">
                                  <a:spLocks noChangeArrowheads="1"/>
                                </wps:cNvSpPr>
                                <wps:spPr bwMode="auto">
                                  <a:xfrm>
                                    <a:off x="5440" y="34256"/>
                                    <a:ext cx="10462" cy="2650"/>
                                  </a:xfrm>
                                  <a:prstGeom prst="rect">
                                    <a:avLst/>
                                  </a:prstGeom>
                                  <a:solidFill>
                                    <a:schemeClr val="lt1">
                                      <a:lumMod val="100000"/>
                                      <a:lumOff val="0"/>
                                    </a:schemeClr>
                                  </a:solidFill>
                                  <a:ln w="6350">
                                    <a:solidFill>
                                      <a:srgbClr val="000000"/>
                                    </a:solidFill>
                                    <a:miter lim="800000"/>
                                    <a:headEnd/>
                                    <a:tailEnd/>
                                  </a:ln>
                                </wps:spPr>
                                <wps:txbx>
                                  <w:txbxContent>
                                    <w:p w14:paraId="57D7A922" w14:textId="77777777" w:rsidR="00B152BD" w:rsidRDefault="00B152BD"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wps:txbx>
                                <wps:bodyPr rot="0" vert="horz" wrap="square" lIns="91440" tIns="45720" rIns="91440" bIns="45720" anchor="t" anchorCtr="0" upright="1">
                                  <a:noAutofit/>
                                </wps:bodyPr>
                              </wps:wsp>
                              <wps:wsp>
                                <wps:cNvPr id="1454577843" name="Прямая со стрелкой 775"/>
                                <wps:cNvCnPr>
                                  <a:cxnSpLocks noChangeShapeType="1"/>
                                </wps:cNvCnPr>
                                <wps:spPr bwMode="auto">
                                  <a:xfrm flipH="1">
                                    <a:off x="10671" y="31407"/>
                                    <a:ext cx="0" cy="284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3525457" name="Прямая со стрелкой 776"/>
                                <wps:cNvCnPr>
                                  <a:cxnSpLocks noChangeShapeType="1"/>
                                </wps:cNvCnPr>
                                <wps:spPr bwMode="auto">
                                  <a:xfrm>
                                    <a:off x="10787" y="36906"/>
                                    <a:ext cx="0" cy="363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45445597" name="Надпись 6"/>
                                <wps:cNvSpPr txBox="1">
                                  <a:spLocks noChangeArrowheads="1"/>
                                </wps:cNvSpPr>
                                <wps:spPr bwMode="auto">
                                  <a:xfrm>
                                    <a:off x="8226" y="40695"/>
                                    <a:ext cx="7013" cy="2330"/>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06FF20D" w14:textId="77777777" w:rsidR="00B152BD" w:rsidRPr="00E44B98" w:rsidRDefault="00B152BD" w:rsidP="00E44B98">
                                      <w:pPr>
                                        <w:pStyle w:val="a5"/>
                                        <w:spacing w:before="0" w:beforeAutospacing="0" w:after="160" w:afterAutospacing="0" w:line="252" w:lineRule="auto"/>
                                        <w:rPr>
                                          <w:i/>
                                          <w:lang w:val="en-US"/>
                                        </w:rPr>
                                      </w:pPr>
                                      <w:r>
                                        <w:rPr>
                                          <w:rFonts w:eastAsia="Calibri"/>
                                          <w:b/>
                                          <w:bCs/>
                                          <w:i/>
                                          <w:lang w:val="en-US"/>
                                        </w:rPr>
                                        <w:t>END</w:t>
                                      </w:r>
                                    </w:p>
                                  </w:txbxContent>
                                </wps:txbx>
                                <wps:bodyPr rot="0" vert="horz" wrap="square" lIns="91440" tIns="45720" rIns="91440" bIns="45720" anchor="t" anchorCtr="0" upright="1">
                                  <a:noAutofit/>
                                </wps:bodyPr>
                              </wps:wsp>
                            </wpg:grpSp>
                          </wpg:grpSp>
                        </wpg:grpSp>
                      </wpg:wgp>
                      <wpg:wgp>
                        <wpg:cNvPr id="1873997334" name="Группа 638"/>
                        <wpg:cNvGrpSpPr>
                          <a:grpSpLocks/>
                        </wpg:cNvGrpSpPr>
                        <wpg:grpSpPr bwMode="auto">
                          <a:xfrm>
                            <a:off x="944506" y="198402"/>
                            <a:ext cx="3303823" cy="1322014"/>
                            <a:chOff x="12910" y="1984"/>
                            <a:chExt cx="33038" cy="13219"/>
                          </a:xfrm>
                        </wpg:grpSpPr>
                        <wpg:grpSp>
                          <wpg:cNvPr id="52396458" name="Группа 699"/>
                          <wpg:cNvGrpSpPr>
                            <a:grpSpLocks/>
                          </wpg:cNvGrpSpPr>
                          <wpg:grpSpPr bwMode="auto">
                            <a:xfrm>
                              <a:off x="28521" y="1984"/>
                              <a:ext cx="17427" cy="7422"/>
                              <a:chOff x="-2517" y="397"/>
                              <a:chExt cx="17426" cy="7421"/>
                            </a:xfrm>
                          </wpg:grpSpPr>
                          <wps:wsp>
                            <wps:cNvPr id="1866882037" name="Надпись 5"/>
                            <wps:cNvSpPr txBox="1">
                              <a:spLocks noChangeArrowheads="1"/>
                            </wps:cNvSpPr>
                            <wps:spPr bwMode="auto">
                              <a:xfrm>
                                <a:off x="-2517" y="3578"/>
                                <a:ext cx="17425" cy="4240"/>
                              </a:xfrm>
                              <a:prstGeom prst="rect">
                                <a:avLst/>
                              </a:prstGeom>
                              <a:solidFill>
                                <a:schemeClr val="lt1">
                                  <a:lumMod val="100000"/>
                                  <a:lumOff val="0"/>
                                </a:schemeClr>
                              </a:solidFill>
                              <a:ln w="6350">
                                <a:solidFill>
                                  <a:srgbClr val="000000"/>
                                </a:solidFill>
                                <a:miter lim="800000"/>
                                <a:headEnd/>
                                <a:tailEnd/>
                              </a:ln>
                            </wps:spPr>
                            <wps:txbx>
                              <w:txbxContent>
                                <w:p w14:paraId="0EE35245" w14:textId="77777777" w:rsidR="00B152BD" w:rsidRDefault="00B152BD" w:rsidP="000E2836">
                                  <w:pPr>
                                    <w:pStyle w:val="a5"/>
                                    <w:spacing w:before="0" w:beforeAutospacing="0" w:after="0" w:afterAutospacing="0" w:line="256" w:lineRule="auto"/>
                                    <w:jc w:val="center"/>
                                  </w:pPr>
                                  <w:r>
                                    <w:rPr>
                                      <w:rFonts w:eastAsia="Calibri"/>
                                      <w:b/>
                                      <w:bCs/>
                                      <w:lang w:val="en-US"/>
                                    </w:rPr>
                                    <w:t>RGB</w:t>
                                  </w:r>
                                </w:p>
                                <w:p w14:paraId="41D7DEF5" w14:textId="77777777" w:rsidR="00B152BD" w:rsidRDefault="00B152BD"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wps:txbx>
                            <wps:bodyPr rot="0" vert="horz" wrap="square" lIns="91440" tIns="45720" rIns="91440" bIns="45720" anchor="t" anchorCtr="0" upright="1">
                              <a:noAutofit/>
                            </wps:bodyPr>
                          </wps:wsp>
                          <wps:wsp>
                            <wps:cNvPr id="682067441" name="Надпись 6"/>
                            <wps:cNvSpPr txBox="1">
                              <a:spLocks noChangeArrowheads="1"/>
                            </wps:cNvSpPr>
                            <wps:spPr bwMode="auto">
                              <a:xfrm>
                                <a:off x="6758" y="397"/>
                                <a:ext cx="3114" cy="2319"/>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B258BD1" w14:textId="77777777" w:rsidR="00B152BD" w:rsidRDefault="00B152BD" w:rsidP="000E2836">
                                  <w:pPr>
                                    <w:pStyle w:val="a5"/>
                                    <w:spacing w:before="0" w:beforeAutospacing="0" w:after="160" w:afterAutospacing="0" w:line="256" w:lineRule="auto"/>
                                  </w:pPr>
                                  <w:r>
                                    <w:rPr>
                                      <w:rFonts w:eastAsia="Calibri"/>
                                      <w:b/>
                                      <w:bCs/>
                                      <w:i/>
                                      <w:iCs/>
                                      <w:lang w:val="en-US"/>
                                    </w:rPr>
                                    <w:t>B</w:t>
                                  </w:r>
                                </w:p>
                              </w:txbxContent>
                            </wps:txbx>
                            <wps:bodyPr rot="0" vert="horz" wrap="square" lIns="91440" tIns="45720" rIns="91440" bIns="45720" anchor="t" anchorCtr="0" upright="1">
                              <a:noAutofit/>
                            </wps:bodyPr>
                          </wps:wsp>
                        </wpg:grpSp>
                        <wps:wsp>
                          <wps:cNvPr id="1633374713" name="Прямая соединительная линия 700"/>
                          <wps:cNvCnPr>
                            <a:cxnSpLocks noChangeShapeType="1"/>
                          </wps:cNvCnPr>
                          <wps:spPr bwMode="auto">
                            <a:xfrm>
                              <a:off x="12910" y="10202"/>
                              <a:ext cx="0" cy="500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wpc:wpc>
                  </a:graphicData>
                </a:graphic>
              </wp:inline>
            </w:drawing>
          </mc:Choice>
          <mc:Fallback>
            <w:pict>
              <v:group w14:anchorId="1758B51A" id="Полотно 631" o:spid="_x0000_s1660" editas="canvas" style="width:461.2pt;height:341.35pt;mso-position-horizontal-relative:char;mso-position-vertical-relative:line" coordsize="58572,43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">
                <v:shape id="_x0000_s1661" type="#_x0000_t75" style="position:absolute;width:58572;height:43351;visibility:visible;mso-wrap-style:square">
                  <v:fill o:detectmouseclick="t"/>
                  <v:path o:connecttype="none"/>
                </v:shape>
                <v:group id="Группа 637" o:spid="_x0000_s1662" style="position:absolute;left:842;top:1590;width:17427;height:8510" coordorigin="4306,1590" coordsize="17426,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">
                  <v:shapetype id="_x0000_t32" coordsize="21600,21600" o:spt="32" o:oned="t" path="m,l21600,21600e" filled="f">
                    <v:path arrowok="t" fillok="f" o:connecttype="none"/>
                    <o:lock v:ext="edit" shapetype="t"/>
                  </v:shapetype>
                  <v:shape id="Прямая со стрелкой 633" o:spid="_x0000_s1663" type="#_x0000_t32" style="position:absolute;left:13020;top:1590;width:0;height:3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" strokecolor="black [3200]" strokeweight=".5pt">
                    <v:stroke endarrow="block" joinstyle="miter"/>
                  </v:shape>
                  <v:group id="Группа 635" o:spid="_x0000_s1664" style="position:absolute;left:4306;top:1987;width:17427;height:7422" coordorigin="4306,1987" coordsize="17426,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">
                    <v:shape id="Надпись 632" o:spid="_x0000_s1665" type="#_x0000_t202" style="position:absolute;left:4306;top:5168;width:17427;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" fillcolor="white [3201]" strokeweight=".5pt">
                      <v:textbox>
                        <w:txbxContent>
                          <w:p w14:paraId="3B32671C" w14:textId="77777777" w:rsidR="00B152BD" w:rsidRDefault="00B152BD"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14:paraId="17AA6029" w14:textId="77777777" w:rsidR="00B152BD" w:rsidRPr="000E2836" w:rsidRDefault="00B152BD"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1666" type="#_x0000_t202" style="position:absolute;left:13318;top:1987;width:3114;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" fillcolor="white [3201]" stroked="f" strokeweight=".5pt">
                      <v:textbox>
                        <w:txbxContent>
                          <w:p w14:paraId="3CE20C94" w14:textId="77777777" w:rsidR="00B152BD" w:rsidRPr="000E2836" w:rsidRDefault="00B152BD">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1667" style="position:absolute;visibility:visible;mso-wrap-style:square" from="4784,10040" to="21626,10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" strokecolor="black [3200]" strokeweight=".5pt">
                    <v:stroke joinstyle="miter"/>
                  </v:line>
                </v:group>
                <v:shape id="Прямая со стрелкой 698" o:spid="_x0000_s1668" type="#_x0000_t32" style="position:absolute;left:33903;top:1587;width:0;height:3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" strokecolor="black [3200]" strokeweight=".5pt">
                  <v:stroke endarrow="block" joinstyle="miter"/>
                </v:shape>
                <v:shape id="Прямая со стрелкой 753" o:spid="_x0000_s1669" type="#_x0000_t32" style="position:absolute;left:36065;top:30720;width:0;height:30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" strokecolor="black [3200]" strokeweight=".5pt">
                  <v:stroke endarrow="block" joinstyle="miter"/>
                </v:shape>
                <v:shape id="Прямая со стрелкой 762" o:spid="_x0000_s1670" type="#_x0000_t32" style="position:absolute;left:29665;top:27564;width:132;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" strokecolor="black [3200]" strokeweight=".5pt">
                  <v:stroke endarrow="block" joinstyle="miter"/>
                </v:shape>
                <v:group id="Группа 652" o:spid="_x0000_s1671" style="position:absolute;left:21468;top:7247;width:24290;height:10641" coordorigin="21468,7247" coordsize="24289,10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">
                  <v:group id="Группа 645" o:spid="_x0000_s1672" style="position:absolute;left:36614;top:9462;width:9144;height:8426" coordorigin="40078,9356" coordsize="9144,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">
                    <v:group id="Группа 643" o:spid="_x0000_s1673" style="position:absolute;left:40078;top:12464;width:9144;height:5318" coordorigin="40078,12464" coordsize="9144,5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">
                      <v:shapetype id="_x0000_t4" coordsize="21600,21600" o:spt="4" path="m10800,l,10800,10800,21600,21600,10800xe">
                        <v:stroke joinstyle="miter"/>
                        <v:path gradientshapeok="t" o:connecttype="rect" textboxrect="5400,5400,16200,16200"/>
                      </v:shapetype>
                      <v:shape id="Ромб 640" o:spid="_x0000_s1674" type="#_x0000_t4" style="position:absolute;left:40078;top:12464;width:9144;height:5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" filled="f" strokecolor="black [3213]"/>
                      <v:shape id="Надпись 642" o:spid="_x0000_s1675" type="#_x0000_t202" style="position:absolute;left:42351;top:13588;width:5954;height:3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" fillcolor="white [3201]" stroked="f" strokeweight=".5pt">
                        <v:fill opacity="0"/>
                        <v:textbox>
                          <w:txbxContent>
                            <w:p w14:paraId="4CA1159A" w14:textId="77777777" w:rsidR="00B152BD" w:rsidRPr="00EB0CEE" w:rsidRDefault="00B152BD">
                              <w:pPr>
                                <w:rPr>
                                  <w:rFonts w:ascii="Times New Roman" w:hAnsi="Times New Roman" w:cs="Times New Roman"/>
                                  <w:b/>
                                  <w:sz w:val="24"/>
                                  <w:szCs w:val="24"/>
                                  <w:lang w:val="en-US"/>
                                </w:rPr>
                              </w:pPr>
                              <w:r>
                                <w:rPr>
                                  <w:rFonts w:ascii="Times New Roman" w:hAnsi="Times New Roman" w:cs="Times New Roman"/>
                                  <w:b/>
                                  <w:i/>
                                  <w:sz w:val="24"/>
                                  <w:szCs w:val="24"/>
                                  <w:lang w:val="en-US"/>
                                </w:rPr>
                                <w:t>B</w:t>
                              </w:r>
                              <w:r>
                                <w:rPr>
                                  <w:rFonts w:ascii="Times New Roman" w:hAnsi="Times New Roman" w:cs="Times New Roman"/>
                                  <w:b/>
                                  <w:sz w:val="24"/>
                                  <w:szCs w:val="24"/>
                                  <w:lang w:val="en-US"/>
                                </w:rPr>
                                <w:t>[0]</w:t>
                              </w:r>
                            </w:p>
                          </w:txbxContent>
                        </v:textbox>
                      </v:shape>
                    </v:group>
                    <v:shape id="Прямая со стрелкой 644" o:spid="_x0000_s1676" type="#_x0000_t32" style="position:absolute;left:44677;top:9356;width:0;height:32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" strokecolor="black [3213]" strokeweight=".5pt">
                      <v:stroke endarrow="block" joinstyle="miter"/>
                    </v:shape>
                  </v:group>
                  <v:shape id="Прямая со стрелкой 772" o:spid="_x0000_s1677" type="#_x0000_t32" style="position:absolute;left:21468;top:7247;width:36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" strokecolor="black [3200]" strokeweight=".5pt">
                    <v:stroke endarrow="block" joinstyle="miter"/>
                  </v:shape>
                </v:group>
                <v:group id="Группа 656" o:spid="_x0000_s1678" style="position:absolute;left:2895;top:989;width:47363;height:42036" coordorigin="2895,989" coordsize="47362,4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">
                  <v:shape id="Надпись 6" o:spid="_x0000_s1679" type="#_x0000_t202" style="position:absolute;left:21346;top:4916;width:4103;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" fillcolor="white [3201]" stroked="f" strokeweight=".5pt">
                    <v:textbox>
                      <w:txbxContent>
                        <w:p w14:paraId="1101286F" w14:textId="77777777" w:rsidR="00B152BD" w:rsidRDefault="00B152BD"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1680" type="#_x0000_t32" style="position:absolute;left:27105;top:989;width:0;height:4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" strokecolor="black [3200]" strokeweight=".5pt">
                    <v:stroke endarrow="block" joinstyle="miter"/>
                  </v:shape>
                  <v:line id="Прямая соединительная линия 769" o:spid="_x0000_s1681" style="position:absolute;visibility:visible;mso-wrap-style:square" from="27175,989" to="47971,1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" strokecolor="black [3213]" strokeweight=".5pt">
                    <v:stroke joinstyle="miter"/>
                  </v:line>
                  <v:group id="Группа 650" o:spid="_x0000_s1682" style="position:absolute;left:2895;top:1239;width:47363;height:41786" coordorigin="2895,1239" coordsize="47362,4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">
                    <v:shape id="Прямая со стрелкой 646" o:spid="_x0000_s1683" type="#_x0000_t32" style="position:absolute;left:9445;top:15204;width:27169;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" strokecolor="black [3213]" strokeweight=".5pt">
                      <v:stroke endarrow="block" joinstyle="miter"/>
                    </v:shape>
                    <v:group id="Группа 649" o:spid="_x0000_s1684" style="position:absolute;left:2895;top:1239;width:47363;height:41786" coordorigin="2895,1239" coordsize="47362,4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">
                      <v:shape id="Надпись 6" o:spid="_x0000_s1685" type="#_x0000_t202" style="position:absolute;left:34168;top:25514;width:5235;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" fillcolor="white [3201]" stroked="f" strokeweight=".5pt">
                        <v:fill opacity="0"/>
                        <v:textbox>
                          <w:txbxContent>
                            <w:p w14:paraId="5B075CF9" w14:textId="77777777" w:rsidR="00B152BD" w:rsidRPr="0065765D" w:rsidRDefault="00B152BD" w:rsidP="0065765D">
                              <w:pPr>
                                <w:pStyle w:val="a5"/>
                                <w:spacing w:before="0" w:beforeAutospacing="0" w:after="0" w:afterAutospacing="0" w:line="252" w:lineRule="auto"/>
                                <w:rPr>
                                  <w:b/>
                                  <w:i/>
                                  <w:lang w:val="en-US"/>
                                </w:rPr>
                              </w:pPr>
                              <w:r w:rsidRPr="0065765D">
                                <w:rPr>
                                  <w:b/>
                                  <w:i/>
                                  <w:lang w:val="en-US"/>
                                </w:rPr>
                                <w:t>S</w:t>
                              </w:r>
                              <w:r>
                                <w:rPr>
                                  <w:b/>
                                  <w:i/>
                                  <w:lang w:val="en-US"/>
                                </w:rPr>
                                <w:t>M</w:t>
                              </w:r>
                            </w:p>
                            <w:p w14:paraId="44869C4A" w14:textId="77777777" w:rsidR="00B152BD" w:rsidRDefault="00B152BD"/>
                          </w:txbxContent>
                        </v:textbox>
                      </v:shape>
                      <v:group id="Группа 641" o:spid="_x0000_s1686" style="position:absolute;left:2895;top:1239;width:47363;height:41786" coordorigin="2895,1239" coordsize="47362,4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">
                        <v:group id="Группа 639" o:spid="_x0000_s1687" style="position:absolute;left:2895;top:25825;width:18154;height:5431" coordorigin="7619,25825" coordsize="18153,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">
                          <v:shape id="Прямая со стрелкой 705" o:spid="_x0000_s1688" type="#_x0000_t32" style="position:absolute;left:21658;top:28541;width:33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" strokecolor="black [3200]" strokeweight=".5pt">
                            <v:stroke endarrow="block" joinstyle="miter"/>
                          </v:shape>
                          <v:shape id="_x0000_s1689" type="#_x0000_t202" style="position:absolute;left:7619;top:26216;width:14053;height: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" fillcolor="white [3201]" strokeweight=".5pt">
                            <v:textbox>
                              <w:txbxContent>
                                <w:p w14:paraId="152BC1CD" w14:textId="77777777" w:rsidR="00B152BD" w:rsidRPr="00706914" w:rsidRDefault="00B152BD" w:rsidP="00706914">
                                  <w:pPr>
                                    <w:pStyle w:val="a5"/>
                                    <w:spacing w:before="0" w:beforeAutospacing="0" w:after="0" w:afterAutospacing="0" w:line="256" w:lineRule="auto"/>
                                    <w:jc w:val="center"/>
                                  </w:pPr>
                                  <w:r>
                                    <w:rPr>
                                      <w:rFonts w:eastAsia="Calibri"/>
                                      <w:b/>
                                      <w:bCs/>
                                      <w:lang w:val="en-US"/>
                                    </w:rPr>
                                    <w:t>C</w:t>
                                  </w:r>
                                  <w:r>
                                    <w:rPr>
                                      <w:rFonts w:eastAsia="Calibri"/>
                                      <w:b/>
                                      <w:bCs/>
                                    </w:rPr>
                                    <w:t>Т</w:t>
                                  </w:r>
                                </w:p>
                                <w:p w14:paraId="4AB69B61" w14:textId="77777777" w:rsidR="00B152BD" w:rsidRDefault="00B152BD"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1690" style="position:absolute;visibility:visible;mso-wrap-style:square" from="8500,31256" to="21487,3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" strokecolor="black [3200]" strokeweight=".5pt">
                            <v:stroke joinstyle="miter"/>
                          </v:line>
                          <v:shape id="Надпись 6" o:spid="_x0000_s1691" type="#_x0000_t202" style="position:absolute;left:21830;top:25825;width:3942;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" fillcolor="white [3201]" stroked="f" strokeweight=".5pt">
                            <v:textbox>
                              <w:txbxContent>
                                <w:p w14:paraId="26383BC6" w14:textId="77777777" w:rsidR="00B152BD" w:rsidRDefault="00B152BD"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1692" style="position:absolute;flip:y;visibility:visible;mso-wrap-style:square" from="39738,32111" to="39738,33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" strokecolor="black [3213]" strokeweight=".5pt">
                          <v:stroke joinstyle="miter"/>
                        </v:line>
                        <v:group id="Группа 655" o:spid="_x0000_s1693" style="position:absolute;left:25755;top:20919;width:20639;height:9903" coordorigin="30024,29000" coordsize="20639,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">
                          <v:line id="Прямая соединительная линия 647" o:spid="_x0000_s1694" style="position:absolute;visibility:visible;mso-wrap-style:square" from="30024,29745" to="37786,29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" strokecolor="black [3213]" strokeweight=".5pt">
                            <v:stroke joinstyle="miter"/>
                          </v:line>
                          <v:line id="Прямая соединительная линия 745" o:spid="_x0000_s1695" style="position:absolute;visibility:visible;mso-wrap-style:square" from="42097,29763" to="49857,29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" strokecolor="black [3213]" strokeweight=".5pt">
                            <v:stroke joinstyle="miter"/>
                          </v:line>
                          <v:group id="Группа 654" o:spid="_x0000_s1696" style="position:absolute;left:30082;top:29000;width:20581;height:9903" coordorigin="30082,26554" coordsize="20581,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">
                            <v:shape id="_x0000_s1697" type="#_x0000_t202" style="position:absolute;left:34555;top:33272;width:11590;height:3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" fillcolor="white [3201]" stroked="f" strokeweight=".5pt">
                              <v:fill opacity="0"/>
                              <v:textbox>
                                <w:txbxContent>
                                  <w:p w14:paraId="4EE2D6DB" w14:textId="77777777" w:rsidR="00B152BD" w:rsidRPr="0024140F" w:rsidRDefault="00B152BD">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1698" style="position:absolute;left:30082;top:26554;width:20581;height:9903" coordorigin="30082,26554" coordsize="20581,9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">
                              <v:line id="Прямая соединительная линия 648" o:spid="_x0000_s1699" style="position:absolute;visibility:visible;mso-wrap-style:square" from="37892,27318" to="40411,30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" strokecolor="black [3213]" strokeweight=".5pt">
                                <v:stroke joinstyle="miter"/>
                              </v:line>
                              <v:line id="Прямая соединительная линия 740" o:spid="_x0000_s1700" style="position:absolute;flip:x;visibility:visible;mso-wrap-style:square" from="40312,27319" to="42259,30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" strokecolor="black [3213]" strokeweight=".5pt">
                                <v:stroke joinstyle="miter"/>
                              </v:line>
                              <v:line id="Прямая соединительная линия 741" o:spid="_x0000_s1701" style="position:absolute;visibility:visible;mso-wrap-style:square" from="30131,27313" to="35341,3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" strokecolor="black [3213]" strokeweight=".5pt">
                                <v:stroke joinstyle="miter"/>
                              </v:line>
                              <v:line id="Прямая соединительная линия 742" o:spid="_x0000_s1702" style="position:absolute;flip:x;visibility:visible;mso-wrap-style:square" from="45335,27313" to="49789,3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" strokecolor="black [3213]" strokeweight=".5pt">
                                <v:stroke joinstyle="miter"/>
                              </v:line>
                              <v:line id="Прямая соединительная линия 743" o:spid="_x0000_s1703" style="position:absolute;visibility:visible;mso-wrap-style:square" from="35512,35512" to="45229,3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" strokecolor="black [3213]" strokeweight=".5pt">
                                <v:stroke joinstyle="miter"/>
                              </v:line>
                              <v:shape id="_x0000_s1704" type="#_x0000_t202" style="position:absolute;left:30401;top:27105;width:8620;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" fillcolor="white [3201]" stroked="f" strokeweight=".5pt">
                                <v:fill opacity="0"/>
                                <v:textbox>
                                  <w:txbxContent>
                                    <w:p w14:paraId="571B7DF9"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1705" style="position:absolute;visibility:visible;mso-wrap-style:square" from="35620,36355" to="45335,36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" strokecolor="black [3213]" strokeweight=".5pt">
                                <v:stroke joinstyle="miter"/>
                              </v:line>
                              <v:line id="Прямая соединительная линия 747" o:spid="_x0000_s1706" style="position:absolute;visibility:visible;mso-wrap-style:square" from="30082,26573" to="37842,26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" strokecolor="black [3213]" strokeweight=".5pt">
                                <v:stroke joinstyle="miter"/>
                              </v:line>
                              <v:line id="Прямая соединительная линия 748" o:spid="_x0000_s1707" style="position:absolute;visibility:visible;mso-wrap-style:square" from="42310,26554" to="50069,2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" strokecolor="black [3213]" strokeweight=".5pt">
                                <v:stroke joinstyle="miter"/>
                              </v:line>
                              <v:shape id="_x0000_s1708" type="#_x0000_t202" style="position:absolute;left:41246;top:27105;width:9417;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" fillcolor="white [3201]" stroked="f" strokeweight=".5pt">
                                <v:fill opacity="0"/>
                                <v:textbox>
                                  <w:txbxContent>
                                    <w:p w14:paraId="61269F62"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1709" style="position:absolute;visibility:visible;mso-wrap-style:square" from="36424,38876" to="36424,41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" strokecolor="black [3213]" strokeweight=".5pt">
                          <v:stroke joinstyle="miter"/>
                        </v:line>
                        <v:shape id="Надпись 6" o:spid="_x0000_s1710" type="#_x0000_t202" style="position:absolute;left:24649;top:33926;width:4107;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" fillcolor="white [3201]" stroked="f" strokeweight=".5pt">
                          <v:textbox>
                            <w:txbxContent>
                              <w:p w14:paraId="796BF737" w14:textId="77777777" w:rsidR="00B152BD" w:rsidRPr="00060E8B" w:rsidRDefault="00B152BD"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1711" style="position:absolute;visibility:visible;mso-wrap-style:square" from="31651,38876" to="40743,38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" strokecolor="black [3200]" strokeweight=".5pt">
                          <v:stroke joinstyle="miter"/>
                        </v:line>
                        <v:group id="Группа 689" o:spid="_x0000_s1712" style="position:absolute;left:28475;top:33703;width:21783;height:4733" coordorigin="20520,34817" coordsize="21782,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">
                          <v:shape id="_x0000_s1713" type="#_x0000_t202" style="position:absolute;left:23596;top:34817;width:9113;height:4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" fillcolor="white [3201]" strokeweight=".5pt">
                            <v:textbox>
                              <w:txbxContent>
                                <w:p w14:paraId="6C2DDCAF" w14:textId="77777777" w:rsidR="00B152BD" w:rsidRPr="007535C1" w:rsidRDefault="00B152BD"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r>
                                    <w:rPr>
                                      <w:rFonts w:eastAsia="Calibri"/>
                                      <w:b/>
                                      <w:bCs/>
                                    </w:rPr>
                                    <w:t>ЧП</w:t>
                                  </w:r>
                                  <w:r w:rsidRPr="00060E8B">
                                    <w:rPr>
                                      <w:rFonts w:eastAsia="Calibri"/>
                                      <w:b/>
                                      <w:bCs/>
                                      <w:vertAlign w:val="subscript"/>
                                    </w:rPr>
                                    <w:t>ст</w:t>
                                  </w:r>
                                  <w:r>
                                    <w:rPr>
                                      <w:rFonts w:eastAsia="Calibri"/>
                                      <w:b/>
                                      <w:bCs/>
                                      <w:lang w:val="en-US"/>
                                    </w:rPr>
                                    <w:t xml:space="preserve">              </w:t>
                                  </w:r>
                                  <w:r>
                                    <w:rPr>
                                      <w:rFonts w:eastAsia="Calibri"/>
                                      <w:b/>
                                      <w:bCs/>
                                    </w:rPr>
                                    <w:t xml:space="preserve">            </w:t>
                                  </w:r>
                                </w:p>
                                <w:p w14:paraId="367806D5" w14:textId="77777777" w:rsidR="00B152BD" w:rsidRPr="007535C1" w:rsidRDefault="00B152BD"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35AAEA87" w14:textId="77777777" w:rsidR="00B152BD" w:rsidRPr="007535C1" w:rsidRDefault="00B152BD" w:rsidP="007535C1">
                                  <w:pPr>
                                    <w:pStyle w:val="a5"/>
                                    <w:spacing w:before="0" w:beforeAutospacing="0" w:after="0" w:afterAutospacing="0" w:line="254" w:lineRule="auto"/>
                                    <w:rPr>
                                      <w:lang w:val="en-US"/>
                                    </w:rPr>
                                  </w:pPr>
                                  <w:r>
                                    <w:rPr>
                                      <w:rFonts w:eastAsia="Calibri"/>
                                      <w:b/>
                                      <w:bCs/>
                                      <w:lang w:val="en-US"/>
                                    </w:rPr>
                                    <w:t xml:space="preserve">                            </w:t>
                                  </w:r>
                                </w:p>
                                <w:p w14:paraId="78F40C04" w14:textId="77777777" w:rsidR="00B152BD" w:rsidRDefault="00B152BD"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_x0000_s1714" type="#_x0000_t202" style="position:absolute;left:32709;top:34817;width:9593;height:4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" fillcolor="white [3201]" strokeweight=".5pt">
                            <v:textbox>
                              <w:txbxContent>
                                <w:p w14:paraId="091B6440" w14:textId="77777777" w:rsidR="00B152BD" w:rsidRPr="00060E8B" w:rsidRDefault="00B152BD"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C</w:t>
                                  </w:r>
                                  <w:r>
                                    <w:rPr>
                                      <w:rFonts w:eastAsia="Calibri"/>
                                      <w:b/>
                                      <w:bCs/>
                                    </w:rPr>
                                    <w:t>ЧП</w:t>
                                  </w:r>
                                  <w:r w:rsidRPr="00060E8B">
                                    <w:rPr>
                                      <w:rFonts w:eastAsia="Calibri"/>
                                      <w:b/>
                                      <w:bCs/>
                                      <w:vertAlign w:val="subscript"/>
                                    </w:rPr>
                                    <w:t>мл</w:t>
                                  </w:r>
                                </w:p>
                                <w:p w14:paraId="7AE1B07B" w14:textId="77777777" w:rsidR="00B152BD" w:rsidRPr="00060E8B" w:rsidRDefault="00B152BD"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14:paraId="3F3C5898"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091F8714"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_x0000_s1715" type="#_x0000_t202" style="position:absolute;left:20520;top:34819;width:3076;height:4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" fillcolor="white [3201]" strokeweight=".5pt">
                            <v:textbox>
                              <w:txbxContent>
                                <w:p w14:paraId="6ED186E4" w14:textId="77777777" w:rsidR="00B152BD" w:rsidRDefault="00B152BD" w:rsidP="0065765D">
                                  <w:pPr>
                                    <w:pStyle w:val="a5"/>
                                    <w:spacing w:before="0" w:beforeAutospacing="0" w:after="0" w:afterAutospacing="0" w:line="252" w:lineRule="auto"/>
                                    <w:rPr>
                                      <w:rFonts w:eastAsia="Calibri"/>
                                      <w:b/>
                                      <w:bCs/>
                                      <w:i/>
                                      <w:iCs/>
                                      <w:lang w:val="en-US"/>
                                    </w:rPr>
                                  </w:pPr>
                                  <w:r>
                                    <w:rPr>
                                      <w:rFonts w:eastAsia="Calibri"/>
                                      <w:b/>
                                      <w:bCs/>
                                    </w:rPr>
                                    <w:t xml:space="preserve">     </w:t>
                                  </w:r>
                                </w:p>
                                <w:p w14:paraId="7730C03A" w14:textId="77777777" w:rsidR="00B152BD" w:rsidRDefault="00B152BD"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244B6463"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7B56F26B"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1716" type="#_x0000_t32" style="position:absolute;left:41186;top:17888;width:27;height:30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" strokecolor="black [3200]" strokeweight=".5pt">
                          <v:stroke endarrow="block" joinstyle="miter"/>
                        </v:shape>
                        <v:shape id="Прямая со стрелкой 763" o:spid="_x0000_s1717" type="#_x0000_t32" style="position:absolute;left:24516;top:36261;width:4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" strokecolor="black [3200]" strokeweight=".5pt">
                          <v:stroke endarrow="block" joinstyle="miter"/>
                        </v:shape>
                        <v:line id="Прямая соединительная линия 764" o:spid="_x0000_s1718" style="position:absolute;visibility:visible;mso-wrap-style:square" from="21647,41460" to="36420,41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" strokecolor="black [3200]" strokeweight=".5pt">
                          <v:stroke joinstyle="miter"/>
                        </v:line>
                        <v:line id="Прямая соединительная линия 765" o:spid="_x0000_s1719" style="position:absolute;visibility:visible;mso-wrap-style:square" from="21779,17300" to="29664,17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" strokecolor="black [3200]" strokeweight=".5pt">
                          <v:stroke joinstyle="miter"/>
                        </v:line>
                        <v:line id="Прямая соединительная линия 766" o:spid="_x0000_s1720" style="position:absolute;flip:y;visibility:visible;mso-wrap-style:square" from="21646,17302" to="21779,41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" strokecolor="black [3200]" strokeweight=".5pt">
                          <v:stroke joinstyle="miter"/>
                        </v:line>
                        <v:shape id="Прямая со стрелкой 767" o:spid="_x0000_s1721" type="#_x0000_t32" style="position:absolute;left:29665;top:17301;width:0;height:3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" strokecolor="black [3200]" strokeweight=".5pt">
                          <v:stroke endarrow="block" joinstyle="miter"/>
                        </v:shape>
                        <v:line id="Прямая соединительная линия 770" o:spid="_x0000_s1722" style="position:absolute;visibility:visible;mso-wrap-style:square" from="39732,32092" to="48337,3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" strokecolor="black [3213]" strokeweight=".5pt">
                          <v:stroke joinstyle="miter"/>
                        </v:line>
                        <v:line id="Прямая соединительная линия 771" o:spid="_x0000_s1723" style="position:absolute;visibility:visible;mso-wrap-style:square" from="47951,1239" to="48339,3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" strokecolor="black [3213]" strokeweight=".5pt">
                          <v:stroke joinstyle="miter"/>
                        </v:line>
                        <v:shape id="_x0000_s1724" type="#_x0000_t202" style="position:absolute;left:5440;top:34256;width:10462;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" fillcolor="white [3201]" strokeweight=".5pt">
                          <v:textbox>
                            <w:txbxContent>
                              <w:p w14:paraId="57D7A922" w14:textId="77777777" w:rsidR="00B152BD" w:rsidRDefault="00B152BD"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1725" type="#_x0000_t32" style="position:absolute;left:10671;top:31407;width:0;height:28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" strokecolor="black [3200]" strokeweight=".5pt">
                          <v:stroke endarrow="block" joinstyle="miter"/>
                        </v:shape>
                        <v:shape id="Прямая со стрелкой 776" o:spid="_x0000_s1726" type="#_x0000_t32" style="position:absolute;left:10787;top:36906;width:0;height:36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" strokecolor="black [3200]" strokeweight=".5pt">
                          <v:stroke endarrow="block" joinstyle="miter"/>
                        </v:shape>
                        <v:shape id="Надпись 6" o:spid="_x0000_s1727" type="#_x0000_t202" style="position:absolute;left:8226;top:40695;width:7013;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" fillcolor="white [3201]" stroked="f" strokeweight=".5pt">
                          <v:textbox>
                            <w:txbxContent>
                              <w:p w14:paraId="606FF20D" w14:textId="77777777" w:rsidR="00B152BD" w:rsidRPr="00E44B98" w:rsidRDefault="00B152BD"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1728" style="position:absolute;left:9445;top:1984;width:33038;height:13220" coordorigin="12910,1984" coordsize="33038,13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">
                  <v:group id="Группа 699" o:spid="_x0000_s1729" style="position:absolute;left:28521;top:1984;width:17427;height:7422" coordorigin="-2517,397" coordsize="17426,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">
                    <v:shape id="_x0000_s1730" type="#_x0000_t202" style="position:absolute;left:-2517;top:3578;width:17425;height:4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" fillcolor="white [3201]" strokeweight=".5pt">
                      <v:textbox>
                        <w:txbxContent>
                          <w:p w14:paraId="0EE35245" w14:textId="77777777" w:rsidR="00B152BD" w:rsidRDefault="00B152BD" w:rsidP="000E2836">
                            <w:pPr>
                              <w:pStyle w:val="a5"/>
                              <w:spacing w:before="0" w:beforeAutospacing="0" w:after="0" w:afterAutospacing="0" w:line="256" w:lineRule="auto"/>
                              <w:jc w:val="center"/>
                            </w:pPr>
                            <w:r>
                              <w:rPr>
                                <w:rFonts w:eastAsia="Calibri"/>
                                <w:b/>
                                <w:bCs/>
                                <w:lang w:val="en-US"/>
                              </w:rPr>
                              <w:t>RGB</w:t>
                            </w:r>
                          </w:p>
                          <w:p w14:paraId="41D7DEF5" w14:textId="77777777" w:rsidR="00B152BD" w:rsidRDefault="00B152BD"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1731" type="#_x0000_t202" style="position:absolute;left:6758;top:397;width:3114;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" fillcolor="white [3201]" stroked="f" strokeweight=".5pt">
                      <v:textbox>
                        <w:txbxContent>
                          <w:p w14:paraId="0B258BD1" w14:textId="77777777" w:rsidR="00B152BD" w:rsidRDefault="00B152BD"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1732" style="position:absolute;visibility:visible;mso-wrap-style:square" from="12910,10202" to="12910,15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" strokecolor="black [3200]" strokeweight=".5pt">
                    <v:stroke joinstyle="miter"/>
                  </v:line>
                </v:group>
                <w10:anchorlock/>
              </v:group>
            </w:pict>
          </mc:Fallback>
        </mc:AlternateContent>
      </w:r>
      <w:r w:rsidR="00FA3DA1" w:rsidRPr="00A85B76">
        <w:rPr>
          <w:rFonts w:ascii="Times New Roman" w:hAnsi="Times New Roman" w:cs="Times New Roman"/>
          <w:sz w:val="28"/>
          <w:szCs w:val="28"/>
        </w:rPr>
        <w:t xml:space="preserve"> </w:t>
      </w:r>
    </w:p>
    <w:p w14:paraId="4676CA8E" w14:textId="77777777"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14:paraId="56457D48" w14:textId="77777777"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14:paraId="42E408E0" w14:textId="77777777"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14:paraId="41354B6C" w14:textId="77777777"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14:paraId="349B441A" w14:textId="77777777"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14:paraId="4390796E" w14:textId="77777777"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14:paraId="188F3E97" w14:textId="77777777"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14:paraId="4A60E139" w14:textId="77777777" w:rsidR="00EE3C15" w:rsidRPr="00EE3C15" w:rsidRDefault="00EE3C15" w:rsidP="00EE3C15">
      <w:pPr>
        <w:pStyle w:val="ae"/>
        <w:ind w:left="675" w:right="23"/>
        <w:jc w:val="both"/>
        <w:rPr>
          <w:rFonts w:ascii="Times New Roman" w:hAnsi="Times New Roman" w:cs="Times New Roman"/>
          <w:sz w:val="16"/>
          <w:szCs w:val="16"/>
        </w:rPr>
      </w:pPr>
    </w:p>
    <w:p w14:paraId="01AD34A8" w14:textId="77777777"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14:paraId="6CC9C88D" w14:textId="77777777"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14:paraId="141FB9EC" w14:textId="77777777"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14:paraId="202C3E1F" w14:textId="77777777"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14:paraId="5C57E541" w14:textId="77777777"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3302DF15"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14:paraId="1034F4C2" w14:textId="77777777"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5A9E7EEE" w14:textId="77777777"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0D78631B" w14:textId="77777777"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5E7EB2D6" w14:textId="77777777"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lastRenderedPageBreak/>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3D9FA624"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30B58A39" w14:textId="77777777"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3F8469B3" w14:textId="77777777"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55D7CC52"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52C64CE4" w14:textId="77777777"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14:paraId="1C809E46" w14:textId="77777777"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14:paraId="0D4495EF" w14:textId="77777777"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14:paraId="1B38B5A3"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14:paraId="699CF073"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14:paraId="44C15B7F"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1.0001;</w:t>
      </w:r>
    </w:p>
    <w:p w14:paraId="48DFEA4F"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1.0011.</w:t>
      </w:r>
    </w:p>
    <w:p w14:paraId="512CA400" w14:textId="77777777" w:rsidR="00611469" w:rsidRPr="00187742" w:rsidRDefault="00611469" w:rsidP="003E0DAA">
      <w:pPr>
        <w:ind w:right="22" w:firstLine="540"/>
        <w:jc w:val="both"/>
        <w:rPr>
          <w:rFonts w:ascii="Times New Roman" w:hAnsi="Times New Roman" w:cs="Times New Roman"/>
          <w:iCs/>
          <w:sz w:val="28"/>
          <w:szCs w:val="28"/>
          <w:lang w:val="en-US"/>
        </w:rPr>
      </w:pPr>
    </w:p>
    <w:p w14:paraId="389C82E5" w14:textId="77777777"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14:paraId="67565E6F" w14:textId="77777777"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03"/>
        <w:gridCol w:w="1442"/>
        <w:gridCol w:w="1807"/>
        <w:gridCol w:w="1814"/>
        <w:gridCol w:w="3243"/>
      </w:tblGrid>
      <w:tr w:rsidR="003E0DAA" w:rsidRPr="00C9576A" w14:paraId="06ABA8A4" w14:textId="77777777" w:rsidTr="003E0DAA">
        <w:tc>
          <w:tcPr>
            <w:tcW w:w="490" w:type="pct"/>
            <w:vAlign w:val="center"/>
          </w:tcPr>
          <w:p w14:paraId="7771C0F5" w14:textId="77777777"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lastRenderedPageBreak/>
              <w:t>№ шага</w:t>
            </w:r>
          </w:p>
        </w:tc>
        <w:tc>
          <w:tcPr>
            <w:tcW w:w="783" w:type="pct"/>
            <w:vAlign w:val="center"/>
          </w:tcPr>
          <w:p w14:paraId="620461C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14:paraId="5D27E2FD"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14:paraId="5E3BD9A0"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14:paraId="3918C789"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14:paraId="0F09B79A" w14:textId="77777777" w:rsidTr="003E0DAA">
        <w:tc>
          <w:tcPr>
            <w:tcW w:w="490" w:type="pct"/>
          </w:tcPr>
          <w:p w14:paraId="02715534"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50DE532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14:paraId="7C28DFE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14:paraId="47227E81"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14:paraId="115BEFC3"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14:paraId="396533AE" w14:textId="77777777" w:rsidTr="003E0DAA">
        <w:tc>
          <w:tcPr>
            <w:tcW w:w="490" w:type="pct"/>
          </w:tcPr>
          <w:p w14:paraId="02D5456C"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14:paraId="4AD4F5BC" w14:textId="77777777"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14:paraId="66E3FB4C"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14:paraId="532C86D3"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14:paraId="6E3D1BED"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14:paraId="28C60746" w14:textId="77777777" w:rsidTr="003E0DAA">
        <w:trPr>
          <w:trHeight w:val="980"/>
        </w:trPr>
        <w:tc>
          <w:tcPr>
            <w:tcW w:w="490" w:type="pct"/>
          </w:tcPr>
          <w:p w14:paraId="7A7C794B"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14461F58"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r w:rsidRPr="003E0DAA">
              <w:rPr>
                <w:rFonts w:ascii="Times New Roman" w:hAnsi="Times New Roman" w:cs="Times New Roman"/>
                <w:sz w:val="24"/>
                <w:szCs w:val="24"/>
                <w:vertAlign w:val="subscript"/>
              </w:rPr>
              <w:t>доп</w:t>
            </w:r>
          </w:p>
          <w:p w14:paraId="612D386D"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1EDA960D" w14:textId="77777777"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42BB2C24" w14:textId="77777777"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14:paraId="21993C7E"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0EB27855"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14:paraId="6FBEFE16" w14:textId="77777777" w:rsidR="003E0DAA" w:rsidRPr="003E0DAA" w:rsidRDefault="003E0DAA" w:rsidP="003E0DAA">
            <w:pPr>
              <w:spacing w:after="0"/>
              <w:ind w:firstLine="397"/>
              <w:rPr>
                <w:rFonts w:ascii="Times New Roman" w:hAnsi="Times New Roman" w:cs="Times New Roman"/>
                <w:sz w:val="24"/>
                <w:szCs w:val="24"/>
              </w:rPr>
            </w:pPr>
          </w:p>
          <w:p w14:paraId="0D268E74"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1B33A061"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14:paraId="269C7179"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5AB9E654"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65BF2183" w14:textId="77777777" w:rsidTr="003E0DAA">
        <w:tc>
          <w:tcPr>
            <w:tcW w:w="490" w:type="pct"/>
          </w:tcPr>
          <w:p w14:paraId="5011CB5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14:paraId="55B2AA50"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423C9382"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14:paraId="28F3B0E7"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14:paraId="27D65D1E"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5C0C28D7" w14:textId="77777777" w:rsidTr="003E0DAA">
        <w:tc>
          <w:tcPr>
            <w:tcW w:w="490" w:type="pct"/>
          </w:tcPr>
          <w:p w14:paraId="707581B8"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14:paraId="66FE5598"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14:paraId="46269BD5"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52351EA2"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5AE5080A"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1F7243A6"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14:paraId="7D99ECE0"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14:paraId="152148B6" w14:textId="77777777" w:rsidR="003E0DAA" w:rsidRPr="003E0DAA" w:rsidRDefault="003E0DAA" w:rsidP="003E0DAA">
            <w:pPr>
              <w:spacing w:after="0"/>
              <w:ind w:firstLine="397"/>
              <w:rPr>
                <w:rFonts w:ascii="Times New Roman" w:hAnsi="Times New Roman" w:cs="Times New Roman"/>
                <w:sz w:val="24"/>
                <w:szCs w:val="24"/>
              </w:rPr>
            </w:pPr>
          </w:p>
          <w:p w14:paraId="38EF20FF"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14:paraId="48D196ED"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14:paraId="2B97D618"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7AFD21F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0D06C3E2" w14:textId="77777777" w:rsidTr="00215AE9">
        <w:trPr>
          <w:trHeight w:val="905"/>
        </w:trPr>
        <w:tc>
          <w:tcPr>
            <w:tcW w:w="490" w:type="pct"/>
          </w:tcPr>
          <w:p w14:paraId="5987978C"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14:paraId="41CDAEB9"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14:paraId="0AB4D962" w14:textId="77777777"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14:paraId="570446D6"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5A1E6F76"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5CA6D509"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14:paraId="0747ABF1"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14:paraId="639BDEB7" w14:textId="77777777" w:rsidR="003E0DAA" w:rsidRPr="003E0DAA" w:rsidRDefault="003E0DAA" w:rsidP="003E0DAA">
            <w:pPr>
              <w:spacing w:after="0"/>
              <w:ind w:firstLine="397"/>
              <w:rPr>
                <w:rFonts w:ascii="Times New Roman" w:hAnsi="Times New Roman" w:cs="Times New Roman"/>
                <w:sz w:val="24"/>
                <w:szCs w:val="24"/>
              </w:rPr>
            </w:pPr>
          </w:p>
          <w:p w14:paraId="6DBC0C16"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14:paraId="6228A0A0"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14:paraId="4BA7050C"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61797EEA"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4C7E44AB" w14:textId="77777777" w:rsidTr="003E0DAA">
        <w:trPr>
          <w:trHeight w:val="449"/>
        </w:trPr>
        <w:tc>
          <w:tcPr>
            <w:tcW w:w="490" w:type="pct"/>
          </w:tcPr>
          <w:p w14:paraId="579565A7"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14:paraId="1969AC7C"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060ACB58"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14:paraId="6727AE95"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14:paraId="78616C2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14:paraId="231D38C0" w14:textId="77777777" w:rsidR="003D4245" w:rsidRDefault="003D4245" w:rsidP="0003547E">
      <w:pPr>
        <w:spacing w:after="0" w:line="240" w:lineRule="auto"/>
        <w:jc w:val="center"/>
        <w:rPr>
          <w:rFonts w:ascii="Times New Roman" w:hAnsi="Times New Roman" w:cs="Times New Roman"/>
          <w:sz w:val="28"/>
          <w:szCs w:val="28"/>
        </w:rPr>
      </w:pPr>
    </w:p>
    <w:p w14:paraId="3316F56B"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14:paraId="12D1D148" w14:textId="77777777"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1.100111101.</w:t>
      </w:r>
    </w:p>
    <w:p w14:paraId="16566E9B"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14:paraId="0CDDF3AC" w14:textId="77777777"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14:paraId="272DB79F" w14:textId="77777777" w:rsidTr="00200BC1">
        <w:tc>
          <w:tcPr>
            <w:tcW w:w="597" w:type="dxa"/>
            <w:vAlign w:val="center"/>
          </w:tcPr>
          <w:p w14:paraId="39D9CC46"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14:paraId="737E7B8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14:paraId="5655218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14:paraId="1AF37F06"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14:paraId="0A5CDA41" w14:textId="77777777"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14:paraId="3B802398" w14:textId="77777777" w:rsidTr="00200BC1">
        <w:tc>
          <w:tcPr>
            <w:tcW w:w="597" w:type="dxa"/>
          </w:tcPr>
          <w:p w14:paraId="1FEA179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14:paraId="7297EAF9"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491E3A9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14:paraId="27BB38B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14:paraId="547C3167"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14:paraId="1B9E7256" w14:textId="77777777" w:rsidTr="00200BC1">
        <w:trPr>
          <w:trHeight w:val="891"/>
        </w:trPr>
        <w:tc>
          <w:tcPr>
            <w:tcW w:w="597" w:type="dxa"/>
          </w:tcPr>
          <w:p w14:paraId="3DE25CA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14:paraId="3008613C"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14:paraId="4C86FEFB"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71F0C842"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D3F8D74"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4A22702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14:paraId="26369B22"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14:paraId="17EA3BF3" w14:textId="77777777" w:rsidR="00200BC1" w:rsidRPr="00AB3194" w:rsidRDefault="00200BC1" w:rsidP="00200BC1">
            <w:pPr>
              <w:spacing w:after="0"/>
              <w:ind w:left="-142"/>
              <w:jc w:val="center"/>
              <w:rPr>
                <w:rFonts w:ascii="Times New Roman" w:hAnsi="Times New Roman" w:cs="Times New Roman"/>
                <w:sz w:val="24"/>
                <w:szCs w:val="24"/>
              </w:rPr>
            </w:pPr>
          </w:p>
          <w:p w14:paraId="100A8F8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14:paraId="0030F501"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14:paraId="7133DB5C"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6D735ADF" w14:textId="77777777" w:rsidR="00200BC1" w:rsidRPr="00AB3194" w:rsidRDefault="00200BC1" w:rsidP="00200BC1">
            <w:pPr>
              <w:spacing w:after="0"/>
              <w:rPr>
                <w:rFonts w:ascii="Times New Roman" w:hAnsi="Times New Roman" w:cs="Times New Roman"/>
                <w:sz w:val="24"/>
                <w:szCs w:val="24"/>
              </w:rPr>
            </w:pPr>
          </w:p>
          <w:p w14:paraId="7D720E60"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0160866C" w14:textId="77777777" w:rsidTr="00200BC1">
        <w:trPr>
          <w:trHeight w:val="891"/>
        </w:trPr>
        <w:tc>
          <w:tcPr>
            <w:tcW w:w="597" w:type="dxa"/>
          </w:tcPr>
          <w:p w14:paraId="289511A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14:paraId="79D30749"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14:paraId="2FCB70A2"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2AACCD18"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244EE2E"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69723A1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14:paraId="5E2B8D53"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14:paraId="47D9847D" w14:textId="77777777" w:rsidR="00200BC1" w:rsidRPr="00AB3194" w:rsidRDefault="00200BC1" w:rsidP="00200BC1">
            <w:pPr>
              <w:spacing w:after="0"/>
              <w:ind w:left="-142"/>
              <w:jc w:val="center"/>
              <w:rPr>
                <w:rFonts w:ascii="Times New Roman" w:hAnsi="Times New Roman" w:cs="Times New Roman"/>
                <w:sz w:val="24"/>
                <w:szCs w:val="24"/>
              </w:rPr>
            </w:pPr>
          </w:p>
          <w:p w14:paraId="7EBC995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14:paraId="2454321E"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14:paraId="4D137EB1"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7FF02550" w14:textId="77777777" w:rsidR="00200BC1" w:rsidRPr="00AB3194" w:rsidRDefault="00200BC1" w:rsidP="00200BC1">
            <w:pPr>
              <w:spacing w:after="0"/>
              <w:ind w:left="-142"/>
              <w:rPr>
                <w:rFonts w:ascii="Times New Roman" w:hAnsi="Times New Roman" w:cs="Times New Roman"/>
                <w:sz w:val="24"/>
                <w:szCs w:val="24"/>
              </w:rPr>
            </w:pPr>
          </w:p>
          <w:p w14:paraId="3AD4662C"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111090E0" w14:textId="77777777" w:rsidTr="00200BC1">
        <w:trPr>
          <w:trHeight w:val="357"/>
        </w:trPr>
        <w:tc>
          <w:tcPr>
            <w:tcW w:w="597" w:type="dxa"/>
          </w:tcPr>
          <w:p w14:paraId="6F1187F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14:paraId="0E9916ED"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211302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14:paraId="0872236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14:paraId="1DC45C2B"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175AAD1E" w14:textId="77777777" w:rsidTr="00200BC1">
        <w:trPr>
          <w:trHeight w:val="357"/>
        </w:trPr>
        <w:tc>
          <w:tcPr>
            <w:tcW w:w="597" w:type="dxa"/>
          </w:tcPr>
          <w:p w14:paraId="43929E2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14:paraId="6AC9B0D4"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691A87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14:paraId="2CF94D1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14:paraId="730EBC4C"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627A4352" w14:textId="77777777" w:rsidTr="00200BC1">
        <w:trPr>
          <w:trHeight w:val="357"/>
        </w:trPr>
        <w:tc>
          <w:tcPr>
            <w:tcW w:w="597" w:type="dxa"/>
          </w:tcPr>
          <w:p w14:paraId="0CB014F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14:paraId="5A2122FE"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14:paraId="44484D41"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24C88E6E"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D0CE74E"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331270E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14:paraId="65823864"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14:paraId="4FBA3270" w14:textId="77777777" w:rsidR="00200BC1" w:rsidRPr="00AB3194" w:rsidRDefault="00200BC1" w:rsidP="00200BC1">
            <w:pPr>
              <w:spacing w:after="0"/>
              <w:ind w:left="-142"/>
              <w:jc w:val="center"/>
              <w:rPr>
                <w:rFonts w:ascii="Times New Roman" w:hAnsi="Times New Roman" w:cs="Times New Roman"/>
                <w:sz w:val="24"/>
                <w:szCs w:val="24"/>
              </w:rPr>
            </w:pPr>
          </w:p>
          <w:p w14:paraId="352DD1EC"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14:paraId="39DB1F67"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26509600"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7C9740D5" w14:textId="77777777" w:rsidR="00200BC1" w:rsidRPr="00AB3194" w:rsidRDefault="00200BC1" w:rsidP="00200BC1">
            <w:pPr>
              <w:spacing w:after="0"/>
              <w:rPr>
                <w:rFonts w:ascii="Times New Roman" w:hAnsi="Times New Roman" w:cs="Times New Roman"/>
                <w:sz w:val="24"/>
                <w:szCs w:val="24"/>
              </w:rPr>
            </w:pPr>
          </w:p>
          <w:p w14:paraId="519F2C7B"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4B069280" w14:textId="77777777" w:rsidTr="00200BC1">
        <w:trPr>
          <w:trHeight w:val="357"/>
        </w:trPr>
        <w:tc>
          <w:tcPr>
            <w:tcW w:w="597" w:type="dxa"/>
          </w:tcPr>
          <w:p w14:paraId="07759C6D"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14:paraId="45FEA9D6"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доп</w:t>
            </w:r>
          </w:p>
          <w:p w14:paraId="55C63EF9"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316AB432"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14:paraId="658F9E8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14:paraId="51C296DC" w14:textId="77777777" w:rsidR="00200BC1" w:rsidRPr="00AB3194" w:rsidRDefault="00200BC1" w:rsidP="00200BC1">
            <w:pPr>
              <w:spacing w:after="0"/>
              <w:ind w:left="-142"/>
              <w:jc w:val="center"/>
              <w:rPr>
                <w:rFonts w:ascii="Times New Roman" w:hAnsi="Times New Roman" w:cs="Times New Roman"/>
                <w:sz w:val="24"/>
                <w:szCs w:val="24"/>
              </w:rPr>
            </w:pPr>
          </w:p>
          <w:p w14:paraId="312257A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0D888FF0" w14:textId="77777777"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562F07B3" w14:textId="77777777"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14:paraId="654737A4" w14:textId="77777777" w:rsidR="00200BC1" w:rsidRPr="00AB3194" w:rsidRDefault="00200BC1" w:rsidP="00611469">
      <w:pPr>
        <w:spacing w:after="0"/>
        <w:ind w:right="22" w:firstLine="540"/>
        <w:jc w:val="both"/>
        <w:rPr>
          <w:rFonts w:ascii="Times New Roman" w:hAnsi="Times New Roman" w:cs="Times New Roman"/>
          <w:sz w:val="24"/>
          <w:szCs w:val="24"/>
        </w:rPr>
      </w:pPr>
    </w:p>
    <w:p w14:paraId="782E71B5" w14:textId="77777777" w:rsidR="00AB3194" w:rsidRDefault="00AB3194" w:rsidP="002B45EB">
      <w:pPr>
        <w:spacing w:after="0"/>
        <w:ind w:right="1024" w:firstLine="540"/>
        <w:jc w:val="both"/>
        <w:rPr>
          <w:sz w:val="28"/>
          <w:szCs w:val="28"/>
        </w:rPr>
      </w:pPr>
    </w:p>
    <w:p w14:paraId="28CD1282"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5E4BD27A"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1DD67694"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478FC097"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70DC3CDD"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4C17EC96"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4CDC0B89" w14:textId="77777777"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отрицателен и представлен в дополнительном коде:</w:t>
      </w:r>
    </w:p>
    <w:p w14:paraId="30B366D4"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14:paraId="6D7CA79B"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6236E848" w14:textId="77777777" w:rsidR="002B45EB" w:rsidRPr="002B45EB" w:rsidRDefault="002B45EB" w:rsidP="002B45EB">
      <w:pPr>
        <w:spacing w:after="0"/>
        <w:ind w:right="1024" w:firstLine="539"/>
        <w:jc w:val="both"/>
        <w:rPr>
          <w:rFonts w:ascii="Times New Roman" w:hAnsi="Times New Roman" w:cs="Times New Roman"/>
          <w:sz w:val="16"/>
          <w:szCs w:val="16"/>
        </w:rPr>
      </w:pPr>
    </w:p>
    <w:p w14:paraId="6F79FF79" w14:textId="77777777"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14:paraId="58D6EED3" w14:textId="77777777" w:rsidTr="002B45EB">
        <w:tc>
          <w:tcPr>
            <w:tcW w:w="720" w:type="dxa"/>
            <w:vAlign w:val="center"/>
          </w:tcPr>
          <w:p w14:paraId="364AC5AF"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14:paraId="6D8EA6CF"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14:paraId="14A2440B"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14:paraId="301922C1"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14:paraId="4F5707E6"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14:paraId="2E4D23FA" w14:textId="77777777" w:rsidTr="002B45EB">
        <w:tc>
          <w:tcPr>
            <w:tcW w:w="720" w:type="dxa"/>
          </w:tcPr>
          <w:p w14:paraId="4895008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14:paraId="1742EA48" w14:textId="77777777"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14:paraId="7D22837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14:paraId="3019D4E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14:paraId="6A0A7591"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14:paraId="1282EB82" w14:textId="77777777" w:rsidTr="002B45EB">
        <w:tc>
          <w:tcPr>
            <w:tcW w:w="720" w:type="dxa"/>
          </w:tcPr>
          <w:p w14:paraId="606A01A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14:paraId="5DCEBA6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14:paraId="5ED23E50"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42AD59AE"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F564127"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7B0E3FF1"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14:paraId="6CB80B6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14:paraId="6B99EB7E" w14:textId="77777777" w:rsidR="002B45EB" w:rsidRPr="002B45EB" w:rsidRDefault="002B45EB" w:rsidP="002B45EB">
            <w:pPr>
              <w:spacing w:after="0"/>
              <w:jc w:val="center"/>
              <w:rPr>
                <w:rFonts w:ascii="Times New Roman" w:hAnsi="Times New Roman" w:cs="Times New Roman"/>
                <w:sz w:val="24"/>
                <w:szCs w:val="24"/>
              </w:rPr>
            </w:pPr>
          </w:p>
          <w:p w14:paraId="0AEC3DD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14:paraId="240CCE0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14:paraId="1A47A3A1"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495D11DB"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26362981" w14:textId="77777777" w:rsidTr="002B45EB">
        <w:tc>
          <w:tcPr>
            <w:tcW w:w="720" w:type="dxa"/>
          </w:tcPr>
          <w:p w14:paraId="439191C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14:paraId="42913D14"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14:paraId="58E1094C"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4C2E8B11"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099D894"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1916719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14:paraId="0D10A72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14:paraId="52E9D305" w14:textId="77777777" w:rsidR="002B45EB" w:rsidRPr="002B45EB" w:rsidRDefault="002B45EB" w:rsidP="002B45EB">
            <w:pPr>
              <w:spacing w:after="0"/>
              <w:jc w:val="center"/>
              <w:rPr>
                <w:rFonts w:ascii="Times New Roman" w:hAnsi="Times New Roman" w:cs="Times New Roman"/>
                <w:sz w:val="24"/>
                <w:szCs w:val="24"/>
              </w:rPr>
            </w:pPr>
          </w:p>
          <w:p w14:paraId="6F513BB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14:paraId="1A6C873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14:paraId="508D0BF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4E121180"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05DC3536" w14:textId="77777777" w:rsidTr="002B45EB">
        <w:tc>
          <w:tcPr>
            <w:tcW w:w="720" w:type="dxa"/>
            <w:tcBorders>
              <w:bottom w:val="single" w:sz="4" w:space="0" w:color="auto"/>
            </w:tcBorders>
          </w:tcPr>
          <w:p w14:paraId="06E2F0B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14:paraId="4B394E75"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7083BE4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14:paraId="0926EF6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14:paraId="35BBEF68"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7C27FE9A" w14:textId="77777777" w:rsidTr="002B45EB">
        <w:tc>
          <w:tcPr>
            <w:tcW w:w="720" w:type="dxa"/>
            <w:tcBorders>
              <w:bottom w:val="single" w:sz="4" w:space="0" w:color="auto"/>
            </w:tcBorders>
          </w:tcPr>
          <w:p w14:paraId="6BF2169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14:paraId="41593449"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1637AC9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14:paraId="70E3D43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14:paraId="6F5071BB"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4DF1FCCA" w14:textId="77777777" w:rsidTr="002B45EB">
        <w:tc>
          <w:tcPr>
            <w:tcW w:w="720" w:type="dxa"/>
          </w:tcPr>
          <w:p w14:paraId="255F5AE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14:paraId="562EF44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14:paraId="625D657C"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340B3A43"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DC6EB9E"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4349C69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14:paraId="00557A6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14:paraId="6A45CDE8" w14:textId="77777777" w:rsidR="002B45EB" w:rsidRPr="002B45EB" w:rsidRDefault="002B45EB" w:rsidP="002B45EB">
            <w:pPr>
              <w:spacing w:after="0"/>
              <w:jc w:val="center"/>
              <w:rPr>
                <w:rFonts w:ascii="Times New Roman" w:hAnsi="Times New Roman" w:cs="Times New Roman"/>
                <w:sz w:val="24"/>
                <w:szCs w:val="24"/>
              </w:rPr>
            </w:pPr>
          </w:p>
          <w:p w14:paraId="12F92D3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14:paraId="7C48DA2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11E68422"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5367BE07"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5256DCA5" w14:textId="77777777" w:rsidTr="002B45EB">
        <w:tc>
          <w:tcPr>
            <w:tcW w:w="720" w:type="dxa"/>
          </w:tcPr>
          <w:p w14:paraId="577BC0F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14:paraId="41A615E0" w14:textId="77777777"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пр</w:t>
            </w:r>
          </w:p>
          <w:p w14:paraId="1BA205EC" w14:textId="77777777"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14:paraId="31C9F684"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14:paraId="2C03003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14:paraId="0A2D1FA5" w14:textId="77777777" w:rsidR="002B45EB" w:rsidRPr="002B45EB" w:rsidRDefault="002B45EB" w:rsidP="002B45EB">
            <w:pPr>
              <w:spacing w:after="0"/>
              <w:jc w:val="center"/>
              <w:rPr>
                <w:rFonts w:ascii="Times New Roman" w:hAnsi="Times New Roman" w:cs="Times New Roman"/>
                <w:sz w:val="24"/>
                <w:szCs w:val="24"/>
              </w:rPr>
            </w:pPr>
          </w:p>
          <w:p w14:paraId="0023BD9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762DB3C7"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695B77D6" w14:textId="77777777"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14:paraId="75113B09" w14:textId="77777777"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3112B07F" w14:textId="77777777"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14:paraId="3509C517"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микроЭВМ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w:t>
      </w:r>
      <w:r w:rsidRPr="00816ED4">
        <w:rPr>
          <w:rFonts w:ascii="Times New Roman" w:hAnsi="Times New Roman" w:cs="Times New Roman"/>
          <w:sz w:val="28"/>
          <w:szCs w:val="28"/>
        </w:rPr>
        <w:lastRenderedPageBreak/>
        <w:t>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14:paraId="52DACBBC"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14:paraId="2EC6D6F8" w14:textId="77777777"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t>Необходимо отметить, что:</w:t>
      </w:r>
    </w:p>
    <w:p w14:paraId="1D31C29C"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14:paraId="19039E56"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14:paraId="3ADDFD8B" w14:textId="77777777"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14:paraId="71548F17" w14:textId="77777777"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14:paraId="54025E24"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пр</w:t>
      </w:r>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1.0101;</w:t>
      </w:r>
    </w:p>
    <w:p w14:paraId="79E25D6C"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1.0001.</w:t>
      </w:r>
    </w:p>
    <w:p w14:paraId="7C26E9F9" w14:textId="77777777"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14:paraId="060784A7" w14:textId="77777777" w:rsidTr="00685E89">
        <w:tc>
          <w:tcPr>
            <w:tcW w:w="540" w:type="dxa"/>
            <w:tcBorders>
              <w:bottom w:val="single" w:sz="4" w:space="0" w:color="auto"/>
            </w:tcBorders>
          </w:tcPr>
          <w:p w14:paraId="7BEAEB7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14:paraId="7E5837BA"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14:paraId="195ED26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14:paraId="65B9BE2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14:paraId="21C10C74"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14:paraId="5803325C" w14:textId="77777777" w:rsidTr="00685E89">
        <w:trPr>
          <w:trHeight w:val="831"/>
        </w:trPr>
        <w:tc>
          <w:tcPr>
            <w:tcW w:w="540" w:type="dxa"/>
          </w:tcPr>
          <w:p w14:paraId="6978AB38"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14:paraId="554D7828"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r w:rsidRPr="00816ED4">
              <w:rPr>
                <w:rFonts w:ascii="Times New Roman" w:hAnsi="Times New Roman" w:cs="Times New Roman"/>
                <w:sz w:val="24"/>
                <w:szCs w:val="24"/>
                <w:vertAlign w:val="subscript"/>
              </w:rPr>
              <w:t>доп</w:t>
            </w:r>
          </w:p>
          <w:p w14:paraId="18077731" w14:textId="77777777"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14:paraId="7174526A"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68A8E84"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14:paraId="5C8A27E8"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3B29D3D6"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14:paraId="4EB08970" w14:textId="77777777" w:rsidR="00816ED4" w:rsidRPr="00816ED4" w:rsidRDefault="00816ED4" w:rsidP="00816ED4">
            <w:pPr>
              <w:spacing w:after="0" w:line="240" w:lineRule="auto"/>
              <w:jc w:val="center"/>
              <w:rPr>
                <w:rFonts w:ascii="Times New Roman" w:hAnsi="Times New Roman" w:cs="Times New Roman"/>
                <w:sz w:val="24"/>
                <w:szCs w:val="24"/>
              </w:rPr>
            </w:pPr>
          </w:p>
          <w:p w14:paraId="65957F94"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334C2E34"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14:paraId="0C9547C7"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14:paraId="55EF4A53"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1BD5676E" w14:textId="77777777" w:rsidTr="00685E89">
        <w:trPr>
          <w:trHeight w:val="527"/>
        </w:trPr>
        <w:tc>
          <w:tcPr>
            <w:tcW w:w="540" w:type="dxa"/>
          </w:tcPr>
          <w:p w14:paraId="0DAFD5F5"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14:paraId="2DAFC603" w14:textId="77777777" w:rsidR="00816ED4" w:rsidRPr="00816ED4" w:rsidRDefault="00816ED4" w:rsidP="00816ED4">
            <w:pPr>
              <w:spacing w:after="0" w:line="240" w:lineRule="auto"/>
              <w:jc w:val="center"/>
              <w:rPr>
                <w:rFonts w:ascii="Times New Roman" w:hAnsi="Times New Roman" w:cs="Times New Roman"/>
                <w:sz w:val="24"/>
                <w:szCs w:val="24"/>
              </w:rPr>
            </w:pPr>
          </w:p>
          <w:p w14:paraId="4B4C28CC"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3C5ED6E"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1B326E34"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78BA812D"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25FA95B5"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194E0C0F"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623163FA"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3933318E" w14:textId="77777777" w:rsidTr="00685E89">
        <w:tc>
          <w:tcPr>
            <w:tcW w:w="540" w:type="dxa"/>
          </w:tcPr>
          <w:p w14:paraId="64EDB93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14:paraId="0EE7F736" w14:textId="77777777" w:rsidR="00816ED4" w:rsidRPr="00816ED4" w:rsidRDefault="00816ED4" w:rsidP="00816ED4">
            <w:pPr>
              <w:spacing w:after="0" w:line="240" w:lineRule="auto"/>
              <w:jc w:val="center"/>
              <w:rPr>
                <w:rFonts w:ascii="Times New Roman" w:hAnsi="Times New Roman" w:cs="Times New Roman"/>
                <w:sz w:val="24"/>
                <w:szCs w:val="24"/>
              </w:rPr>
            </w:pPr>
          </w:p>
          <w:p w14:paraId="74037FDF"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54D8320" w14:textId="77777777" w:rsidR="00816ED4" w:rsidRPr="00816ED4" w:rsidRDefault="00816ED4" w:rsidP="00816ED4">
            <w:pPr>
              <w:spacing w:after="0" w:line="240" w:lineRule="auto"/>
              <w:jc w:val="center"/>
              <w:rPr>
                <w:rFonts w:ascii="Times New Roman" w:hAnsi="Times New Roman" w:cs="Times New Roman"/>
                <w:sz w:val="24"/>
                <w:szCs w:val="24"/>
              </w:rPr>
            </w:pPr>
          </w:p>
          <w:p w14:paraId="49AC38DE"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14:paraId="6F0E791B" w14:textId="77777777" w:rsidR="00816ED4" w:rsidRPr="00816ED4" w:rsidRDefault="00816ED4" w:rsidP="00816ED4">
            <w:pPr>
              <w:spacing w:after="0" w:line="240" w:lineRule="auto"/>
              <w:jc w:val="center"/>
              <w:rPr>
                <w:rFonts w:ascii="Times New Roman" w:hAnsi="Times New Roman" w:cs="Times New Roman"/>
                <w:sz w:val="24"/>
                <w:szCs w:val="24"/>
              </w:rPr>
            </w:pPr>
          </w:p>
          <w:p w14:paraId="1949068F"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218D5845"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46800B02"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1F85A438" w14:textId="77777777" w:rsidTr="00685E89">
        <w:trPr>
          <w:trHeight w:val="659"/>
        </w:trPr>
        <w:tc>
          <w:tcPr>
            <w:tcW w:w="540" w:type="dxa"/>
            <w:tcBorders>
              <w:bottom w:val="single" w:sz="4" w:space="0" w:color="auto"/>
            </w:tcBorders>
          </w:tcPr>
          <w:p w14:paraId="7C00E8A7"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14:paraId="49EA473A"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3BBB5FF3"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1E5CCBFD" w14:textId="77777777" w:rsidR="00816ED4" w:rsidRPr="00816ED4" w:rsidRDefault="00816ED4" w:rsidP="00816ED4">
            <w:pPr>
              <w:spacing w:after="0" w:line="240" w:lineRule="auto"/>
              <w:jc w:val="center"/>
              <w:rPr>
                <w:rFonts w:ascii="Times New Roman" w:hAnsi="Times New Roman" w:cs="Times New Roman"/>
                <w:sz w:val="24"/>
                <w:szCs w:val="24"/>
              </w:rPr>
            </w:pPr>
          </w:p>
          <w:p w14:paraId="690A732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14:paraId="50F0EC52" w14:textId="77777777" w:rsidR="00816ED4" w:rsidRPr="00816ED4" w:rsidRDefault="00816ED4" w:rsidP="00816ED4">
            <w:pPr>
              <w:spacing w:after="0" w:line="240" w:lineRule="auto"/>
              <w:jc w:val="center"/>
              <w:rPr>
                <w:rFonts w:ascii="Times New Roman" w:hAnsi="Times New Roman" w:cs="Times New Roman"/>
                <w:sz w:val="24"/>
                <w:szCs w:val="24"/>
              </w:rPr>
            </w:pPr>
          </w:p>
          <w:p w14:paraId="45A6EC5E"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14:paraId="2FC69F2D"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71D550B2"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5C79021D" w14:textId="77777777" w:rsidTr="00685E89">
        <w:trPr>
          <w:trHeight w:val="170"/>
        </w:trPr>
        <w:tc>
          <w:tcPr>
            <w:tcW w:w="540" w:type="dxa"/>
          </w:tcPr>
          <w:p w14:paraId="64F9AD04"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14:paraId="596F66E4"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r w:rsidRPr="00816ED4">
              <w:rPr>
                <w:rFonts w:ascii="Times New Roman" w:hAnsi="Times New Roman" w:cs="Times New Roman"/>
                <w:sz w:val="24"/>
                <w:szCs w:val="24"/>
                <w:vertAlign w:val="subscript"/>
              </w:rPr>
              <w:t>пр</w:t>
            </w:r>
          </w:p>
          <w:p w14:paraId="21CB1D02"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14:paraId="0824A9F3" w14:textId="77777777" w:rsidR="00816ED4" w:rsidRPr="00816ED4" w:rsidRDefault="00816ED4" w:rsidP="00816ED4">
            <w:pPr>
              <w:spacing w:after="0" w:line="240" w:lineRule="auto"/>
              <w:jc w:val="center"/>
              <w:rPr>
                <w:rFonts w:ascii="Times New Roman" w:hAnsi="Times New Roman" w:cs="Times New Roman"/>
                <w:sz w:val="24"/>
                <w:szCs w:val="24"/>
              </w:rPr>
            </w:pPr>
          </w:p>
          <w:p w14:paraId="0198890D"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3CE6CEC"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14:paraId="3135723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14:paraId="6A6BEDDD" w14:textId="77777777" w:rsidR="00816ED4" w:rsidRPr="00816ED4" w:rsidRDefault="00816ED4" w:rsidP="00816ED4">
            <w:pPr>
              <w:spacing w:after="0" w:line="240" w:lineRule="auto"/>
              <w:jc w:val="center"/>
              <w:rPr>
                <w:rFonts w:ascii="Times New Roman" w:hAnsi="Times New Roman" w:cs="Times New Roman"/>
                <w:sz w:val="24"/>
                <w:szCs w:val="24"/>
              </w:rPr>
            </w:pPr>
          </w:p>
          <w:p w14:paraId="49912C79"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6163FB17"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53A4991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14:paraId="6C91EB3C" w14:textId="77777777" w:rsidR="00816ED4" w:rsidRPr="00816ED4" w:rsidRDefault="00816ED4" w:rsidP="00816ED4">
            <w:pPr>
              <w:spacing w:after="0" w:line="240" w:lineRule="auto"/>
              <w:jc w:val="center"/>
              <w:rPr>
                <w:rFonts w:ascii="Times New Roman" w:hAnsi="Times New Roman" w:cs="Times New Roman"/>
                <w:sz w:val="24"/>
                <w:szCs w:val="24"/>
              </w:rPr>
            </w:pPr>
          </w:p>
          <w:p w14:paraId="34FA3B82"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14:paraId="7EC9B47A"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14:paraId="1B1DACC0"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14:paraId="2952ED80" w14:textId="77777777"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14:paraId="6D6E0E9B" w14:textId="77777777"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14:paraId="3233389C"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14:paraId="720F8C84"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14:paraId="0F37696C" w14:textId="77777777" w:rsidTr="00685E89">
        <w:tc>
          <w:tcPr>
            <w:tcW w:w="540" w:type="dxa"/>
            <w:vAlign w:val="center"/>
          </w:tcPr>
          <w:p w14:paraId="598E879B"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14:paraId="4BF535A0"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14:paraId="19171FAE"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14:paraId="272726E9"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14:paraId="240C842D"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14:paraId="497A7144" w14:textId="77777777" w:rsidTr="00685E89">
        <w:tc>
          <w:tcPr>
            <w:tcW w:w="540" w:type="dxa"/>
          </w:tcPr>
          <w:p w14:paraId="5BD41B1D"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14:paraId="7321214A"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14:paraId="59071A74"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008EB6AD"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14:paraId="7E02B8DA"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14:paraId="39783BFB" w14:textId="77777777" w:rsidTr="00685E89">
        <w:trPr>
          <w:trHeight w:val="760"/>
        </w:trPr>
        <w:tc>
          <w:tcPr>
            <w:tcW w:w="540" w:type="dxa"/>
          </w:tcPr>
          <w:p w14:paraId="79581CA2"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14:paraId="444F7860" w14:textId="77777777"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14:paraId="37C9C8BA" w14:textId="77777777"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14:paraId="532656D8"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0DE7D0E" w14:textId="77777777"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72703ABB"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14:paraId="5689FE10"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06E48103" w14:textId="77777777" w:rsidR="00685E89" w:rsidRPr="00685E89" w:rsidRDefault="00685E89" w:rsidP="00685E89">
            <w:pPr>
              <w:spacing w:after="0" w:line="240" w:lineRule="auto"/>
              <w:rPr>
                <w:rFonts w:ascii="Times New Roman" w:hAnsi="Times New Roman" w:cs="Times New Roman"/>
                <w:sz w:val="24"/>
                <w:szCs w:val="24"/>
                <w:lang w:val="en-US"/>
              </w:rPr>
            </w:pPr>
          </w:p>
          <w:p w14:paraId="0735F15D"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14:paraId="3B7922C6"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3137E34B"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14:paraId="48177429" w14:textId="77777777" w:rsidR="00685E89" w:rsidRPr="00685E89" w:rsidRDefault="00685E89" w:rsidP="00685E89">
            <w:pPr>
              <w:spacing w:after="0" w:line="240" w:lineRule="auto"/>
              <w:jc w:val="both"/>
              <w:rPr>
                <w:rFonts w:ascii="Times New Roman" w:hAnsi="Times New Roman" w:cs="Times New Roman"/>
                <w:sz w:val="24"/>
                <w:szCs w:val="24"/>
              </w:rPr>
            </w:pPr>
          </w:p>
          <w:p w14:paraId="46D02069"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02C56D31" w14:textId="77777777" w:rsidTr="00685E89">
        <w:trPr>
          <w:trHeight w:val="730"/>
        </w:trPr>
        <w:tc>
          <w:tcPr>
            <w:tcW w:w="540" w:type="dxa"/>
          </w:tcPr>
          <w:p w14:paraId="54A1CBDF"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lastRenderedPageBreak/>
              <w:t>2</w:t>
            </w:r>
          </w:p>
        </w:tc>
        <w:tc>
          <w:tcPr>
            <w:tcW w:w="1260" w:type="dxa"/>
          </w:tcPr>
          <w:p w14:paraId="5E1712FC"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доп</w:t>
            </w:r>
          </w:p>
          <w:p w14:paraId="364039BF" w14:textId="77777777"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14:paraId="58F412F3"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687E7D2"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46D51A36"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785B68EC"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65D527BC" w14:textId="77777777" w:rsidR="00685E89" w:rsidRPr="00685E89" w:rsidRDefault="00685E89" w:rsidP="00685E89">
            <w:pPr>
              <w:spacing w:after="0" w:line="240" w:lineRule="auto"/>
              <w:rPr>
                <w:rFonts w:ascii="Times New Roman" w:hAnsi="Times New Roman" w:cs="Times New Roman"/>
                <w:sz w:val="24"/>
                <w:szCs w:val="24"/>
                <w:lang w:val="en-US"/>
              </w:rPr>
            </w:pPr>
          </w:p>
          <w:p w14:paraId="3D6236D5"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7BDE538E"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1B38680C"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5DFC58C4" w14:textId="77777777" w:rsidR="00685E89" w:rsidRPr="00685E89" w:rsidRDefault="00685E89" w:rsidP="00685E89">
            <w:pPr>
              <w:spacing w:after="0" w:line="240" w:lineRule="auto"/>
              <w:jc w:val="both"/>
              <w:rPr>
                <w:rFonts w:ascii="Times New Roman" w:hAnsi="Times New Roman" w:cs="Times New Roman"/>
                <w:sz w:val="24"/>
                <w:szCs w:val="24"/>
              </w:rPr>
            </w:pPr>
          </w:p>
          <w:p w14:paraId="34E65130"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403D8E92" w14:textId="77777777" w:rsidTr="00685E89">
        <w:trPr>
          <w:trHeight w:val="346"/>
        </w:trPr>
        <w:tc>
          <w:tcPr>
            <w:tcW w:w="540" w:type="dxa"/>
          </w:tcPr>
          <w:p w14:paraId="6AFAA09A"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14:paraId="2BF02FCE"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866C5FB"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59C60759"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14:paraId="1D14C105"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117335E9" w14:textId="77777777" w:rsidTr="00685E89">
        <w:trPr>
          <w:trHeight w:val="326"/>
        </w:trPr>
        <w:tc>
          <w:tcPr>
            <w:tcW w:w="540" w:type="dxa"/>
          </w:tcPr>
          <w:p w14:paraId="149341E5"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14:paraId="7053B346"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6117066"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7611EF83"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14:paraId="291E7B7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3142067A" w14:textId="77777777" w:rsidTr="00685E89">
        <w:trPr>
          <w:trHeight w:val="356"/>
        </w:trPr>
        <w:tc>
          <w:tcPr>
            <w:tcW w:w="540" w:type="dxa"/>
          </w:tcPr>
          <w:p w14:paraId="0BE7EF88"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14:paraId="5BDCFD9C"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14:paraId="47FA3545"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14:paraId="64DA6B9C"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A5F2DD1"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206D8537"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249C641A"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1EB8FA1C" w14:textId="77777777" w:rsidR="00685E89" w:rsidRPr="00685E89" w:rsidRDefault="00685E89" w:rsidP="00685E89">
            <w:pPr>
              <w:spacing w:after="0" w:line="240" w:lineRule="auto"/>
              <w:rPr>
                <w:rFonts w:ascii="Times New Roman" w:hAnsi="Times New Roman" w:cs="Times New Roman"/>
                <w:sz w:val="24"/>
                <w:szCs w:val="24"/>
                <w:lang w:val="en-US"/>
              </w:rPr>
            </w:pPr>
          </w:p>
          <w:p w14:paraId="395FD4A5"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14:paraId="2C6D9AEE"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14:paraId="03DD5FE7"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5EB4C050" w14:textId="77777777" w:rsidR="00685E89" w:rsidRPr="00685E89" w:rsidRDefault="00685E89" w:rsidP="00685E89">
            <w:pPr>
              <w:spacing w:after="0" w:line="240" w:lineRule="auto"/>
              <w:jc w:val="both"/>
              <w:rPr>
                <w:rFonts w:ascii="Times New Roman" w:hAnsi="Times New Roman" w:cs="Times New Roman"/>
                <w:sz w:val="24"/>
                <w:szCs w:val="24"/>
              </w:rPr>
            </w:pPr>
          </w:p>
          <w:p w14:paraId="57429B05"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14:paraId="4CFF533B" w14:textId="77777777" w:rsidR="00685E89" w:rsidRPr="002B45EB" w:rsidRDefault="00685E89" w:rsidP="002B45EB">
      <w:pPr>
        <w:spacing w:after="0"/>
        <w:ind w:right="1024" w:firstLine="539"/>
        <w:jc w:val="both"/>
        <w:rPr>
          <w:rFonts w:ascii="Times New Roman" w:hAnsi="Times New Roman" w:cs="Times New Roman"/>
          <w:sz w:val="28"/>
          <w:szCs w:val="28"/>
        </w:rPr>
      </w:pPr>
    </w:p>
    <w:p w14:paraId="7A28E143" w14:textId="77777777" w:rsidR="00200BC1" w:rsidRDefault="00200BC1" w:rsidP="00685E89">
      <w:pPr>
        <w:spacing w:after="0"/>
        <w:ind w:right="22" w:firstLine="539"/>
        <w:jc w:val="both"/>
        <w:rPr>
          <w:rFonts w:ascii="Times New Roman" w:hAnsi="Times New Roman" w:cs="Times New Roman"/>
          <w:sz w:val="28"/>
          <w:szCs w:val="28"/>
        </w:rPr>
      </w:pPr>
    </w:p>
    <w:p w14:paraId="0D56B796" w14:textId="77777777" w:rsidR="00200BC1" w:rsidRDefault="00200BC1" w:rsidP="00685E89">
      <w:pPr>
        <w:spacing w:after="0"/>
        <w:ind w:right="22" w:firstLine="539"/>
        <w:jc w:val="both"/>
        <w:rPr>
          <w:rFonts w:ascii="Times New Roman" w:hAnsi="Times New Roman" w:cs="Times New Roman"/>
          <w:sz w:val="28"/>
          <w:szCs w:val="28"/>
        </w:rPr>
      </w:pPr>
    </w:p>
    <w:p w14:paraId="52CDACDD" w14:textId="77777777" w:rsidR="00200BC1" w:rsidRDefault="00200BC1" w:rsidP="00685E89">
      <w:pPr>
        <w:spacing w:after="0"/>
        <w:ind w:right="22" w:firstLine="539"/>
        <w:jc w:val="both"/>
        <w:rPr>
          <w:rFonts w:ascii="Times New Roman" w:hAnsi="Times New Roman" w:cs="Times New Roman"/>
          <w:sz w:val="28"/>
          <w:szCs w:val="28"/>
        </w:rPr>
      </w:pPr>
    </w:p>
    <w:p w14:paraId="376D7D0B" w14:textId="77777777" w:rsidR="00200BC1" w:rsidRDefault="00200BC1" w:rsidP="00685E89">
      <w:pPr>
        <w:spacing w:after="0"/>
        <w:ind w:right="22" w:firstLine="539"/>
        <w:jc w:val="both"/>
        <w:rPr>
          <w:rFonts w:ascii="Times New Roman" w:hAnsi="Times New Roman" w:cs="Times New Roman"/>
          <w:sz w:val="28"/>
          <w:szCs w:val="28"/>
        </w:rPr>
      </w:pPr>
    </w:p>
    <w:p w14:paraId="7E62D1E7" w14:textId="77777777" w:rsidR="00200BC1" w:rsidRDefault="00200BC1" w:rsidP="00685E89">
      <w:pPr>
        <w:spacing w:after="0"/>
        <w:ind w:right="22" w:firstLine="539"/>
        <w:jc w:val="both"/>
        <w:rPr>
          <w:rFonts w:ascii="Times New Roman" w:hAnsi="Times New Roman" w:cs="Times New Roman"/>
          <w:sz w:val="28"/>
          <w:szCs w:val="28"/>
        </w:rPr>
      </w:pPr>
    </w:p>
    <w:p w14:paraId="301B92FD" w14:textId="77777777" w:rsidR="00200BC1" w:rsidRDefault="00200BC1" w:rsidP="00685E89">
      <w:pPr>
        <w:spacing w:after="0"/>
        <w:ind w:right="22" w:firstLine="539"/>
        <w:jc w:val="both"/>
        <w:rPr>
          <w:rFonts w:ascii="Times New Roman" w:hAnsi="Times New Roman" w:cs="Times New Roman"/>
          <w:sz w:val="28"/>
          <w:szCs w:val="28"/>
        </w:rPr>
      </w:pPr>
    </w:p>
    <w:p w14:paraId="2CE2C85B" w14:textId="77777777" w:rsidR="00200BC1" w:rsidRDefault="00200BC1" w:rsidP="00685E89">
      <w:pPr>
        <w:spacing w:after="0"/>
        <w:ind w:right="22" w:firstLine="539"/>
        <w:jc w:val="both"/>
        <w:rPr>
          <w:rFonts w:ascii="Times New Roman" w:hAnsi="Times New Roman" w:cs="Times New Roman"/>
          <w:sz w:val="28"/>
          <w:szCs w:val="28"/>
        </w:rPr>
      </w:pPr>
    </w:p>
    <w:p w14:paraId="132D19BD" w14:textId="77777777" w:rsidR="00200BC1" w:rsidRDefault="00200BC1" w:rsidP="00685E89">
      <w:pPr>
        <w:spacing w:after="0"/>
        <w:ind w:right="22" w:firstLine="539"/>
        <w:jc w:val="both"/>
        <w:rPr>
          <w:rFonts w:ascii="Times New Roman" w:hAnsi="Times New Roman" w:cs="Times New Roman"/>
          <w:sz w:val="28"/>
          <w:szCs w:val="28"/>
        </w:rPr>
      </w:pPr>
    </w:p>
    <w:p w14:paraId="4441107F" w14:textId="77777777" w:rsidR="00200BC1" w:rsidRDefault="00200BC1" w:rsidP="00685E89">
      <w:pPr>
        <w:spacing w:after="0"/>
        <w:ind w:right="22" w:firstLine="539"/>
        <w:jc w:val="both"/>
        <w:rPr>
          <w:rFonts w:ascii="Times New Roman" w:hAnsi="Times New Roman" w:cs="Times New Roman"/>
          <w:sz w:val="28"/>
          <w:szCs w:val="28"/>
        </w:rPr>
      </w:pPr>
    </w:p>
    <w:p w14:paraId="0F22B1C1" w14:textId="77777777" w:rsidR="00200BC1" w:rsidRDefault="00200BC1" w:rsidP="00685E89">
      <w:pPr>
        <w:spacing w:after="0"/>
        <w:ind w:right="22" w:firstLine="539"/>
        <w:jc w:val="both"/>
        <w:rPr>
          <w:rFonts w:ascii="Times New Roman" w:hAnsi="Times New Roman" w:cs="Times New Roman"/>
          <w:sz w:val="28"/>
          <w:szCs w:val="28"/>
        </w:rPr>
      </w:pPr>
    </w:p>
    <w:p w14:paraId="4109F5E1" w14:textId="77777777" w:rsidR="00200BC1" w:rsidRDefault="00200BC1" w:rsidP="00685E89">
      <w:pPr>
        <w:spacing w:after="0"/>
        <w:ind w:right="22" w:firstLine="539"/>
        <w:jc w:val="both"/>
        <w:rPr>
          <w:rFonts w:ascii="Times New Roman" w:hAnsi="Times New Roman" w:cs="Times New Roman"/>
          <w:sz w:val="28"/>
          <w:szCs w:val="28"/>
        </w:rPr>
      </w:pPr>
    </w:p>
    <w:p w14:paraId="362A9E7E" w14:textId="77777777"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положителен и представлен в прямом коде:</w:t>
      </w:r>
    </w:p>
    <w:p w14:paraId="1C0F14E1" w14:textId="77777777"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14:paraId="09A0ABB2" w14:textId="77777777" w:rsidR="007B4A81" w:rsidRDefault="007B4A81">
      <w:pPr>
        <w:rPr>
          <w:sz w:val="28"/>
          <w:szCs w:val="28"/>
        </w:rPr>
      </w:pPr>
      <w:r>
        <w:rPr>
          <w:sz w:val="28"/>
          <w:szCs w:val="28"/>
        </w:rPr>
        <w:br w:type="page"/>
      </w:r>
    </w:p>
    <w:p w14:paraId="73E788BA" w14:textId="77777777"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14:paraId="14754933" w14:textId="77777777"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14:paraId="7285E64B" w14:textId="77777777"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14:paraId="15E0B100" w14:textId="77777777"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14:paraId="67F31A40" w14:textId="77777777"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14:paraId="7442ED80" w14:textId="77777777"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14:paraId="469E490D"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14:paraId="416553CF"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14:paraId="674D0F1A"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14:paraId="12494FA9"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14:paraId="2181B97F" w14:textId="77777777"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14:paraId="08B61255" w14:textId="77777777"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14:paraId="4BEA0E83" w14:textId="77777777"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14:paraId="6D3B83F0" w14:textId="0CB46FEF" w:rsidR="007B4A81" w:rsidRPr="007B4A81" w:rsidRDefault="00A0500F"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831296" behindDoc="0" locked="0" layoutInCell="1" allowOverlap="1" wp14:anchorId="439B8994" wp14:editId="3AC0ACDD">
                <wp:simplePos x="0" y="0"/>
                <wp:positionH relativeFrom="column">
                  <wp:posOffset>2640330</wp:posOffset>
                </wp:positionH>
                <wp:positionV relativeFrom="paragraph">
                  <wp:posOffset>182245</wp:posOffset>
                </wp:positionV>
                <wp:extent cx="914400" cy="2780030"/>
                <wp:effectExtent l="11430" t="20320" r="55245" b="9525"/>
                <wp:wrapNone/>
                <wp:docPr id="738586814" name="Group 2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2780030"/>
                          <a:chOff x="5859" y="6199"/>
                          <a:chExt cx="1440" cy="4378"/>
                        </a:xfrm>
                      </wpg:grpSpPr>
                      <wpg:grpSp>
                        <wpg:cNvPr id="1115666278" name="Group 2229"/>
                        <wpg:cNvGrpSpPr>
                          <a:grpSpLocks/>
                        </wpg:cNvGrpSpPr>
                        <wpg:grpSpPr bwMode="auto">
                          <a:xfrm>
                            <a:off x="5859" y="6199"/>
                            <a:ext cx="1111" cy="3355"/>
                            <a:chOff x="5859" y="6199"/>
                            <a:chExt cx="1111" cy="3355"/>
                          </a:xfrm>
                        </wpg:grpSpPr>
                        <wps:wsp>
                          <wps:cNvPr id="1969524074" name="Line 28"/>
                          <wps:cNvCnPr>
                            <a:cxnSpLocks noChangeShapeType="1"/>
                          </wps:cNvCnPr>
                          <wps:spPr bwMode="auto">
                            <a:xfrm>
                              <a:off x="6239" y="955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11438953" name="Group 2228"/>
                          <wpg:cNvGrpSpPr>
                            <a:grpSpLocks/>
                          </wpg:cNvGrpSpPr>
                          <wpg:grpSpPr bwMode="auto">
                            <a:xfrm>
                              <a:off x="5859" y="6199"/>
                              <a:ext cx="1111" cy="3355"/>
                              <a:chOff x="5859" y="6199"/>
                              <a:chExt cx="1111" cy="3355"/>
                            </a:xfrm>
                          </wpg:grpSpPr>
                          <wps:wsp>
                            <wps:cNvPr id="405903741" name="Line 26"/>
                            <wps:cNvCnPr>
                              <a:cxnSpLocks noChangeShapeType="1"/>
                            </wps:cNvCnPr>
                            <wps:spPr bwMode="auto">
                              <a:xfrm>
                                <a:off x="5859" y="8493"/>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2399630" name="Line 29"/>
                            <wps:cNvCnPr>
                              <a:cxnSpLocks noChangeShapeType="1"/>
                            </wps:cNvCnPr>
                            <wps:spPr bwMode="auto">
                              <a:xfrm flipH="1" flipV="1">
                                <a:off x="6959" y="6199"/>
                                <a:ext cx="11" cy="33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1698994453" name="Line 30"/>
                        <wps:cNvCnPr>
                          <a:cxnSpLocks noChangeShapeType="1"/>
                        </wps:cNvCnPr>
                        <wps:spPr bwMode="auto">
                          <a:xfrm>
                            <a:off x="6399" y="10567"/>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4283037" name="Line 31"/>
                        <wps:cNvCnPr>
                          <a:cxnSpLocks noChangeShapeType="1"/>
                        </wps:cNvCnPr>
                        <wps:spPr bwMode="auto">
                          <a:xfrm flipV="1">
                            <a:off x="7299" y="6199"/>
                            <a:ext cx="0" cy="437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86868A" id="Group 2230" o:spid="_x0000_s1026" style="position:absolute;margin-left:207.9pt;margin-top:14.35pt;width:1in;height:218.9pt;z-index:251831296" coordorigin="5859,6199" coordsize="1440,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">
                <v:group id="Group 2229" o:spid="_x0000_s1027" style="position:absolute;left:5859;top:6199;width:1111;height:3355" coordorigin="5859,6199" coordsize="1111,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">
                  <v:line id="Line 28" o:spid="_x0000_s1028" style="position:absolute;visibility:visible;mso-wrap-style:square" from="6239,9554" to="6959,9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"/>
                  <v:group id="Group 2228" o:spid="_x0000_s1029" style="position:absolute;left:5859;top:6199;width:1111;height:3355" coordorigin="5859,6199" coordsize="1111,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">
                    <v:line id="Line 26" o:spid="_x0000_s1030" style="position:absolute;visibility:visible;mso-wrap-style:square" from="5859,8493" to="6579,8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"/>
                    <v:line id="Line 29" o:spid="_x0000_s1031" style="position:absolute;flip:x y;visibility:visible;mso-wrap-style:square" from="6959,6199" to="6970,9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">
                      <v:stroke endarrow="block"/>
                    </v:line>
                  </v:group>
                </v:group>
                <v:line id="Line 30" o:spid="_x0000_s1032" style="position:absolute;visibility:visible;mso-wrap-style:square" from="6399,10567" to="7299,1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"/>
                <v:line id="Line 31" o:spid="_x0000_s1033" style="position:absolute;flip:y;visibility:visible;mso-wrap-style:square" from="7299,6199" to="7299,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">
                  <v:stroke endarrow="block"/>
                </v:line>
              </v:group>
            </w:pict>
          </mc:Fallback>
        </mc:AlternateContent>
      </w:r>
      <w:r>
        <w:rPr>
          <w:rFonts w:ascii="Times New Roman" w:hAnsi="Times New Roman" w:cs="Times New Roman"/>
          <w:noProof/>
          <w:sz w:val="28"/>
          <w:szCs w:val="28"/>
          <w:lang w:eastAsia="ru-RU"/>
        </w:rPr>
        <mc:AlternateContent>
          <mc:Choice Requires="wpg">
            <w:drawing>
              <wp:anchor distT="0" distB="0" distL="114300" distR="114300" simplePos="0" relativeHeight="251829248" behindDoc="0" locked="0" layoutInCell="1" allowOverlap="1" wp14:anchorId="40F9D78B" wp14:editId="662F9088">
                <wp:simplePos x="0" y="0"/>
                <wp:positionH relativeFrom="column">
                  <wp:posOffset>2411730</wp:posOffset>
                </wp:positionH>
                <wp:positionV relativeFrom="paragraph">
                  <wp:posOffset>182245</wp:posOffset>
                </wp:positionV>
                <wp:extent cx="457200" cy="822325"/>
                <wp:effectExtent l="11430" t="20320" r="55245" b="5080"/>
                <wp:wrapNone/>
                <wp:docPr id="222383276" name="Group 2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822325"/>
                          <a:chOff x="5499" y="6199"/>
                          <a:chExt cx="720" cy="1295"/>
                        </a:xfrm>
                      </wpg:grpSpPr>
                      <wps:wsp>
                        <wps:cNvPr id="872265425" name="Line 22"/>
                        <wps:cNvCnPr>
                          <a:cxnSpLocks noChangeShapeType="1"/>
                        </wps:cNvCnPr>
                        <wps:spPr bwMode="auto">
                          <a:xfrm flipV="1">
                            <a:off x="5859" y="6199"/>
                            <a:ext cx="0" cy="20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5040451" name="Line 23"/>
                        <wps:cNvCnPr>
                          <a:cxnSpLocks noChangeShapeType="1"/>
                        </wps:cNvCnPr>
                        <wps:spPr bwMode="auto">
                          <a:xfrm>
                            <a:off x="5499" y="6401"/>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079229091" name="Group 2226"/>
                        <wpg:cNvGrpSpPr>
                          <a:grpSpLocks/>
                        </wpg:cNvGrpSpPr>
                        <wpg:grpSpPr bwMode="auto">
                          <a:xfrm>
                            <a:off x="5679" y="6199"/>
                            <a:ext cx="540" cy="1295"/>
                            <a:chOff x="5679" y="6199"/>
                            <a:chExt cx="540" cy="1295"/>
                          </a:xfrm>
                        </wpg:grpSpPr>
                        <wps:wsp>
                          <wps:cNvPr id="1323394087" name="Line 24"/>
                          <wps:cNvCnPr>
                            <a:cxnSpLocks noChangeShapeType="1"/>
                          </wps:cNvCnPr>
                          <wps:spPr bwMode="auto">
                            <a:xfrm>
                              <a:off x="5679" y="748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0717" name="Line 25"/>
                          <wps:cNvCnPr>
                            <a:cxnSpLocks noChangeShapeType="1"/>
                          </wps:cNvCnPr>
                          <wps:spPr bwMode="auto">
                            <a:xfrm flipV="1">
                              <a:off x="6219" y="6199"/>
                              <a:ext cx="0" cy="12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4BD1013" id="Group 2227" o:spid="_x0000_s1026" style="position:absolute;margin-left:189.9pt;margin-top:14.35pt;width:36pt;height:64.75pt;z-index:251829248" coordorigin="5499,6199" coordsize="720,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">
                <v:line id="Line 22" o:spid="_x0000_s1027" style="position:absolute;flip:y;visibility:visible;mso-wrap-style:square" from="5859,6199" to="5859,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">
                  <v:stroke endarrow="block"/>
                </v:line>
                <v:line id="Line 23" o:spid="_x0000_s1028" style="position:absolute;visibility:visible;mso-wrap-style:square" from="5499,6401" to="5859,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"/>
                <v:group id="Group 2226" o:spid="_x0000_s1029" style="position:absolute;left:5679;top:6199;width:540;height:1295" coordorigin="5679,6199" coordsize="54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">
                  <v:line id="Line 24" o:spid="_x0000_s1030" style="position:absolute;visibility:visible;mso-wrap-style:square" from="5679,7482" to="6219,7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"/>
                  <v:line id="Line 25" o:spid="_x0000_s1031" style="position:absolute;flip:y;visibility:visible;mso-wrap-style:square" from="6219,6199" to="6219,7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">
                    <v:stroke endarrow="block"/>
                  </v:line>
                </v:group>
              </v:group>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30272" behindDoc="0" locked="0" layoutInCell="1" allowOverlap="1" wp14:anchorId="4BCED519" wp14:editId="4B0EC9B8">
                <wp:simplePos x="0" y="0"/>
                <wp:positionH relativeFrom="column">
                  <wp:posOffset>3097530</wp:posOffset>
                </wp:positionH>
                <wp:positionV relativeFrom="paragraph">
                  <wp:posOffset>182245</wp:posOffset>
                </wp:positionV>
                <wp:extent cx="0" cy="1456690"/>
                <wp:effectExtent l="59055" t="20320" r="55245" b="8890"/>
                <wp:wrapNone/>
                <wp:docPr id="1755797649"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4566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130B4" id="Line 27"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9pt,14.35pt" to="243.9pt,1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">
                <v:stroke endarrow="block"/>
              </v:line>
            </w:pict>
          </mc:Fallback>
        </mc:AlternateConten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14:paraId="1F4191EA"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31877E13"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14:paraId="35FC5DFE"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2DAEB0DE"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21C3F517"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14:paraId="759E2EEC"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507AFD15"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194BF775"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1260FB67"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2D99653A"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70CD2E7F"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0A7DA278"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14:paraId="10CE9177" w14:textId="77777777"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14:paraId="5FAF3ABA" w14:textId="77777777"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14:paraId="606CC9C2"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14:paraId="48850FA9"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14:paraId="33B6ADB9"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14:paraId="02335832"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О знаке текущего остатка можно судить по наличию или отсутствию за</w:t>
      </w:r>
      <w:r w:rsidR="00187742">
        <w:rPr>
          <w:rFonts w:ascii="Times New Roman" w:hAnsi="Times New Roman" w:cs="Times New Roman"/>
          <w:sz w:val="28"/>
          <w:szCs w:val="28"/>
        </w:rPr>
        <w:t>ё</w:t>
      </w:r>
      <w:r w:rsidRPr="00842A3E">
        <w:rPr>
          <w:rFonts w:ascii="Times New Roman" w:hAnsi="Times New Roman" w:cs="Times New Roman"/>
          <w:sz w:val="28"/>
          <w:szCs w:val="28"/>
        </w:rPr>
        <w:t xml:space="preserve">ма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14:paraId="06CB1C4E"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14:paraId="3909A146" w14:textId="77777777" w:rsidR="00842A3E" w:rsidRPr="00842A3E" w:rsidRDefault="00842A3E" w:rsidP="00842A3E">
      <w:pPr>
        <w:jc w:val="both"/>
        <w:rPr>
          <w:sz w:val="16"/>
          <w:szCs w:val="16"/>
        </w:rPr>
      </w:pPr>
    </w:p>
    <w:p w14:paraId="417CC918" w14:textId="77777777"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14:paraId="6B3B83FE"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14:paraId="6543A527"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14:paraId="6F23A900" w14:textId="77777777"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14:paraId="46174B0D"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14:paraId="06A71ADA"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14:paraId="53BDCA9A" w14:textId="77777777"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14:paraId="331252A2" w14:textId="77777777" w:rsidR="00F177B5" w:rsidRDefault="00F177B5" w:rsidP="005E1D9C">
      <w:pPr>
        <w:spacing w:after="120"/>
        <w:ind w:firstLine="567"/>
        <w:jc w:val="both"/>
        <w:rPr>
          <w:rFonts w:ascii="Times New Roman" w:hAnsi="Times New Roman" w:cs="Times New Roman"/>
          <w:sz w:val="28"/>
          <w:szCs w:val="28"/>
        </w:rPr>
      </w:pPr>
    </w:p>
    <w:p w14:paraId="60F8DEC6" w14:textId="77777777" w:rsidR="00F177B5" w:rsidRDefault="00F177B5" w:rsidP="005E1D9C">
      <w:pPr>
        <w:spacing w:after="120"/>
        <w:ind w:firstLine="567"/>
        <w:jc w:val="both"/>
        <w:rPr>
          <w:rFonts w:ascii="Times New Roman" w:hAnsi="Times New Roman" w:cs="Times New Roman"/>
          <w:sz w:val="28"/>
          <w:szCs w:val="28"/>
        </w:rPr>
      </w:pPr>
    </w:p>
    <w:p w14:paraId="46874E89" w14:textId="77777777" w:rsidR="00F177B5" w:rsidRDefault="00F177B5" w:rsidP="005E1D9C">
      <w:pPr>
        <w:spacing w:after="120"/>
        <w:ind w:firstLine="567"/>
        <w:jc w:val="both"/>
        <w:rPr>
          <w:rFonts w:ascii="Times New Roman" w:hAnsi="Times New Roman" w:cs="Times New Roman"/>
          <w:sz w:val="28"/>
          <w:szCs w:val="28"/>
        </w:rPr>
      </w:pPr>
    </w:p>
    <w:p w14:paraId="4FDCBA3B" w14:textId="77777777"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lastRenderedPageBreak/>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14:paraId="61E148D1" w14:textId="77777777"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14:paraId="1AB35C89"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14:paraId="6DF1A8BE" w14:textId="77777777"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14:paraId="6AE36AF8"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14:paraId="318BA64E"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14:paraId="5577BBB4" w14:textId="77777777"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14:paraId="6D68B929" w14:textId="77777777"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14:paraId="659452C0" w14:textId="77777777"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14:paraId="06378F82" w14:textId="77777777"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14:paraId="1C891617" w14:textId="77777777"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14:paraId="52213C1B" w14:textId="77777777"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14:paraId="600BCA26" w14:textId="77777777"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14:paraId="3F56F4B0" w14:textId="77777777" w:rsidR="00C728A6" w:rsidRPr="00C728A6" w:rsidRDefault="00C728A6" w:rsidP="00C728A6">
      <w:pPr>
        <w:pStyle w:val="ae"/>
        <w:spacing w:before="120" w:after="120"/>
        <w:ind w:left="1996"/>
        <w:jc w:val="both"/>
        <w:rPr>
          <w:rFonts w:ascii="Times New Roman" w:hAnsi="Times New Roman" w:cs="Times New Roman"/>
          <w:b/>
          <w:sz w:val="12"/>
          <w:szCs w:val="12"/>
        </w:rPr>
      </w:pPr>
    </w:p>
    <w:p w14:paraId="05F5D876" w14:textId="77777777"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14:paraId="437DD626"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14:paraId="4D8D3AE2"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14:paraId="3E18CA17"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14:paraId="580DB3F6" w14:textId="77777777"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14:paraId="20BDDBE1"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w:t>
      </w:r>
      <w:r w:rsidRPr="00FF6045">
        <w:rPr>
          <w:rFonts w:ascii="Times New Roman" w:hAnsi="Times New Roman" w:cs="Times New Roman"/>
          <w:sz w:val="28"/>
          <w:szCs w:val="28"/>
        </w:rPr>
        <w:lastRenderedPageBreak/>
        <w:t xml:space="preserve">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14:paraId="2EA915B7" w14:textId="77777777" w:rsidR="00FF6045" w:rsidRPr="00FF6045" w:rsidRDefault="00FF6045" w:rsidP="00FF6045">
      <w:pPr>
        <w:spacing w:after="0"/>
        <w:ind w:firstLine="567"/>
        <w:jc w:val="both"/>
        <w:rPr>
          <w:rFonts w:ascii="Times New Roman" w:hAnsi="Times New Roman" w:cs="Times New Roman"/>
          <w:sz w:val="28"/>
          <w:szCs w:val="28"/>
        </w:rPr>
      </w:pPr>
    </w:p>
    <w:p w14:paraId="27B2D231" w14:textId="77777777"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14:paraId="12366AEF"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14:paraId="4CB11117" w14:textId="77777777"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14:paraId="3FE97706" w14:textId="77777777"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14:paraId="7A448E9F" w14:textId="77777777" w:rsidTr="00C728A6">
        <w:tc>
          <w:tcPr>
            <w:tcW w:w="1113" w:type="dxa"/>
            <w:vMerge w:val="restart"/>
            <w:shd w:val="clear" w:color="auto" w:fill="FFFFFF" w:themeFill="background1"/>
            <w:vAlign w:val="center"/>
          </w:tcPr>
          <w:p w14:paraId="7A87E895" w14:textId="77777777" w:rsidR="00D64BE0" w:rsidRPr="00D64BE0" w:rsidRDefault="00D64BE0" w:rsidP="00C728A6">
            <w:pPr>
              <w:jc w:val="center"/>
              <w:rPr>
                <w:sz w:val="28"/>
                <w:szCs w:val="28"/>
              </w:rPr>
            </w:pPr>
          </w:p>
          <w:p w14:paraId="4AF2A04D" w14:textId="77777777"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14:paraId="58FC93B2" w14:textId="77777777" w:rsidR="00D64BE0" w:rsidRPr="00D64BE0" w:rsidRDefault="00D64BE0" w:rsidP="00D64BE0">
            <w:pPr>
              <w:jc w:val="center"/>
              <w:rPr>
                <w:sz w:val="28"/>
                <w:szCs w:val="28"/>
              </w:rPr>
            </w:pPr>
          </w:p>
          <w:p w14:paraId="6CBAF8D1" w14:textId="77777777"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14:paraId="5BE84C01" w14:textId="77777777"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14:paraId="79B8B9B9" w14:textId="77777777" w:rsidR="00D64BE0" w:rsidRPr="00D64BE0" w:rsidRDefault="00D64BE0" w:rsidP="00D64BE0">
            <w:pPr>
              <w:jc w:val="center"/>
              <w:rPr>
                <w:sz w:val="28"/>
                <w:szCs w:val="28"/>
              </w:rPr>
            </w:pPr>
          </w:p>
          <w:p w14:paraId="3EB9D59C" w14:textId="77777777" w:rsidR="00D64BE0" w:rsidRPr="00D64BE0" w:rsidRDefault="00D64BE0" w:rsidP="00D64BE0">
            <w:pPr>
              <w:jc w:val="center"/>
              <w:rPr>
                <w:sz w:val="28"/>
                <w:szCs w:val="28"/>
              </w:rPr>
            </w:pPr>
            <w:r w:rsidRPr="00D64BE0">
              <w:rPr>
                <w:sz w:val="28"/>
                <w:szCs w:val="28"/>
              </w:rPr>
              <w:t>Комментарии</w:t>
            </w:r>
          </w:p>
        </w:tc>
      </w:tr>
      <w:tr w:rsidR="00D64BE0" w:rsidRPr="00D64BE0" w14:paraId="41CFEFF0" w14:textId="77777777" w:rsidTr="00C728A6">
        <w:tc>
          <w:tcPr>
            <w:tcW w:w="1113" w:type="dxa"/>
            <w:vMerge/>
            <w:shd w:val="clear" w:color="auto" w:fill="FFFFFF" w:themeFill="background1"/>
            <w:vAlign w:val="center"/>
          </w:tcPr>
          <w:p w14:paraId="33205882" w14:textId="77777777" w:rsidR="00D64BE0" w:rsidRPr="00D64BE0" w:rsidRDefault="00D64BE0" w:rsidP="00C728A6">
            <w:pPr>
              <w:jc w:val="center"/>
              <w:rPr>
                <w:sz w:val="28"/>
                <w:szCs w:val="28"/>
              </w:rPr>
            </w:pPr>
          </w:p>
        </w:tc>
        <w:tc>
          <w:tcPr>
            <w:tcW w:w="1656" w:type="dxa"/>
            <w:vMerge/>
            <w:shd w:val="clear" w:color="auto" w:fill="FFFFFF" w:themeFill="background1"/>
          </w:tcPr>
          <w:p w14:paraId="7AF038AF" w14:textId="77777777" w:rsidR="00D64BE0" w:rsidRPr="00D64BE0" w:rsidRDefault="00D64BE0" w:rsidP="00D64BE0">
            <w:pPr>
              <w:jc w:val="center"/>
              <w:rPr>
                <w:sz w:val="22"/>
                <w:szCs w:val="22"/>
              </w:rPr>
            </w:pPr>
          </w:p>
        </w:tc>
        <w:tc>
          <w:tcPr>
            <w:tcW w:w="1944" w:type="dxa"/>
            <w:shd w:val="clear" w:color="auto" w:fill="FFFFFF" w:themeFill="background1"/>
          </w:tcPr>
          <w:p w14:paraId="6CBB7A06" w14:textId="77777777" w:rsidR="00D64BE0" w:rsidRPr="00D64BE0" w:rsidRDefault="00D64BE0" w:rsidP="00D64BE0">
            <w:pPr>
              <w:jc w:val="center"/>
              <w:rPr>
                <w:sz w:val="28"/>
                <w:szCs w:val="28"/>
              </w:rPr>
            </w:pPr>
            <w:r w:rsidRPr="00D64BE0">
              <w:rPr>
                <w:sz w:val="22"/>
                <w:szCs w:val="22"/>
              </w:rPr>
              <w:t>Делимое/остаток старш. разр</w:t>
            </w:r>
            <w:r>
              <w:rPr>
                <w:sz w:val="22"/>
                <w:szCs w:val="22"/>
              </w:rPr>
              <w:t>яды</w:t>
            </w:r>
          </w:p>
        </w:tc>
        <w:tc>
          <w:tcPr>
            <w:tcW w:w="2133" w:type="dxa"/>
            <w:shd w:val="clear" w:color="auto" w:fill="FFFFFF" w:themeFill="background1"/>
          </w:tcPr>
          <w:p w14:paraId="6F451A1C" w14:textId="77777777" w:rsidR="00D64BE0" w:rsidRPr="00D64BE0" w:rsidRDefault="00D64BE0" w:rsidP="00D64BE0">
            <w:pPr>
              <w:jc w:val="center"/>
              <w:rPr>
                <w:sz w:val="28"/>
                <w:szCs w:val="28"/>
              </w:rPr>
            </w:pPr>
            <w:r w:rsidRPr="00D64BE0">
              <w:rPr>
                <w:sz w:val="22"/>
                <w:szCs w:val="22"/>
              </w:rPr>
              <w:t>Делимое/остаток младш. разр</w:t>
            </w:r>
            <w:r>
              <w:rPr>
                <w:sz w:val="22"/>
                <w:szCs w:val="22"/>
              </w:rPr>
              <w:t>яды</w:t>
            </w:r>
          </w:p>
        </w:tc>
        <w:tc>
          <w:tcPr>
            <w:tcW w:w="2498" w:type="dxa"/>
            <w:vMerge/>
            <w:shd w:val="clear" w:color="auto" w:fill="FFFFFF" w:themeFill="background1"/>
          </w:tcPr>
          <w:p w14:paraId="49078D99" w14:textId="77777777" w:rsidR="00D64BE0" w:rsidRPr="00D64BE0" w:rsidRDefault="00D64BE0" w:rsidP="00D64BE0">
            <w:pPr>
              <w:jc w:val="both"/>
              <w:rPr>
                <w:sz w:val="28"/>
                <w:szCs w:val="28"/>
              </w:rPr>
            </w:pPr>
          </w:p>
        </w:tc>
      </w:tr>
      <w:tr w:rsidR="00D64BE0" w:rsidRPr="00D64BE0" w14:paraId="2BBFC15F" w14:textId="77777777" w:rsidTr="00C728A6">
        <w:tc>
          <w:tcPr>
            <w:tcW w:w="1113" w:type="dxa"/>
            <w:shd w:val="clear" w:color="auto" w:fill="FFFFFF" w:themeFill="background1"/>
            <w:vAlign w:val="center"/>
          </w:tcPr>
          <w:p w14:paraId="61349D5B" w14:textId="77777777"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14:paraId="3A859DBA" w14:textId="77777777" w:rsidR="00D64BE0" w:rsidRPr="00D64BE0" w:rsidRDefault="00D64BE0" w:rsidP="00D64BE0">
            <w:pPr>
              <w:jc w:val="center"/>
              <w:rPr>
                <w:sz w:val="28"/>
                <w:szCs w:val="28"/>
              </w:rPr>
            </w:pPr>
          </w:p>
          <w:p w14:paraId="3300B11A" w14:textId="77777777" w:rsidR="00D64BE0" w:rsidRPr="00D64BE0" w:rsidRDefault="00D64BE0" w:rsidP="00D64BE0">
            <w:pPr>
              <w:jc w:val="center"/>
              <w:rPr>
                <w:i/>
                <w:sz w:val="28"/>
                <w:szCs w:val="28"/>
              </w:rPr>
            </w:pPr>
            <w:r w:rsidRPr="00D64BE0">
              <w:rPr>
                <w:i/>
                <w:sz w:val="28"/>
                <w:szCs w:val="28"/>
              </w:rPr>
              <w:t>А</w:t>
            </w:r>
          </w:p>
          <w:p w14:paraId="3C9705B1" w14:textId="77777777" w:rsidR="00D64BE0" w:rsidRPr="00D64BE0" w:rsidRDefault="00D64BE0" w:rsidP="00D64BE0">
            <w:pPr>
              <w:jc w:val="center"/>
              <w:rPr>
                <w:sz w:val="28"/>
                <w:szCs w:val="28"/>
              </w:rPr>
            </w:pPr>
            <w:r w:rsidRPr="00D64BE0">
              <w:rPr>
                <w:i/>
                <w:sz w:val="28"/>
                <w:szCs w:val="28"/>
              </w:rPr>
              <w:t>В</w:t>
            </w:r>
          </w:p>
          <w:p w14:paraId="08C22993" w14:textId="77777777"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14:paraId="1BC1B0D0" w14:textId="77777777" w:rsidR="00D64BE0" w:rsidRPr="00D64BE0" w:rsidRDefault="00D64BE0" w:rsidP="00D64BE0">
            <w:pPr>
              <w:rPr>
                <w:sz w:val="28"/>
                <w:szCs w:val="28"/>
              </w:rPr>
            </w:pPr>
            <w:r w:rsidRPr="00D64BE0">
              <w:rPr>
                <w:sz w:val="28"/>
                <w:szCs w:val="28"/>
              </w:rPr>
              <w:t xml:space="preserve">            </w:t>
            </w:r>
          </w:p>
          <w:p w14:paraId="70A8EF2E" w14:textId="77777777" w:rsidR="00D64BE0" w:rsidRPr="00D64BE0" w:rsidRDefault="00D64BE0" w:rsidP="00D64BE0">
            <w:pPr>
              <w:rPr>
                <w:sz w:val="28"/>
                <w:szCs w:val="28"/>
              </w:rPr>
            </w:pPr>
            <w:r w:rsidRPr="00D64BE0">
              <w:rPr>
                <w:sz w:val="28"/>
                <w:szCs w:val="28"/>
              </w:rPr>
              <w:t xml:space="preserve">         _1 0 0 0</w:t>
            </w:r>
          </w:p>
          <w:p w14:paraId="1BECACD4" w14:textId="77777777"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14:paraId="61AEF0E5" w14:textId="77777777"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14:paraId="0F5C5DA8" w14:textId="77777777" w:rsidR="00D64BE0" w:rsidRPr="00D64BE0" w:rsidRDefault="00D64BE0" w:rsidP="00D64BE0">
            <w:pPr>
              <w:jc w:val="both"/>
              <w:rPr>
                <w:sz w:val="28"/>
                <w:szCs w:val="28"/>
              </w:rPr>
            </w:pPr>
          </w:p>
          <w:p w14:paraId="6581AF0D" w14:textId="77777777" w:rsidR="00D64BE0" w:rsidRPr="00D64BE0" w:rsidRDefault="00D64BE0" w:rsidP="00D64BE0">
            <w:pPr>
              <w:jc w:val="both"/>
              <w:rPr>
                <w:sz w:val="28"/>
                <w:szCs w:val="28"/>
              </w:rPr>
            </w:pPr>
            <w:r w:rsidRPr="00D64BE0">
              <w:rPr>
                <w:sz w:val="28"/>
                <w:szCs w:val="28"/>
              </w:rPr>
              <w:t xml:space="preserve">        1 1 0 1</w:t>
            </w:r>
          </w:p>
          <w:p w14:paraId="3B256854" w14:textId="77777777" w:rsidR="00D64BE0" w:rsidRPr="00D64BE0" w:rsidRDefault="00D64BE0" w:rsidP="00D64BE0">
            <w:pPr>
              <w:jc w:val="both"/>
              <w:rPr>
                <w:sz w:val="28"/>
                <w:szCs w:val="28"/>
              </w:rPr>
            </w:pPr>
          </w:p>
          <w:p w14:paraId="252039DB" w14:textId="77777777"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14:paraId="60584A24" w14:textId="77777777" w:rsidR="00D64BE0" w:rsidRPr="00D64BE0" w:rsidRDefault="00D64BE0" w:rsidP="00D64BE0">
            <w:pPr>
              <w:jc w:val="both"/>
              <w:rPr>
                <w:sz w:val="28"/>
                <w:szCs w:val="28"/>
              </w:rPr>
            </w:pPr>
          </w:p>
          <w:p w14:paraId="36214123" w14:textId="77777777" w:rsidR="00D64BE0" w:rsidRPr="00D64BE0" w:rsidRDefault="00D64BE0" w:rsidP="00D64BE0">
            <w:pPr>
              <w:jc w:val="both"/>
              <w:rPr>
                <w:sz w:val="28"/>
                <w:szCs w:val="28"/>
              </w:rPr>
            </w:pPr>
          </w:p>
          <w:p w14:paraId="34CCB16F" w14:textId="77777777"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14:paraId="1A7BEEE5" w14:textId="77777777" w:rsidTr="00C728A6">
        <w:tc>
          <w:tcPr>
            <w:tcW w:w="1113" w:type="dxa"/>
            <w:shd w:val="clear" w:color="auto" w:fill="FFFFFF" w:themeFill="background1"/>
            <w:vAlign w:val="center"/>
          </w:tcPr>
          <w:p w14:paraId="766A2F60" w14:textId="77777777"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14:paraId="62A87C38" w14:textId="77777777"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14:paraId="74B26468" w14:textId="77777777" w:rsidR="00D64BE0" w:rsidRPr="00D64BE0" w:rsidRDefault="00D64BE0" w:rsidP="00D64BE0">
            <w:pPr>
              <w:jc w:val="center"/>
              <w:rPr>
                <w:i/>
                <w:sz w:val="28"/>
                <w:szCs w:val="28"/>
                <w:lang w:val="en-US"/>
              </w:rPr>
            </w:pPr>
            <w:r w:rsidRPr="00D64BE0">
              <w:rPr>
                <w:i/>
                <w:sz w:val="28"/>
                <w:szCs w:val="28"/>
                <w:lang w:val="en-US"/>
              </w:rPr>
              <w:t>B</w:t>
            </w:r>
          </w:p>
          <w:p w14:paraId="7AC2D17B" w14:textId="77777777"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14:paraId="1EEB4483" w14:textId="40F736BB" w:rsidR="00D64BE0" w:rsidRPr="00D64BE0" w:rsidRDefault="00A0500F" w:rsidP="00D64BE0">
            <w:pPr>
              <w:jc w:val="both"/>
              <w:rPr>
                <w:sz w:val="28"/>
                <w:szCs w:val="28"/>
                <w:lang w:val="en-US"/>
              </w:rPr>
            </w:pPr>
            <w:r>
              <w:rPr>
                <w:noProof/>
                <w:sz w:val="24"/>
                <w:szCs w:val="24"/>
              </w:rPr>
              <mc:AlternateContent>
                <mc:Choice Requires="wps">
                  <w:drawing>
                    <wp:anchor distT="0" distB="0" distL="114300" distR="114300" simplePos="0" relativeHeight="251632640" behindDoc="0" locked="1" layoutInCell="1" allowOverlap="1" wp14:anchorId="58D2059C" wp14:editId="0E7F33E9">
                      <wp:simplePos x="0" y="0"/>
                      <wp:positionH relativeFrom="column">
                        <wp:posOffset>291465</wp:posOffset>
                      </wp:positionH>
                      <wp:positionV relativeFrom="paragraph">
                        <wp:posOffset>109220</wp:posOffset>
                      </wp:positionV>
                      <wp:extent cx="228600" cy="114300"/>
                      <wp:effectExtent l="0" t="0" r="0" b="0"/>
                      <wp:wrapNone/>
                      <wp:docPr id="739" name="Полилиния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B0B01" id="Полилиния 739" o:spid="_x0000_s1026" style="position:absolute;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mc:Fallback>
              </mc:AlternateContent>
            </w:r>
          </w:p>
          <w:p w14:paraId="42B00D90" w14:textId="77777777" w:rsidR="00D64BE0" w:rsidRPr="00D64BE0" w:rsidRDefault="00D64BE0" w:rsidP="00D64BE0">
            <w:pPr>
              <w:jc w:val="both"/>
              <w:rPr>
                <w:sz w:val="28"/>
                <w:szCs w:val="28"/>
                <w:lang w:val="en-US"/>
              </w:rPr>
            </w:pPr>
            <w:r w:rsidRPr="00D64BE0">
              <w:rPr>
                <w:sz w:val="28"/>
                <w:szCs w:val="28"/>
                <w:lang w:val="en-US"/>
              </w:rPr>
              <w:t xml:space="preserve">        + 0 1 1 1</w:t>
            </w:r>
          </w:p>
          <w:p w14:paraId="77051B16"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19ED09AA" w14:textId="77777777"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14:paraId="35987D2D" w14:textId="102F5CC0" w:rsidR="00D64BE0" w:rsidRPr="00D64BE0" w:rsidRDefault="00A0500F" w:rsidP="00D64BE0">
            <w:pPr>
              <w:jc w:val="both"/>
              <w:rPr>
                <w:sz w:val="28"/>
                <w:szCs w:val="28"/>
                <w:lang w:val="en-US"/>
              </w:rPr>
            </w:pPr>
            <w:r>
              <w:rPr>
                <w:noProof/>
                <w:sz w:val="24"/>
                <w:szCs w:val="24"/>
              </w:rPr>
              <mc:AlternateContent>
                <mc:Choice Requires="wps">
                  <w:drawing>
                    <wp:anchor distT="0" distB="0" distL="114300" distR="114300" simplePos="0" relativeHeight="251634688" behindDoc="0" locked="1" layoutInCell="1" allowOverlap="1" wp14:anchorId="0C2E103C" wp14:editId="6753AD61">
                      <wp:simplePos x="0" y="0"/>
                      <wp:positionH relativeFrom="column">
                        <wp:posOffset>-946150</wp:posOffset>
                      </wp:positionH>
                      <wp:positionV relativeFrom="paragraph">
                        <wp:posOffset>923290</wp:posOffset>
                      </wp:positionV>
                      <wp:extent cx="209550" cy="114300"/>
                      <wp:effectExtent l="0" t="0" r="0" b="0"/>
                      <wp:wrapNone/>
                      <wp:docPr id="737" name="Полилиния 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09550" cy="1143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608A7" id="Полилиния 737" o:spid="_x0000_s1026" style="position:absolute;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mc:Fallback>
              </mc:AlternateContent>
            </w:r>
            <w:r>
              <w:rPr>
                <w:noProof/>
                <w:sz w:val="24"/>
                <w:szCs w:val="24"/>
              </w:rPr>
              <mc:AlternateContent>
                <mc:Choice Requires="wps">
                  <w:drawing>
                    <wp:anchor distT="0" distB="0" distL="114300" distR="114300" simplePos="0" relativeHeight="251633664" behindDoc="0" locked="1" layoutInCell="1" allowOverlap="1" wp14:anchorId="5E318A1D" wp14:editId="6B0CB578">
                      <wp:simplePos x="0" y="0"/>
                      <wp:positionH relativeFrom="column">
                        <wp:posOffset>-929640</wp:posOffset>
                      </wp:positionH>
                      <wp:positionV relativeFrom="paragraph">
                        <wp:posOffset>-740410</wp:posOffset>
                      </wp:positionV>
                      <wp:extent cx="209550" cy="114300"/>
                      <wp:effectExtent l="0" t="0" r="0" b="0"/>
                      <wp:wrapNone/>
                      <wp:docPr id="731" name="Полилиния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09550" cy="1143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CB0DA" id="Полилиния 731" o:spid="_x0000_s1026" style="position:absolute;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mc:Fallback>
              </mc:AlternateContent>
            </w:r>
          </w:p>
          <w:p w14:paraId="3606E697" w14:textId="77777777" w:rsidR="00D64BE0" w:rsidRPr="00D64BE0" w:rsidRDefault="00D64BE0" w:rsidP="00D64BE0">
            <w:pPr>
              <w:jc w:val="both"/>
              <w:rPr>
                <w:sz w:val="28"/>
                <w:szCs w:val="28"/>
                <w:lang w:val="en-US"/>
              </w:rPr>
            </w:pPr>
            <w:r w:rsidRPr="00D64BE0">
              <w:rPr>
                <w:sz w:val="28"/>
                <w:szCs w:val="28"/>
                <w:lang w:val="en-US"/>
              </w:rPr>
              <w:t xml:space="preserve">        1 0 1¦ 0</w:t>
            </w:r>
          </w:p>
          <w:p w14:paraId="41C8EE05" w14:textId="77777777" w:rsidR="00D64BE0" w:rsidRPr="00D64BE0" w:rsidRDefault="00D64BE0" w:rsidP="00D64BE0">
            <w:pPr>
              <w:jc w:val="both"/>
              <w:rPr>
                <w:sz w:val="28"/>
                <w:szCs w:val="28"/>
                <w:lang w:val="en-US"/>
              </w:rPr>
            </w:pPr>
            <w:r w:rsidRPr="00D64BE0">
              <w:rPr>
                <w:sz w:val="28"/>
                <w:szCs w:val="28"/>
                <w:lang w:val="en-US"/>
              </w:rPr>
              <w:t xml:space="preserve">                ¦</w:t>
            </w:r>
          </w:p>
          <w:p w14:paraId="54601460" w14:textId="77777777"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14:paraId="04FA898F" w14:textId="77777777" w:rsidR="00D64BE0" w:rsidRPr="00D64BE0" w:rsidRDefault="00D64BE0" w:rsidP="00D64BE0">
            <w:pPr>
              <w:jc w:val="both"/>
              <w:rPr>
                <w:sz w:val="28"/>
                <w:szCs w:val="28"/>
              </w:rPr>
            </w:pPr>
          </w:p>
        </w:tc>
      </w:tr>
      <w:tr w:rsidR="00D64BE0" w:rsidRPr="00D64BE0" w14:paraId="53C44CF2" w14:textId="77777777" w:rsidTr="00C728A6">
        <w:tc>
          <w:tcPr>
            <w:tcW w:w="1113" w:type="dxa"/>
            <w:shd w:val="clear" w:color="auto" w:fill="FFFFFF" w:themeFill="background1"/>
            <w:vAlign w:val="center"/>
          </w:tcPr>
          <w:p w14:paraId="1F8886A8" w14:textId="77777777"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14:paraId="53A2AF1A"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14:paraId="23244AA5" w14:textId="77777777" w:rsidR="00D64BE0" w:rsidRPr="00D64BE0" w:rsidRDefault="00D64BE0" w:rsidP="00D64BE0">
            <w:pPr>
              <w:jc w:val="center"/>
              <w:rPr>
                <w:i/>
                <w:sz w:val="28"/>
                <w:szCs w:val="28"/>
                <w:lang w:val="en-US"/>
              </w:rPr>
            </w:pPr>
            <w:r w:rsidRPr="00D64BE0">
              <w:rPr>
                <w:i/>
                <w:sz w:val="28"/>
                <w:szCs w:val="28"/>
                <w:lang w:val="en-US"/>
              </w:rPr>
              <w:t>B</w:t>
            </w:r>
          </w:p>
          <w:p w14:paraId="42505962"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14:paraId="1F81DC58" w14:textId="77777777" w:rsidR="00D64BE0" w:rsidRPr="00D64BE0" w:rsidRDefault="00D64BE0" w:rsidP="00D64BE0">
            <w:pPr>
              <w:jc w:val="both"/>
              <w:rPr>
                <w:sz w:val="28"/>
                <w:szCs w:val="28"/>
                <w:lang w:val="en-US"/>
              </w:rPr>
            </w:pPr>
          </w:p>
          <w:p w14:paraId="53EEEA58" w14:textId="77777777" w:rsidR="00D64BE0" w:rsidRPr="00D64BE0" w:rsidRDefault="00D64BE0" w:rsidP="00D64BE0">
            <w:pPr>
              <w:jc w:val="both"/>
              <w:rPr>
                <w:sz w:val="28"/>
                <w:szCs w:val="28"/>
                <w:lang w:val="en-US"/>
              </w:rPr>
            </w:pPr>
            <w:r w:rsidRPr="00D64BE0">
              <w:rPr>
                <w:sz w:val="28"/>
                <w:szCs w:val="28"/>
                <w:lang w:val="en-US"/>
              </w:rPr>
              <w:t xml:space="preserve">        _ 1 0 0 1</w:t>
            </w:r>
          </w:p>
          <w:p w14:paraId="0FA10BA9"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30491622" w14:textId="77777777"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14:paraId="7EE2D19E" w14:textId="77777777" w:rsidR="00D64BE0" w:rsidRPr="00D64BE0" w:rsidRDefault="00D64BE0" w:rsidP="00D64BE0">
            <w:pPr>
              <w:jc w:val="both"/>
              <w:rPr>
                <w:sz w:val="28"/>
                <w:szCs w:val="28"/>
                <w:lang w:val="en-US"/>
              </w:rPr>
            </w:pPr>
          </w:p>
          <w:p w14:paraId="5E908E3C" w14:textId="77777777" w:rsidR="00D64BE0" w:rsidRPr="00D64BE0" w:rsidRDefault="00D64BE0" w:rsidP="00D64BE0">
            <w:pPr>
              <w:jc w:val="both"/>
              <w:rPr>
                <w:sz w:val="28"/>
                <w:szCs w:val="28"/>
                <w:lang w:val="en-US"/>
              </w:rPr>
            </w:pPr>
            <w:r w:rsidRPr="00D64BE0">
              <w:rPr>
                <w:sz w:val="28"/>
                <w:szCs w:val="28"/>
                <w:lang w:val="en-US"/>
              </w:rPr>
              <w:t xml:space="preserve">        0 1¦ 1 0</w:t>
            </w:r>
          </w:p>
          <w:p w14:paraId="6AAD8D1A" w14:textId="77777777" w:rsidR="00D64BE0" w:rsidRPr="00D64BE0" w:rsidRDefault="00D64BE0" w:rsidP="00D64BE0">
            <w:pPr>
              <w:jc w:val="both"/>
              <w:rPr>
                <w:sz w:val="28"/>
                <w:szCs w:val="28"/>
                <w:lang w:val="en-US"/>
              </w:rPr>
            </w:pPr>
            <w:r w:rsidRPr="00D64BE0">
              <w:rPr>
                <w:sz w:val="28"/>
                <w:szCs w:val="28"/>
                <w:lang w:val="en-US"/>
              </w:rPr>
              <w:t xml:space="preserve">             ¦</w:t>
            </w:r>
          </w:p>
          <w:p w14:paraId="1F0B2192" w14:textId="77777777"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14:paraId="0913B2F0" w14:textId="77777777" w:rsidR="00D64BE0" w:rsidRPr="00D64BE0" w:rsidRDefault="00D64BE0" w:rsidP="00D64BE0">
            <w:pPr>
              <w:jc w:val="both"/>
              <w:rPr>
                <w:sz w:val="28"/>
                <w:szCs w:val="28"/>
              </w:rPr>
            </w:pPr>
          </w:p>
        </w:tc>
      </w:tr>
      <w:tr w:rsidR="00D64BE0" w:rsidRPr="00D64BE0" w14:paraId="3F9037F7" w14:textId="77777777" w:rsidTr="00C728A6">
        <w:tc>
          <w:tcPr>
            <w:tcW w:w="1113" w:type="dxa"/>
            <w:shd w:val="clear" w:color="auto" w:fill="FFFFFF" w:themeFill="background1"/>
            <w:vAlign w:val="center"/>
          </w:tcPr>
          <w:p w14:paraId="2CC8BCC0" w14:textId="77777777"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14:paraId="2BFDED9D"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14:paraId="47916E09" w14:textId="77777777" w:rsidR="00D64BE0" w:rsidRPr="00D64BE0" w:rsidRDefault="00D64BE0" w:rsidP="00D64BE0">
            <w:pPr>
              <w:jc w:val="center"/>
              <w:rPr>
                <w:i/>
                <w:sz w:val="28"/>
                <w:szCs w:val="28"/>
                <w:lang w:val="en-US"/>
              </w:rPr>
            </w:pPr>
            <w:r w:rsidRPr="00D64BE0">
              <w:rPr>
                <w:i/>
                <w:sz w:val="28"/>
                <w:szCs w:val="28"/>
                <w:lang w:val="en-US"/>
              </w:rPr>
              <w:t>B</w:t>
            </w:r>
          </w:p>
          <w:p w14:paraId="31372C7B"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14:paraId="2CB24307" w14:textId="6EEBD03A" w:rsidR="00D64BE0" w:rsidRPr="00D64BE0" w:rsidRDefault="00A0500F" w:rsidP="00D64BE0">
            <w:pPr>
              <w:jc w:val="both"/>
              <w:rPr>
                <w:sz w:val="28"/>
                <w:szCs w:val="28"/>
                <w:lang w:val="en-US"/>
              </w:rPr>
            </w:pPr>
            <w:r>
              <w:rPr>
                <w:noProof/>
                <w:sz w:val="24"/>
                <w:szCs w:val="24"/>
              </w:rPr>
              <mc:AlternateContent>
                <mc:Choice Requires="wps">
                  <w:drawing>
                    <wp:anchor distT="0" distB="0" distL="114300" distR="114300" simplePos="0" relativeHeight="251635712" behindDoc="0" locked="1" layoutInCell="1" allowOverlap="1" wp14:anchorId="2D8C5CD8" wp14:editId="26E65F89">
                      <wp:simplePos x="0" y="0"/>
                      <wp:positionH relativeFrom="column">
                        <wp:posOffset>311785</wp:posOffset>
                      </wp:positionH>
                      <wp:positionV relativeFrom="paragraph">
                        <wp:posOffset>114300</wp:posOffset>
                      </wp:positionV>
                      <wp:extent cx="228600" cy="114300"/>
                      <wp:effectExtent l="0" t="0" r="0" b="0"/>
                      <wp:wrapNone/>
                      <wp:docPr id="752" name="Полилиния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716C6" id="Полилиния 752" o:spid="_x0000_s1026" style="position:absolute;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mc:Fallback>
              </mc:AlternateContent>
            </w:r>
          </w:p>
          <w:p w14:paraId="4DC21CF0" w14:textId="77777777" w:rsidR="00D64BE0" w:rsidRPr="00D64BE0" w:rsidRDefault="00D64BE0" w:rsidP="00D64BE0">
            <w:pPr>
              <w:jc w:val="both"/>
              <w:rPr>
                <w:sz w:val="28"/>
                <w:szCs w:val="28"/>
                <w:lang w:val="en-US"/>
              </w:rPr>
            </w:pPr>
            <w:r w:rsidRPr="00D64BE0">
              <w:rPr>
                <w:sz w:val="28"/>
                <w:szCs w:val="28"/>
                <w:lang w:val="en-US"/>
              </w:rPr>
              <w:t xml:space="preserve">        + 1 0 0 0</w:t>
            </w:r>
          </w:p>
          <w:p w14:paraId="2ADD0246"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7BACFE29" w14:textId="77777777"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14:paraId="369F56B8" w14:textId="77777777" w:rsidR="00D64BE0" w:rsidRPr="00D64BE0" w:rsidRDefault="00D64BE0" w:rsidP="00D64BE0">
            <w:pPr>
              <w:jc w:val="both"/>
              <w:rPr>
                <w:sz w:val="28"/>
                <w:szCs w:val="28"/>
                <w:lang w:val="en-US"/>
              </w:rPr>
            </w:pPr>
          </w:p>
          <w:p w14:paraId="19CE9302" w14:textId="77777777" w:rsidR="00D64BE0" w:rsidRPr="00D64BE0" w:rsidRDefault="00D64BE0" w:rsidP="00D64BE0">
            <w:pPr>
              <w:jc w:val="both"/>
              <w:rPr>
                <w:sz w:val="28"/>
                <w:szCs w:val="28"/>
                <w:lang w:val="en-US"/>
              </w:rPr>
            </w:pPr>
            <w:r w:rsidRPr="00D64BE0">
              <w:rPr>
                <w:sz w:val="28"/>
                <w:szCs w:val="28"/>
                <w:lang w:val="en-US"/>
              </w:rPr>
              <w:t xml:space="preserve">         1¦ 1 0 0</w:t>
            </w:r>
          </w:p>
          <w:p w14:paraId="24EA761D" w14:textId="77777777" w:rsidR="00D64BE0" w:rsidRPr="00D64BE0" w:rsidRDefault="00D64BE0" w:rsidP="00D64BE0">
            <w:pPr>
              <w:jc w:val="both"/>
              <w:rPr>
                <w:sz w:val="28"/>
                <w:szCs w:val="28"/>
                <w:lang w:val="en-US"/>
              </w:rPr>
            </w:pPr>
            <w:r w:rsidRPr="00D64BE0">
              <w:rPr>
                <w:sz w:val="28"/>
                <w:szCs w:val="28"/>
                <w:lang w:val="en-US"/>
              </w:rPr>
              <w:t xml:space="preserve">           ¦</w:t>
            </w:r>
          </w:p>
          <w:p w14:paraId="51C20DD3" w14:textId="77777777"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14:paraId="1C9948F2" w14:textId="77777777" w:rsidR="00D64BE0" w:rsidRPr="00D64BE0" w:rsidRDefault="00D64BE0" w:rsidP="00D64BE0">
            <w:pPr>
              <w:jc w:val="both"/>
              <w:rPr>
                <w:sz w:val="28"/>
                <w:szCs w:val="28"/>
              </w:rPr>
            </w:pPr>
          </w:p>
        </w:tc>
      </w:tr>
      <w:tr w:rsidR="00D64BE0" w:rsidRPr="00D64BE0" w14:paraId="2A87D9BC" w14:textId="77777777" w:rsidTr="00C728A6">
        <w:tc>
          <w:tcPr>
            <w:tcW w:w="1113" w:type="dxa"/>
            <w:shd w:val="clear" w:color="auto" w:fill="FFFFFF" w:themeFill="background1"/>
            <w:vAlign w:val="center"/>
          </w:tcPr>
          <w:p w14:paraId="1ABFE695" w14:textId="77777777"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14:paraId="4EFDB287"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14:paraId="75B6BB0F" w14:textId="77777777" w:rsidR="00D64BE0" w:rsidRPr="00D64BE0" w:rsidRDefault="00D64BE0" w:rsidP="00D64BE0">
            <w:pPr>
              <w:jc w:val="center"/>
              <w:rPr>
                <w:i/>
                <w:sz w:val="28"/>
                <w:szCs w:val="28"/>
                <w:lang w:val="en-US"/>
              </w:rPr>
            </w:pPr>
            <w:r w:rsidRPr="00D64BE0">
              <w:rPr>
                <w:i/>
                <w:sz w:val="28"/>
                <w:szCs w:val="28"/>
                <w:lang w:val="en-US"/>
              </w:rPr>
              <w:t>B</w:t>
            </w:r>
          </w:p>
          <w:p w14:paraId="7E331C5E"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14:paraId="09D42DF9" w14:textId="221EDEAB" w:rsidR="00D64BE0" w:rsidRPr="00D64BE0" w:rsidRDefault="00A0500F" w:rsidP="00D64BE0">
            <w:pPr>
              <w:jc w:val="both"/>
              <w:rPr>
                <w:sz w:val="28"/>
                <w:szCs w:val="28"/>
              </w:rPr>
            </w:pPr>
            <w:r>
              <w:rPr>
                <w:noProof/>
                <w:sz w:val="24"/>
                <w:szCs w:val="24"/>
              </w:rPr>
              <mc:AlternateContent>
                <mc:Choice Requires="wps">
                  <w:drawing>
                    <wp:anchor distT="0" distB="0" distL="114300" distR="114300" simplePos="0" relativeHeight="251637760" behindDoc="0" locked="1" layoutInCell="1" allowOverlap="1" wp14:anchorId="7CD289EE" wp14:editId="6C1CA626">
                      <wp:simplePos x="0" y="0"/>
                      <wp:positionH relativeFrom="column">
                        <wp:posOffset>501650</wp:posOffset>
                      </wp:positionH>
                      <wp:positionV relativeFrom="paragraph">
                        <wp:posOffset>116840</wp:posOffset>
                      </wp:positionV>
                      <wp:extent cx="185420" cy="106680"/>
                      <wp:effectExtent l="0" t="0" r="5080" b="7620"/>
                      <wp:wrapNone/>
                      <wp:docPr id="778" name="Полилиния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85420" cy="1066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01B3" id="Полилиния 778" o:spid="_x0000_s1026" style="position:absolute;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mc:Fallback>
              </mc:AlternateContent>
            </w:r>
            <w:r>
              <w:rPr>
                <w:noProof/>
                <w:sz w:val="24"/>
                <w:szCs w:val="24"/>
              </w:rPr>
              <mc:AlternateContent>
                <mc:Choice Requires="wps">
                  <w:drawing>
                    <wp:anchor distT="0" distB="0" distL="114300" distR="114300" simplePos="0" relativeHeight="251636736" behindDoc="0" locked="1" layoutInCell="1" allowOverlap="1" wp14:anchorId="340269E5" wp14:editId="66A65801">
                      <wp:simplePos x="0" y="0"/>
                      <wp:positionH relativeFrom="column">
                        <wp:posOffset>330835</wp:posOffset>
                      </wp:positionH>
                      <wp:positionV relativeFrom="paragraph">
                        <wp:posOffset>116205</wp:posOffset>
                      </wp:positionV>
                      <wp:extent cx="179705" cy="96520"/>
                      <wp:effectExtent l="0" t="0" r="0" b="0"/>
                      <wp:wrapNone/>
                      <wp:docPr id="754" name="Полилиния 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79705" cy="9652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399C1" id="Полилиния 754" o:spid="_x0000_s1026" style="position:absolute;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mc:Fallback>
              </mc:AlternateContent>
            </w:r>
          </w:p>
          <w:p w14:paraId="2BF46B9F" w14:textId="77777777" w:rsidR="00D64BE0" w:rsidRPr="00D64BE0" w:rsidRDefault="00D64BE0" w:rsidP="00D64BE0">
            <w:pPr>
              <w:jc w:val="both"/>
              <w:rPr>
                <w:sz w:val="28"/>
                <w:szCs w:val="28"/>
              </w:rPr>
            </w:pPr>
            <w:r w:rsidRPr="00D64BE0">
              <w:rPr>
                <w:sz w:val="28"/>
                <w:szCs w:val="28"/>
              </w:rPr>
              <w:t xml:space="preserve">        _ 1 0 1 1</w:t>
            </w:r>
          </w:p>
          <w:p w14:paraId="5AD17526"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14:paraId="30880A19" w14:textId="77777777"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14:paraId="6DF82C02" w14:textId="77777777" w:rsidR="00D64BE0" w:rsidRPr="00D64BE0" w:rsidRDefault="00D64BE0" w:rsidP="00D64BE0">
            <w:pPr>
              <w:jc w:val="both"/>
              <w:rPr>
                <w:sz w:val="28"/>
                <w:szCs w:val="28"/>
              </w:rPr>
            </w:pPr>
          </w:p>
          <w:p w14:paraId="64BD3B24" w14:textId="77777777" w:rsidR="00D64BE0" w:rsidRPr="00D64BE0" w:rsidRDefault="00D64BE0" w:rsidP="00D64BE0">
            <w:pPr>
              <w:jc w:val="both"/>
              <w:rPr>
                <w:sz w:val="28"/>
                <w:szCs w:val="28"/>
              </w:rPr>
            </w:pPr>
            <w:r w:rsidRPr="00D64BE0">
              <w:rPr>
                <w:sz w:val="28"/>
                <w:szCs w:val="28"/>
              </w:rPr>
              <w:t xml:space="preserve">         1 0 1 0</w:t>
            </w:r>
          </w:p>
          <w:p w14:paraId="4A92BC01" w14:textId="77777777" w:rsidR="00D64BE0" w:rsidRPr="00D64BE0" w:rsidRDefault="00D64BE0" w:rsidP="00D64BE0">
            <w:pPr>
              <w:jc w:val="both"/>
              <w:rPr>
                <w:sz w:val="28"/>
                <w:szCs w:val="28"/>
              </w:rPr>
            </w:pPr>
          </w:p>
          <w:p w14:paraId="7A4349BA" w14:textId="77777777"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14:paraId="02705CD6" w14:textId="77777777" w:rsidR="00D64BE0" w:rsidRPr="00EA0300" w:rsidRDefault="00D64BE0" w:rsidP="00D64BE0">
            <w:pPr>
              <w:jc w:val="both"/>
              <w:rPr>
                <w:sz w:val="24"/>
                <w:szCs w:val="24"/>
              </w:rPr>
            </w:pPr>
          </w:p>
          <w:p w14:paraId="2BA61F63" w14:textId="77777777" w:rsidR="00D64BE0" w:rsidRPr="00EA0300" w:rsidRDefault="00D64BE0" w:rsidP="00D64BE0">
            <w:pPr>
              <w:jc w:val="both"/>
              <w:rPr>
                <w:sz w:val="28"/>
                <w:szCs w:val="28"/>
              </w:rPr>
            </w:pPr>
          </w:p>
          <w:p w14:paraId="1F0EE1CD" w14:textId="77777777" w:rsidR="00D64BE0" w:rsidRPr="00EA0300" w:rsidRDefault="00D64BE0" w:rsidP="00D64BE0">
            <w:pPr>
              <w:jc w:val="both"/>
              <w:rPr>
                <w:sz w:val="28"/>
                <w:szCs w:val="28"/>
              </w:rPr>
            </w:pPr>
          </w:p>
          <w:p w14:paraId="18F92EDF" w14:textId="77777777"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14:paraId="291AA0E2" w14:textId="77777777" w:rsidTr="00C728A6">
        <w:tc>
          <w:tcPr>
            <w:tcW w:w="1113" w:type="dxa"/>
            <w:shd w:val="clear" w:color="auto" w:fill="FFFFFF" w:themeFill="background1"/>
            <w:vAlign w:val="center"/>
          </w:tcPr>
          <w:p w14:paraId="38B8C808" w14:textId="77777777"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14:paraId="23DEA05E" w14:textId="77777777" w:rsidR="00D64BE0" w:rsidRPr="00D64BE0" w:rsidRDefault="00D64BE0" w:rsidP="00D64BE0">
            <w:pPr>
              <w:jc w:val="center"/>
              <w:rPr>
                <w:i/>
                <w:sz w:val="28"/>
                <w:szCs w:val="28"/>
                <w:lang w:val="en-US"/>
              </w:rPr>
            </w:pPr>
            <w:r w:rsidRPr="00D64BE0">
              <w:rPr>
                <w:i/>
                <w:sz w:val="28"/>
                <w:szCs w:val="28"/>
                <w:lang w:val="en-US"/>
              </w:rPr>
              <w:t>B</w:t>
            </w:r>
          </w:p>
          <w:p w14:paraId="2EBAF83D" w14:textId="77777777"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14:paraId="55D1F794"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14:paraId="7313C42D" w14:textId="77777777"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14:paraId="5859E343" w14:textId="77777777" w:rsidR="00D64BE0" w:rsidRPr="00D64BE0" w:rsidRDefault="00D64BE0" w:rsidP="00D64BE0">
            <w:pPr>
              <w:jc w:val="both"/>
              <w:rPr>
                <w:sz w:val="28"/>
                <w:szCs w:val="28"/>
              </w:rPr>
            </w:pPr>
          </w:p>
        </w:tc>
        <w:tc>
          <w:tcPr>
            <w:tcW w:w="2498" w:type="dxa"/>
            <w:shd w:val="clear" w:color="auto" w:fill="FFFFFF" w:themeFill="background1"/>
          </w:tcPr>
          <w:p w14:paraId="0B70775B" w14:textId="77777777" w:rsidR="00D64BE0" w:rsidRPr="00EA0300" w:rsidRDefault="00D64BE0" w:rsidP="00D64BE0">
            <w:pPr>
              <w:jc w:val="both"/>
              <w:rPr>
                <w:sz w:val="24"/>
                <w:szCs w:val="24"/>
              </w:rPr>
            </w:pPr>
            <w:r w:rsidRPr="00EA0300">
              <w:rPr>
                <w:sz w:val="24"/>
                <w:szCs w:val="24"/>
              </w:rPr>
              <w:t>Коррекция остатка.</w:t>
            </w:r>
          </w:p>
          <w:p w14:paraId="749F94C1" w14:textId="77777777"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14:paraId="7D9ABFCF" w14:textId="77777777"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14:paraId="34BD73DE" w14:textId="77777777"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14:paraId="6312D54D"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Знак остатка определяется наличием или отсутствием переноса из старшего разряда при сложении или за</w:t>
      </w:r>
      <w:r w:rsidR="00187742">
        <w:rPr>
          <w:rFonts w:ascii="Times New Roman" w:hAnsi="Times New Roman" w:cs="Times New Roman"/>
          <w:sz w:val="28"/>
          <w:szCs w:val="28"/>
        </w:rPr>
        <w:t>ё</w:t>
      </w:r>
      <w:r w:rsidRPr="00153BE3">
        <w:rPr>
          <w:rFonts w:ascii="Times New Roman" w:hAnsi="Times New Roman" w:cs="Times New Roman"/>
          <w:sz w:val="28"/>
          <w:szCs w:val="28"/>
        </w:rPr>
        <w:t xml:space="preserve">ма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w:t>
      </w:r>
      <w:r w:rsidRPr="00153BE3">
        <w:rPr>
          <w:rFonts w:ascii="Times New Roman" w:hAnsi="Times New Roman" w:cs="Times New Roman"/>
          <w:sz w:val="28"/>
          <w:szCs w:val="28"/>
        </w:rPr>
        <w:lastRenderedPageBreak/>
        <w:t>очередь наличие за</w:t>
      </w:r>
      <w:r w:rsidR="00187742">
        <w:rPr>
          <w:rFonts w:ascii="Times New Roman" w:hAnsi="Times New Roman" w:cs="Times New Roman"/>
          <w:sz w:val="28"/>
          <w:szCs w:val="28"/>
        </w:rPr>
        <w:t>ё</w:t>
      </w:r>
      <w:r w:rsidRPr="00153BE3">
        <w:rPr>
          <w:rFonts w:ascii="Times New Roman" w:hAnsi="Times New Roman" w:cs="Times New Roman"/>
          <w:sz w:val="28"/>
          <w:szCs w:val="28"/>
        </w:rPr>
        <w:t>ма при вычитании свидетельствует о получении отрицательного остатка, а его отсутствие – о получении положительного остатка.</w:t>
      </w:r>
    </w:p>
    <w:p w14:paraId="648DDA04"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14:paraId="30F1ACA3" w14:textId="77777777"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14:paraId="4278B33F" w14:textId="77777777"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firstRow="1" w:lastRow="1" w:firstColumn="1" w:lastColumn="1" w:noHBand="0" w:noVBand="0"/>
      </w:tblPr>
      <w:tblGrid>
        <w:gridCol w:w="1157"/>
        <w:gridCol w:w="1747"/>
        <w:gridCol w:w="2306"/>
        <w:gridCol w:w="2117"/>
        <w:gridCol w:w="2017"/>
      </w:tblGrid>
      <w:tr w:rsidR="00153BE3" w14:paraId="0DDDD8E4" w14:textId="77777777" w:rsidTr="00C728A6">
        <w:tc>
          <w:tcPr>
            <w:tcW w:w="1157" w:type="dxa"/>
            <w:vMerge w:val="restart"/>
            <w:vAlign w:val="center"/>
          </w:tcPr>
          <w:p w14:paraId="2B813D0C" w14:textId="77777777" w:rsidR="00153BE3" w:rsidRDefault="00153BE3" w:rsidP="00C728A6">
            <w:pPr>
              <w:jc w:val="center"/>
              <w:rPr>
                <w:sz w:val="28"/>
                <w:szCs w:val="28"/>
              </w:rPr>
            </w:pPr>
          </w:p>
          <w:p w14:paraId="180FC1F0" w14:textId="77777777"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14:paraId="2F8FE017" w14:textId="77777777" w:rsidR="00153BE3" w:rsidRDefault="00153BE3" w:rsidP="005E1D9C">
            <w:pPr>
              <w:jc w:val="center"/>
              <w:rPr>
                <w:sz w:val="28"/>
                <w:szCs w:val="28"/>
              </w:rPr>
            </w:pPr>
          </w:p>
          <w:p w14:paraId="3D94AC45" w14:textId="77777777" w:rsidR="00153BE3" w:rsidRDefault="00153BE3" w:rsidP="005E1D9C">
            <w:pPr>
              <w:jc w:val="center"/>
              <w:rPr>
                <w:sz w:val="28"/>
                <w:szCs w:val="28"/>
              </w:rPr>
            </w:pPr>
            <w:r>
              <w:rPr>
                <w:sz w:val="28"/>
                <w:szCs w:val="28"/>
              </w:rPr>
              <w:t>Операнды</w:t>
            </w:r>
          </w:p>
        </w:tc>
        <w:tc>
          <w:tcPr>
            <w:tcW w:w="4423" w:type="dxa"/>
            <w:gridSpan w:val="2"/>
          </w:tcPr>
          <w:p w14:paraId="0BA1ABB6" w14:textId="77777777" w:rsidR="00153BE3" w:rsidRDefault="00153BE3" w:rsidP="005E1D9C">
            <w:pPr>
              <w:jc w:val="center"/>
              <w:rPr>
                <w:sz w:val="28"/>
                <w:szCs w:val="28"/>
              </w:rPr>
            </w:pPr>
            <w:r>
              <w:rPr>
                <w:sz w:val="28"/>
                <w:szCs w:val="28"/>
              </w:rPr>
              <w:t>Действия</w:t>
            </w:r>
          </w:p>
        </w:tc>
        <w:tc>
          <w:tcPr>
            <w:tcW w:w="2017" w:type="dxa"/>
            <w:vMerge w:val="restart"/>
          </w:tcPr>
          <w:p w14:paraId="54451405" w14:textId="77777777" w:rsidR="00153BE3" w:rsidRDefault="00153BE3" w:rsidP="005E1D9C">
            <w:pPr>
              <w:jc w:val="center"/>
              <w:rPr>
                <w:sz w:val="28"/>
                <w:szCs w:val="28"/>
              </w:rPr>
            </w:pPr>
          </w:p>
          <w:p w14:paraId="791DF8C7" w14:textId="77777777" w:rsidR="00153BE3" w:rsidRDefault="00153BE3" w:rsidP="005E1D9C">
            <w:pPr>
              <w:jc w:val="center"/>
              <w:rPr>
                <w:sz w:val="28"/>
                <w:szCs w:val="28"/>
              </w:rPr>
            </w:pPr>
            <w:r>
              <w:rPr>
                <w:sz w:val="28"/>
                <w:szCs w:val="28"/>
              </w:rPr>
              <w:t>Комментарии</w:t>
            </w:r>
          </w:p>
        </w:tc>
      </w:tr>
      <w:tr w:rsidR="00153BE3" w14:paraId="60F4BA59" w14:textId="77777777" w:rsidTr="00C728A6">
        <w:tc>
          <w:tcPr>
            <w:tcW w:w="1157" w:type="dxa"/>
            <w:vMerge/>
            <w:vAlign w:val="center"/>
          </w:tcPr>
          <w:p w14:paraId="12D65A34" w14:textId="77777777" w:rsidR="00153BE3" w:rsidRDefault="00153BE3" w:rsidP="00C728A6">
            <w:pPr>
              <w:jc w:val="center"/>
              <w:rPr>
                <w:sz w:val="28"/>
                <w:szCs w:val="28"/>
              </w:rPr>
            </w:pPr>
          </w:p>
        </w:tc>
        <w:tc>
          <w:tcPr>
            <w:tcW w:w="1747" w:type="dxa"/>
            <w:vMerge/>
          </w:tcPr>
          <w:p w14:paraId="444F3948" w14:textId="77777777" w:rsidR="00153BE3" w:rsidRPr="00FB23C4" w:rsidRDefault="00153BE3" w:rsidP="005E1D9C">
            <w:pPr>
              <w:jc w:val="center"/>
              <w:rPr>
                <w:sz w:val="22"/>
                <w:szCs w:val="22"/>
              </w:rPr>
            </w:pPr>
          </w:p>
        </w:tc>
        <w:tc>
          <w:tcPr>
            <w:tcW w:w="2306" w:type="dxa"/>
          </w:tcPr>
          <w:p w14:paraId="2E55686F" w14:textId="77777777" w:rsidR="00153BE3" w:rsidRDefault="00153BE3" w:rsidP="00153BE3">
            <w:pPr>
              <w:jc w:val="center"/>
              <w:rPr>
                <w:sz w:val="28"/>
                <w:szCs w:val="28"/>
              </w:rPr>
            </w:pPr>
            <w:r>
              <w:rPr>
                <w:sz w:val="22"/>
                <w:szCs w:val="22"/>
              </w:rPr>
              <w:t>Делимое</w:t>
            </w:r>
            <w:r w:rsidRPr="00FB23C4">
              <w:rPr>
                <w:sz w:val="22"/>
                <w:szCs w:val="22"/>
              </w:rPr>
              <w:t>/</w:t>
            </w:r>
            <w:r>
              <w:rPr>
                <w:sz w:val="22"/>
                <w:szCs w:val="22"/>
              </w:rPr>
              <w:t>остаток старш. разряды</w:t>
            </w:r>
          </w:p>
        </w:tc>
        <w:tc>
          <w:tcPr>
            <w:tcW w:w="2117" w:type="dxa"/>
          </w:tcPr>
          <w:p w14:paraId="1D9425AB" w14:textId="77777777"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остаток младш. разряды</w:t>
            </w:r>
          </w:p>
        </w:tc>
        <w:tc>
          <w:tcPr>
            <w:tcW w:w="2017" w:type="dxa"/>
            <w:vMerge/>
          </w:tcPr>
          <w:p w14:paraId="5775E590" w14:textId="77777777" w:rsidR="00153BE3" w:rsidRDefault="00153BE3" w:rsidP="005E1D9C">
            <w:pPr>
              <w:jc w:val="both"/>
              <w:rPr>
                <w:sz w:val="28"/>
                <w:szCs w:val="28"/>
              </w:rPr>
            </w:pPr>
          </w:p>
        </w:tc>
      </w:tr>
      <w:tr w:rsidR="00153BE3" w:rsidRPr="00FB23C4" w14:paraId="0B200F46" w14:textId="77777777" w:rsidTr="00C728A6">
        <w:tc>
          <w:tcPr>
            <w:tcW w:w="1157" w:type="dxa"/>
            <w:vAlign w:val="center"/>
          </w:tcPr>
          <w:p w14:paraId="279DDDE5" w14:textId="77777777" w:rsidR="00153BE3" w:rsidRDefault="00153BE3" w:rsidP="00C728A6">
            <w:pPr>
              <w:jc w:val="center"/>
              <w:rPr>
                <w:sz w:val="28"/>
                <w:szCs w:val="28"/>
              </w:rPr>
            </w:pPr>
            <w:r>
              <w:rPr>
                <w:sz w:val="28"/>
                <w:szCs w:val="28"/>
              </w:rPr>
              <w:t>0</w:t>
            </w:r>
          </w:p>
        </w:tc>
        <w:tc>
          <w:tcPr>
            <w:tcW w:w="1747" w:type="dxa"/>
          </w:tcPr>
          <w:p w14:paraId="6E5673CE" w14:textId="77777777" w:rsidR="00153BE3" w:rsidRPr="00153BE3" w:rsidRDefault="00153BE3" w:rsidP="005E1D9C">
            <w:pPr>
              <w:jc w:val="center"/>
              <w:rPr>
                <w:i/>
                <w:sz w:val="28"/>
                <w:szCs w:val="28"/>
              </w:rPr>
            </w:pPr>
            <w:r w:rsidRPr="00153BE3">
              <w:rPr>
                <w:i/>
                <w:sz w:val="28"/>
                <w:szCs w:val="28"/>
              </w:rPr>
              <w:t>А</w:t>
            </w:r>
          </w:p>
          <w:p w14:paraId="05A588F8" w14:textId="77777777" w:rsidR="00153BE3" w:rsidRPr="00153BE3" w:rsidRDefault="00153BE3" w:rsidP="005E1D9C">
            <w:pPr>
              <w:jc w:val="center"/>
              <w:rPr>
                <w:i/>
                <w:sz w:val="28"/>
                <w:szCs w:val="28"/>
              </w:rPr>
            </w:pPr>
            <w:r w:rsidRPr="00153BE3">
              <w:rPr>
                <w:i/>
                <w:sz w:val="28"/>
                <w:szCs w:val="28"/>
              </w:rPr>
              <w:t>В</w:t>
            </w:r>
          </w:p>
          <w:p w14:paraId="3A84518F" w14:textId="77777777"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14:paraId="0139AF06" w14:textId="77777777" w:rsidR="00153BE3" w:rsidRPr="00E348EA" w:rsidRDefault="00153BE3" w:rsidP="005E1D9C">
            <w:pPr>
              <w:rPr>
                <w:sz w:val="28"/>
                <w:szCs w:val="28"/>
              </w:rPr>
            </w:pPr>
            <w:r w:rsidRPr="00E348EA">
              <w:rPr>
                <w:sz w:val="28"/>
                <w:szCs w:val="28"/>
              </w:rPr>
              <w:t xml:space="preserve">         _1 0 0 0</w:t>
            </w:r>
          </w:p>
          <w:p w14:paraId="1CFC2504" w14:textId="77777777"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14:paraId="1024C7E6" w14:textId="77777777" w:rsidR="00153BE3" w:rsidRPr="00E348EA" w:rsidRDefault="00153BE3" w:rsidP="00153BE3">
            <w:pPr>
              <w:rPr>
                <w:sz w:val="28"/>
                <w:szCs w:val="28"/>
              </w:rPr>
            </w:pPr>
            <w:r>
              <w:rPr>
                <w:sz w:val="28"/>
                <w:szCs w:val="28"/>
              </w:rPr>
              <w:t xml:space="preserve">           0 0 0 0</w:t>
            </w:r>
          </w:p>
        </w:tc>
        <w:tc>
          <w:tcPr>
            <w:tcW w:w="2117" w:type="dxa"/>
          </w:tcPr>
          <w:p w14:paraId="6E157F6E" w14:textId="77777777" w:rsidR="00153BE3" w:rsidRPr="00E348EA" w:rsidRDefault="00153BE3" w:rsidP="005E1D9C">
            <w:pPr>
              <w:jc w:val="both"/>
              <w:rPr>
                <w:sz w:val="28"/>
                <w:szCs w:val="28"/>
              </w:rPr>
            </w:pPr>
            <w:r w:rsidRPr="00E348EA">
              <w:rPr>
                <w:sz w:val="28"/>
                <w:szCs w:val="28"/>
              </w:rPr>
              <w:t xml:space="preserve">        1 1 0 1</w:t>
            </w:r>
          </w:p>
          <w:p w14:paraId="49C6A259" w14:textId="77777777" w:rsidR="00153BE3" w:rsidRPr="00E348EA" w:rsidRDefault="00153BE3" w:rsidP="005E1D9C">
            <w:pPr>
              <w:jc w:val="both"/>
              <w:rPr>
                <w:sz w:val="28"/>
                <w:szCs w:val="28"/>
              </w:rPr>
            </w:pPr>
          </w:p>
          <w:p w14:paraId="644F0A78" w14:textId="77777777" w:rsidR="00153BE3" w:rsidRPr="00E348EA" w:rsidRDefault="00153BE3" w:rsidP="005E1D9C">
            <w:pPr>
              <w:jc w:val="both"/>
              <w:rPr>
                <w:sz w:val="28"/>
                <w:szCs w:val="28"/>
              </w:rPr>
            </w:pPr>
          </w:p>
        </w:tc>
        <w:tc>
          <w:tcPr>
            <w:tcW w:w="2017" w:type="dxa"/>
          </w:tcPr>
          <w:p w14:paraId="47518B24" w14:textId="77777777" w:rsidR="00153BE3" w:rsidRPr="00E348EA" w:rsidRDefault="00153BE3" w:rsidP="005E1D9C">
            <w:pPr>
              <w:jc w:val="both"/>
              <w:rPr>
                <w:sz w:val="28"/>
                <w:szCs w:val="28"/>
              </w:rPr>
            </w:pPr>
          </w:p>
          <w:p w14:paraId="1E53ACFC" w14:textId="77777777" w:rsidR="00153BE3" w:rsidRPr="00FB23C4" w:rsidRDefault="00153BE3" w:rsidP="005E1D9C">
            <w:pPr>
              <w:jc w:val="both"/>
              <w:rPr>
                <w:sz w:val="22"/>
                <w:szCs w:val="22"/>
              </w:rPr>
            </w:pPr>
            <w:r>
              <w:rPr>
                <w:sz w:val="22"/>
                <w:szCs w:val="22"/>
              </w:rPr>
              <w:t>Заем отсутствует. Некорректность деления.</w:t>
            </w:r>
          </w:p>
        </w:tc>
      </w:tr>
    </w:tbl>
    <w:p w14:paraId="67F6AE18" w14:textId="77777777"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14:paraId="7D81BB5D" w14:textId="77777777"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14:paraId="74FDC728" w14:textId="77777777" w:rsidR="00153BE3" w:rsidRPr="00153BE3" w:rsidRDefault="00153BE3" w:rsidP="00153BE3">
      <w:pPr>
        <w:spacing w:after="0"/>
        <w:ind w:firstLine="567"/>
        <w:jc w:val="both"/>
        <w:rPr>
          <w:rFonts w:ascii="Times New Roman" w:hAnsi="Times New Roman" w:cs="Times New Roman"/>
          <w:sz w:val="18"/>
          <w:szCs w:val="18"/>
        </w:rPr>
      </w:pPr>
    </w:p>
    <w:p w14:paraId="46CE4AC8" w14:textId="77777777"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14:paraId="7317C13B" w14:textId="77777777" w:rsidR="00E826FA" w:rsidRPr="00E826FA" w:rsidRDefault="00E826FA" w:rsidP="00E826FA">
      <w:pPr>
        <w:pStyle w:val="ae"/>
        <w:ind w:left="142"/>
        <w:rPr>
          <w:rFonts w:ascii="Times New Roman" w:hAnsi="Times New Roman" w:cs="Times New Roman"/>
          <w:b/>
          <w:bCs/>
          <w:sz w:val="12"/>
          <w:szCs w:val="12"/>
        </w:rPr>
      </w:pPr>
    </w:p>
    <w:p w14:paraId="715CE7D2" w14:textId="77777777"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явного представления знака остатка можно использовать дополнительный старший бит как в регистре остатка, так и в сумматоре-вычитателе.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14:paraId="14365901"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14:paraId="04013CA1"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14:paraId="3E7FA7FB" w14:textId="77777777"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14:paraId="425C2A91" w14:textId="77777777"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14:paraId="64D9C31B"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14:paraId="111ED920"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14:paraId="677C4CD5" w14:textId="77777777"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14:paraId="269C67AA" w14:textId="77777777" w:rsidR="00F177B5" w:rsidRDefault="00F177B5" w:rsidP="008A5472">
      <w:pPr>
        <w:pStyle w:val="ae"/>
        <w:spacing w:after="0"/>
        <w:ind w:left="0" w:firstLine="567"/>
        <w:jc w:val="both"/>
        <w:rPr>
          <w:rFonts w:ascii="Times New Roman" w:hAnsi="Times New Roman" w:cs="Times New Roman"/>
          <w:sz w:val="32"/>
          <w:szCs w:val="32"/>
        </w:rPr>
      </w:pPr>
    </w:p>
    <w:p w14:paraId="5941A7E4" w14:textId="77777777" w:rsidR="00F177B5" w:rsidRPr="008A5472" w:rsidRDefault="00F177B5" w:rsidP="008A5472">
      <w:pPr>
        <w:pStyle w:val="ae"/>
        <w:spacing w:after="0"/>
        <w:ind w:left="0" w:firstLine="567"/>
        <w:jc w:val="both"/>
        <w:rPr>
          <w:rFonts w:ascii="Times New Roman" w:hAnsi="Times New Roman" w:cs="Times New Roman"/>
          <w:sz w:val="32"/>
          <w:szCs w:val="32"/>
        </w:rPr>
      </w:pPr>
    </w:p>
    <w:p w14:paraId="46D2CC71" w14:textId="77777777" w:rsidR="00153BE3" w:rsidRPr="00E826FA" w:rsidRDefault="00153BE3" w:rsidP="008A5472">
      <w:pPr>
        <w:spacing w:after="0"/>
        <w:ind w:firstLine="567"/>
        <w:jc w:val="both"/>
        <w:rPr>
          <w:rFonts w:ascii="Times New Roman" w:hAnsi="Times New Roman" w:cs="Times New Roman"/>
          <w:sz w:val="12"/>
          <w:szCs w:val="12"/>
        </w:rPr>
      </w:pPr>
    </w:p>
    <w:p w14:paraId="1FF9D322" w14:textId="77777777"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lastRenderedPageBreak/>
        <w:t>Основные особенности метода деления в прямых кодах</w:t>
      </w:r>
    </w:p>
    <w:p w14:paraId="4E258F26"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14:paraId="11F18FCE"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14:paraId="7B2693FF"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14:paraId="12088664"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14:paraId="6C185B67"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14:paraId="7D777DA5"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14:paraId="6C1C0D43" w14:textId="77777777"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14:paraId="0B35B9F4" w14:textId="77777777"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14:paraId="272B8DCC" w14:textId="77777777"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14:paraId="4CEBA1E0" w14:textId="77777777"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14:paraId="06ADF541" w14:textId="77777777"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14:paraId="5AA68126" w14:textId="77777777"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14:paraId="44C7CDA5" w14:textId="77777777" w:rsidTr="005E1D9C">
        <w:trPr>
          <w:trHeight w:val="270"/>
        </w:trPr>
        <w:tc>
          <w:tcPr>
            <w:tcW w:w="435" w:type="dxa"/>
            <w:tcBorders>
              <w:right w:val="dashed" w:sz="4" w:space="0" w:color="auto"/>
            </w:tcBorders>
          </w:tcPr>
          <w:p w14:paraId="40B57408" w14:textId="77777777" w:rsidR="008A5472" w:rsidRDefault="008A5472" w:rsidP="005E1D9C">
            <w:pPr>
              <w:jc w:val="both"/>
              <w:rPr>
                <w:sz w:val="28"/>
                <w:szCs w:val="28"/>
              </w:rPr>
            </w:pPr>
          </w:p>
        </w:tc>
        <w:tc>
          <w:tcPr>
            <w:tcW w:w="2408" w:type="dxa"/>
            <w:tcBorders>
              <w:left w:val="dashed" w:sz="4" w:space="0" w:color="auto"/>
              <w:right w:val="dashed" w:sz="4" w:space="0" w:color="auto"/>
            </w:tcBorders>
          </w:tcPr>
          <w:p w14:paraId="0C313FF6" w14:textId="77777777" w:rsidR="008A5472" w:rsidRDefault="008A5472" w:rsidP="005E1D9C">
            <w:pPr>
              <w:jc w:val="both"/>
              <w:rPr>
                <w:sz w:val="28"/>
                <w:szCs w:val="28"/>
              </w:rPr>
            </w:pPr>
          </w:p>
        </w:tc>
        <w:tc>
          <w:tcPr>
            <w:tcW w:w="1300" w:type="dxa"/>
            <w:tcBorders>
              <w:left w:val="dashed" w:sz="4" w:space="0" w:color="auto"/>
            </w:tcBorders>
          </w:tcPr>
          <w:p w14:paraId="586F66CE" w14:textId="77777777" w:rsidR="008A5472" w:rsidRDefault="008A5472" w:rsidP="005E1D9C">
            <w:pPr>
              <w:jc w:val="both"/>
              <w:rPr>
                <w:sz w:val="28"/>
                <w:szCs w:val="28"/>
              </w:rPr>
            </w:pPr>
          </w:p>
        </w:tc>
      </w:tr>
    </w:tbl>
    <w:p w14:paraId="4029007E" w14:textId="77777777"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14:paraId="0004BB8B" w14:textId="5D2687CE" w:rsidR="008A5472" w:rsidRPr="00D906EC" w:rsidRDefault="00A0500F" w:rsidP="008A5472">
      <w:pPr>
        <w:ind w:firstLine="360"/>
        <w:jc w:val="both"/>
        <w:rPr>
          <w:b/>
          <w:bCs/>
          <w:sz w:val="28"/>
          <w:szCs w:val="28"/>
        </w:rPr>
      </w:pPr>
      <w:r>
        <w:rPr>
          <w:noProof/>
          <w:sz w:val="24"/>
          <w:szCs w:val="24"/>
          <w:lang w:eastAsia="ru-RU"/>
        </w:rPr>
        <mc:AlternateContent>
          <mc:Choice Requires="wps">
            <w:drawing>
              <wp:anchor distT="0" distB="0" distL="114300" distR="114300" simplePos="0" relativeHeight="251638784" behindDoc="0" locked="1" layoutInCell="1" allowOverlap="1" wp14:anchorId="5BA54889" wp14:editId="4157B77A">
                <wp:simplePos x="0" y="0"/>
                <wp:positionH relativeFrom="column">
                  <wp:posOffset>-252095</wp:posOffset>
                </wp:positionH>
                <wp:positionV relativeFrom="paragraph">
                  <wp:posOffset>-97790</wp:posOffset>
                </wp:positionV>
                <wp:extent cx="2891790" cy="228600"/>
                <wp:effectExtent l="0" t="0" r="0" b="0"/>
                <wp:wrapSquare wrapText="bothSides"/>
                <wp:docPr id="782" name="Надпись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179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41B178" w14:textId="77777777" w:rsidR="00B152BD" w:rsidRPr="008A5472" w:rsidRDefault="00B152BD"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54889" id="Надпись 651" o:spid="_x0000_s1733" type="#_x0000_t202" style="position:absolute;left:0;text-align:left;margin-left:-19.85pt;margin-top:-7.7pt;width:227.7pt;height:1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" stroked="f">
                <v:textbox>
                  <w:txbxContent>
                    <w:p w14:paraId="3041B178" w14:textId="77777777" w:rsidR="00B152BD" w:rsidRPr="008A5472" w:rsidRDefault="00B152BD"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mc:Fallback>
        </mc:AlternateContent>
      </w:r>
    </w:p>
    <w:tbl>
      <w:tblPr>
        <w:tblStyle w:val="af0"/>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14:paraId="74EB5A40" w14:textId="77777777" w:rsidTr="00A50022">
        <w:trPr>
          <w:trHeight w:val="259"/>
        </w:trPr>
        <w:tc>
          <w:tcPr>
            <w:tcW w:w="2479" w:type="dxa"/>
          </w:tcPr>
          <w:p w14:paraId="509B67D6" w14:textId="04F05F3C" w:rsidR="00A50022" w:rsidRDefault="00A0500F" w:rsidP="00A50022">
            <w:pPr>
              <w:jc w:val="both"/>
              <w:rPr>
                <w:sz w:val="28"/>
                <w:szCs w:val="28"/>
                <w:vertAlign w:val="superscript"/>
                <w:lang w:val="en-US"/>
              </w:rPr>
            </w:pPr>
            <w:r>
              <w:rPr>
                <w:noProof/>
                <w:sz w:val="24"/>
                <w:szCs w:val="24"/>
              </w:rPr>
              <mc:AlternateContent>
                <mc:Choice Requires="wpg">
                  <w:drawing>
                    <wp:anchor distT="0" distB="0" distL="114300" distR="114300" simplePos="0" relativeHeight="251639808" behindDoc="0" locked="1" layoutInCell="1" allowOverlap="1" wp14:anchorId="6EDCA182" wp14:editId="21D50A14">
                      <wp:simplePos x="0" y="0"/>
                      <wp:positionH relativeFrom="column">
                        <wp:posOffset>-267335</wp:posOffset>
                      </wp:positionH>
                      <wp:positionV relativeFrom="paragraph">
                        <wp:posOffset>93980</wp:posOffset>
                      </wp:positionV>
                      <wp:extent cx="160020" cy="227330"/>
                      <wp:effectExtent l="0" t="0" r="11430" b="39370"/>
                      <wp:wrapNone/>
                      <wp:docPr id="779" name="Группа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 cy="227330"/>
                                <a:chOff x="3681" y="14357"/>
                                <a:chExt cx="360" cy="239"/>
                              </a:xfrm>
                            </wpg:grpSpPr>
                            <wps:wsp>
                              <wps:cNvPr id="781" name="Line 36"/>
                              <wps:cNvCnPr>
                                <a:cxnSpLocks noChangeShapeType="1"/>
                              </wps:cNvCnPr>
                              <wps:spPr bwMode="auto">
                                <a:xfrm>
                                  <a:off x="3681" y="14357"/>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3" name="Line 37"/>
                              <wps:cNvCnPr>
                                <a:cxnSpLocks noChangeShapeType="1"/>
                              </wps:cNvCnPr>
                              <wps:spPr bwMode="auto">
                                <a:xfrm>
                                  <a:off x="3861" y="14416"/>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8B37C8" id="Группа 649" o:spid="_x0000_s1026" style="position:absolute;margin-left:-21.05pt;margin-top:7.4pt;width:12.6pt;height:17.9pt;z-index:251639808" coordorigin="3681,14357" coordsize="36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">
                      <v:line id="Line 36" o:spid="_x0000_s1027" style="position:absolute;visibility:visible;mso-wrap-style:square" from="3681,14357" to="4041,14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"/>
                      <v:line id="Line 37" o:spid="_x0000_s1028" style="position:absolute;visibility:visible;mso-wrap-style:square" from="3861,14416" to="3861,14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">
                        <v:stroke endarrow="block"/>
                      </v:line>
                      <w10:anchorlock/>
                    </v:group>
                  </w:pict>
                </mc:Fallback>
              </mc:AlternateContent>
            </w:r>
          </w:p>
        </w:tc>
      </w:tr>
    </w:tbl>
    <w:p w14:paraId="03F24B54" w14:textId="77777777"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14:paraId="01409595" w14:textId="77777777"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14:paraId="25B73438" w14:textId="77777777"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14:paraId="005B1FF1" w14:textId="77777777"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14:paraId="42E50621" w14:textId="77777777" w:rsidR="00187742" w:rsidRDefault="00187742" w:rsidP="00E826FA">
      <w:pPr>
        <w:spacing w:after="0"/>
        <w:ind w:firstLine="567"/>
        <w:jc w:val="both"/>
        <w:rPr>
          <w:rFonts w:ascii="Times New Roman" w:hAnsi="Times New Roman" w:cs="Times New Roman"/>
          <w:sz w:val="28"/>
          <w:szCs w:val="28"/>
        </w:rPr>
      </w:pPr>
    </w:p>
    <w:p w14:paraId="6728EA34" w14:textId="77777777" w:rsidR="00187742" w:rsidRPr="00A50022" w:rsidRDefault="00187742" w:rsidP="00E826FA">
      <w:pPr>
        <w:spacing w:after="0"/>
        <w:ind w:firstLine="567"/>
        <w:jc w:val="both"/>
        <w:rPr>
          <w:rFonts w:ascii="Times New Roman" w:hAnsi="Times New Roman" w:cs="Times New Roman"/>
          <w:sz w:val="28"/>
          <w:szCs w:val="28"/>
        </w:rPr>
      </w:pPr>
    </w:p>
    <w:p w14:paraId="27ADC501" w14:textId="77777777"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t>Основные особенности метода деления в дополнительных кодах</w:t>
      </w:r>
    </w:p>
    <w:p w14:paraId="506B715B"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lastRenderedPageBreak/>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14:paraId="44E8A087"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14:paraId="2B63272C"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14:paraId="15E28B71"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14:paraId="2F0C3A54" w14:textId="77777777"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14:paraId="03267EE9"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76DF74AD"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758C0E5A"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14:paraId="190F8D0E"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04A31D65" w14:textId="77777777"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00AB4DDD" w14:textId="77777777"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14:paraId="46D6C42B"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14:paraId="383077E5"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14:paraId="36745C11"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14:paraId="28FCC3C8"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03EF8DB3" w14:textId="77777777"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14:paraId="181BCECB"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14:paraId="7DD8EF26"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14:paraId="065B87DC"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14:paraId="0077AA90" w14:textId="77777777"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lastRenderedPageBreak/>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14:paraId="09D70D2A"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14:paraId="1A20B63D"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14:paraId="73FC070E"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14:paraId="26A791D2"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14:paraId="0591EC8D"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14:paraId="4A2C86BC"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14:paraId="2939A5E7" w14:textId="77777777"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239E4CF6" w14:textId="77777777"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14:paraId="0AFB3C22" w14:textId="77777777"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lastRenderedPageBreak/>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14:paraId="633E91C2" w14:textId="77777777" w:rsidR="00785C8F" w:rsidRPr="00785C8F" w:rsidRDefault="00785C8F" w:rsidP="00785C8F">
      <w:pPr>
        <w:pStyle w:val="ae"/>
        <w:ind w:left="0" w:right="23"/>
        <w:outlineLvl w:val="0"/>
        <w:rPr>
          <w:rFonts w:ascii="Times New Roman" w:hAnsi="Times New Roman" w:cs="Times New Roman"/>
          <w:b/>
          <w:caps/>
          <w:sz w:val="16"/>
          <w:szCs w:val="16"/>
        </w:rPr>
      </w:pPr>
    </w:p>
    <w:p w14:paraId="726A9C29" w14:textId="77777777" w:rsidR="00D74994" w:rsidRPr="00785C8F" w:rsidRDefault="00D74994" w:rsidP="009B419C">
      <w:pPr>
        <w:pStyle w:val="ae"/>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14:paraId="7EF5C52E" w14:textId="77777777"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14:paraId="359A7251" w14:textId="77777777"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14:paraId="012069F7" w14:textId="77777777"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14:paraId="538DE8B8" w14:textId="77777777"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14:paraId="0625B955" w14:textId="77777777"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14:paraId="7043B2B0" w14:textId="77777777"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14:paraId="702B0EB5" w14:textId="77777777"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1.101110101;</w:t>
      </w:r>
    </w:p>
    <w:p w14:paraId="3EE030DD" w14:textId="77777777"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1.0011.</w:t>
      </w:r>
    </w:p>
    <w:p w14:paraId="39BF528C" w14:textId="77777777"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14:paraId="7BCE8A8A" w14:textId="77777777"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15"/>
        <w:gridCol w:w="1181"/>
        <w:gridCol w:w="1681"/>
        <w:gridCol w:w="1398"/>
        <w:gridCol w:w="4097"/>
      </w:tblGrid>
      <w:tr w:rsidR="00785C8F" w:rsidRPr="00785C8F" w14:paraId="4D49647E" w14:textId="77777777" w:rsidTr="00C333D6">
        <w:trPr>
          <w:trHeight w:val="571"/>
        </w:trPr>
        <w:tc>
          <w:tcPr>
            <w:tcW w:w="343" w:type="pct"/>
            <w:vAlign w:val="center"/>
          </w:tcPr>
          <w:p w14:paraId="3DA5CD7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14:paraId="1CC909E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14:paraId="678DC66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14:paraId="4501FF7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14:paraId="78B2571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14:paraId="6CC3E58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14:paraId="3249FDC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14:paraId="5B98C37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14:paraId="0E9034E1" w14:textId="77777777"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14:paraId="4EF0A07B" w14:textId="77777777" w:rsidTr="00C333D6">
        <w:trPr>
          <w:trHeight w:val="70"/>
        </w:trPr>
        <w:tc>
          <w:tcPr>
            <w:tcW w:w="343" w:type="pct"/>
            <w:vAlign w:val="center"/>
          </w:tcPr>
          <w:p w14:paraId="13A11DED"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14:paraId="2705D30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14:paraId="257CB94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14:paraId="3CDC086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14:paraId="603AE85A" w14:textId="77777777"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2039C2A6" w14:textId="77777777" w:rsidTr="00C333D6">
        <w:trPr>
          <w:trHeight w:val="251"/>
        </w:trPr>
        <w:tc>
          <w:tcPr>
            <w:tcW w:w="343" w:type="pct"/>
            <w:tcBorders>
              <w:bottom w:val="single" w:sz="4" w:space="0" w:color="auto"/>
            </w:tcBorders>
          </w:tcPr>
          <w:p w14:paraId="00497C15"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14:paraId="1E29EC9A" w14:textId="77777777"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tc>
        <w:tc>
          <w:tcPr>
            <w:tcW w:w="937" w:type="pct"/>
            <w:tcBorders>
              <w:bottom w:val="single" w:sz="4" w:space="0" w:color="auto"/>
            </w:tcBorders>
          </w:tcPr>
          <w:p w14:paraId="4966818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14:paraId="7C84C98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14:paraId="0D340894"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14:paraId="1A944106" w14:textId="77777777" w:rsidTr="00C333D6">
        <w:trPr>
          <w:trHeight w:val="2921"/>
        </w:trPr>
        <w:tc>
          <w:tcPr>
            <w:tcW w:w="343" w:type="pct"/>
            <w:tcBorders>
              <w:top w:val="single" w:sz="4" w:space="0" w:color="auto"/>
              <w:left w:val="single" w:sz="4" w:space="0" w:color="auto"/>
              <w:right w:val="single" w:sz="4" w:space="0" w:color="auto"/>
            </w:tcBorders>
          </w:tcPr>
          <w:p w14:paraId="62ED2C93"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14:paraId="3FD3EE2D" w14:textId="77777777" w:rsidR="00785C8F" w:rsidRPr="00785C8F" w:rsidRDefault="00785C8F" w:rsidP="00C333D6">
            <w:pPr>
              <w:spacing w:after="0"/>
              <w:rPr>
                <w:rFonts w:ascii="Times New Roman" w:hAnsi="Times New Roman" w:cs="Times New Roman"/>
                <w:sz w:val="24"/>
                <w:szCs w:val="24"/>
              </w:rPr>
            </w:pPr>
          </w:p>
          <w:p w14:paraId="406507F8" w14:textId="77777777" w:rsidR="00785C8F" w:rsidRPr="00785C8F" w:rsidRDefault="00785C8F" w:rsidP="00C333D6">
            <w:pPr>
              <w:spacing w:after="0"/>
              <w:rPr>
                <w:rFonts w:ascii="Times New Roman" w:hAnsi="Times New Roman" w:cs="Times New Roman"/>
                <w:sz w:val="24"/>
                <w:szCs w:val="24"/>
              </w:rPr>
            </w:pPr>
          </w:p>
          <w:p w14:paraId="7EEF83D7" w14:textId="77777777" w:rsidR="00785C8F" w:rsidRPr="00785C8F" w:rsidRDefault="00785C8F" w:rsidP="00C333D6">
            <w:pPr>
              <w:spacing w:after="0"/>
              <w:rPr>
                <w:rFonts w:ascii="Times New Roman" w:hAnsi="Times New Roman" w:cs="Times New Roman"/>
                <w:sz w:val="24"/>
                <w:szCs w:val="24"/>
              </w:rPr>
            </w:pPr>
          </w:p>
          <w:p w14:paraId="45A1CBA3" w14:textId="77777777" w:rsidR="00785C8F" w:rsidRPr="00785C8F" w:rsidRDefault="00785C8F" w:rsidP="00C333D6">
            <w:pPr>
              <w:spacing w:after="0"/>
              <w:rPr>
                <w:rFonts w:ascii="Times New Roman" w:hAnsi="Times New Roman" w:cs="Times New Roman"/>
                <w:sz w:val="24"/>
                <w:szCs w:val="24"/>
              </w:rPr>
            </w:pPr>
          </w:p>
          <w:p w14:paraId="6B0E01DB" w14:textId="77777777" w:rsidR="00785C8F" w:rsidRPr="00785C8F" w:rsidRDefault="00785C8F" w:rsidP="00C333D6">
            <w:pPr>
              <w:spacing w:after="0"/>
              <w:rPr>
                <w:rFonts w:ascii="Times New Roman" w:hAnsi="Times New Roman" w:cs="Times New Roman"/>
                <w:sz w:val="24"/>
                <w:szCs w:val="24"/>
              </w:rPr>
            </w:pPr>
          </w:p>
          <w:p w14:paraId="136A2001" w14:textId="77777777" w:rsidR="00785C8F" w:rsidRPr="00785C8F" w:rsidRDefault="00785C8F" w:rsidP="00C333D6">
            <w:pPr>
              <w:spacing w:after="0"/>
              <w:rPr>
                <w:rFonts w:ascii="Times New Roman" w:hAnsi="Times New Roman" w:cs="Times New Roman"/>
                <w:sz w:val="24"/>
                <w:szCs w:val="24"/>
              </w:rPr>
            </w:pPr>
          </w:p>
          <w:p w14:paraId="695A7A23" w14:textId="77777777" w:rsidR="00785C8F" w:rsidRPr="00785C8F" w:rsidRDefault="00785C8F" w:rsidP="00C333D6">
            <w:pPr>
              <w:spacing w:after="0"/>
              <w:rPr>
                <w:rFonts w:ascii="Times New Roman" w:hAnsi="Times New Roman" w:cs="Times New Roman"/>
                <w:sz w:val="24"/>
                <w:szCs w:val="24"/>
              </w:rPr>
            </w:pPr>
          </w:p>
          <w:p w14:paraId="4F0C7E42" w14:textId="77777777"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14:paraId="2D54993F" w14:textId="77777777"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14:paraId="2187D59D" w14:textId="77777777" w:rsidR="00785C8F" w:rsidRPr="00785C8F" w:rsidRDefault="00785C8F" w:rsidP="00C333D6">
            <w:pPr>
              <w:spacing w:after="120"/>
              <w:jc w:val="center"/>
              <w:rPr>
                <w:rFonts w:ascii="Times New Roman" w:hAnsi="Times New Roman" w:cs="Times New Roman"/>
                <w:i/>
                <w:sz w:val="24"/>
                <w:szCs w:val="24"/>
              </w:rPr>
            </w:pPr>
            <w:r w:rsidRPr="00785C8F">
              <w:rPr>
                <w:rFonts w:ascii="Times New Roman" w:hAnsi="Times New Roman" w:cs="Times New Roman"/>
                <w:position w:val="-10"/>
                <w:sz w:val="24"/>
                <w:szCs w:val="24"/>
                <w:lang w:val="en-US"/>
              </w:rPr>
              <w:object w:dxaOrig="300" w:dyaOrig="340" w14:anchorId="212CEE17">
                <v:shape id="_x0000_i1040" type="#_x0000_t75" style="width:14.95pt;height:16.85pt" o:ole="">
                  <v:imagedata r:id="rId309" o:title=""/>
                </v:shape>
                <o:OLEObject Type="Embed" ProgID="Equation.3" ShapeID="_x0000_i1040" DrawAspect="Content" ObjectID="_1795380143" r:id="rId310"/>
              </w:object>
            </w:r>
          </w:p>
          <w:p w14:paraId="731AA5B3" w14:textId="77777777" w:rsidR="00785C8F" w:rsidRPr="00785C8F" w:rsidRDefault="009E60CA" w:rsidP="00C333D6">
            <w:pPr>
              <w:spacing w:after="0"/>
              <w:jc w:val="center"/>
              <w:rPr>
                <w:rFonts w:ascii="Times New Roman" w:hAnsi="Times New Roman" w:cs="Times New Roman"/>
                <w:position w:val="-10"/>
                <w:sz w:val="24"/>
                <w:szCs w:val="24"/>
              </w:rPr>
            </w:pPr>
            <w:r w:rsidRPr="00785C8F">
              <w:rPr>
                <w:rFonts w:ascii="Times New Roman" w:hAnsi="Times New Roman" w:cs="Times New Roman"/>
                <w:position w:val="-10"/>
                <w:sz w:val="24"/>
                <w:szCs w:val="24"/>
              </w:rPr>
              <w:object w:dxaOrig="300" w:dyaOrig="380" w14:anchorId="53B6B78E">
                <v:shape id="_x0000_i1041" type="#_x0000_t75" style="width:17.75pt;height:24.3pt" o:ole="">
                  <v:imagedata r:id="rId311" o:title=""/>
                </v:shape>
                <o:OLEObject Type="Embed" ProgID="Equation.3" ShapeID="_x0000_i1041" DrawAspect="Content" ObjectID="_1795380144" r:id="rId312"/>
              </w:object>
            </w:r>
          </w:p>
          <w:p w14:paraId="6053B0AC" w14:textId="77777777"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14:paraId="05AD9F0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279" w:dyaOrig="340" w14:anchorId="23AC9C34">
                <v:shape id="_x0000_i1042" type="#_x0000_t75" style="width:14.95pt;height:16.85pt" o:ole="">
                  <v:imagedata r:id="rId313" o:title=""/>
                </v:shape>
                <o:OLEObject Type="Embed" ProgID="Equation.3" ShapeID="_x0000_i1042" DrawAspect="Content" ObjectID="_1795380145" r:id="rId314"/>
              </w:object>
            </w:r>
          </w:p>
          <w:p w14:paraId="70B9F879" w14:textId="77777777" w:rsidR="00785C8F" w:rsidRPr="00785C8F" w:rsidRDefault="00785C8F" w:rsidP="00C333D6">
            <w:pPr>
              <w:spacing w:after="0"/>
              <w:rPr>
                <w:rFonts w:ascii="Times New Roman" w:hAnsi="Times New Roman" w:cs="Times New Roman"/>
                <w:i/>
                <w:sz w:val="24"/>
                <w:szCs w:val="24"/>
              </w:rPr>
            </w:pPr>
          </w:p>
          <w:p w14:paraId="297E379D" w14:textId="77777777"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14:paraId="6A284D09"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14:paraId="27204BA8"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14:paraId="1D032966" w14:textId="77777777" w:rsidR="00785C8F" w:rsidRPr="00785C8F" w:rsidRDefault="00785C8F" w:rsidP="00C333D6">
            <w:pPr>
              <w:spacing w:after="0" w:line="240" w:lineRule="exact"/>
              <w:jc w:val="center"/>
              <w:rPr>
                <w:rFonts w:ascii="Times New Roman" w:hAnsi="Times New Roman" w:cs="Times New Roman"/>
                <w:sz w:val="24"/>
                <w:szCs w:val="24"/>
              </w:rPr>
            </w:pPr>
          </w:p>
          <w:p w14:paraId="1D57FED4" w14:textId="5631D869" w:rsidR="00785C8F" w:rsidRPr="00785C8F" w:rsidRDefault="00A0500F" w:rsidP="00C333D6">
            <w:pPr>
              <w:spacing w:after="0" w:line="2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59616" behindDoc="0" locked="0" layoutInCell="1" allowOverlap="1" wp14:anchorId="2FF133A9" wp14:editId="101D7C2F">
                      <wp:simplePos x="0" y="0"/>
                      <wp:positionH relativeFrom="column">
                        <wp:posOffset>71755</wp:posOffset>
                      </wp:positionH>
                      <wp:positionV relativeFrom="paragraph">
                        <wp:posOffset>198120</wp:posOffset>
                      </wp:positionV>
                      <wp:extent cx="114935" cy="114935"/>
                      <wp:effectExtent l="0" t="0" r="18415" b="18415"/>
                      <wp:wrapNone/>
                      <wp:docPr id="12497" name="Группа 6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498" name="Line 402"/>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9" name="Line 403"/>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71606" id="Группа 646" o:spid="_x0000_s1026" style="position:absolute;margin-left:5.65pt;margin-top:15.6pt;width:9.05pt;height:9.05pt;z-index:2517596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">
                      <o:lock v:ext="edit" aspectratio="t"/>
                      <v:line id="Line 402"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">
                        <o:lock v:ext="edit" aspectratio="t"/>
                      </v:line>
                      <v:line id="Line 403"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">
                        <o:lock v:ext="edit" aspectratio="t"/>
                      </v:line>
                    </v:group>
                  </w:pict>
                </mc:Fallback>
              </mc:AlternateContent>
            </w:r>
            <w:r w:rsidR="00785C8F" w:rsidRPr="00785C8F">
              <w:rPr>
                <w:rFonts w:ascii="Times New Roman" w:hAnsi="Times New Roman" w:cs="Times New Roman"/>
                <w:sz w:val="24"/>
                <w:szCs w:val="24"/>
              </w:rPr>
              <w:t xml:space="preserve"> 0 0 1 1 1</w:t>
            </w:r>
          </w:p>
          <w:p w14:paraId="53D7DD83" w14:textId="77777777" w:rsidR="00785C8F" w:rsidRPr="00785C8F" w:rsidRDefault="00785C8F" w:rsidP="00C333D6">
            <w:pPr>
              <w:spacing w:after="0"/>
              <w:jc w:val="center"/>
              <w:rPr>
                <w:rFonts w:ascii="Times New Roman" w:hAnsi="Times New Roman" w:cs="Times New Roman"/>
                <w:sz w:val="24"/>
                <w:szCs w:val="24"/>
              </w:rPr>
            </w:pPr>
          </w:p>
          <w:p w14:paraId="1B59C3E8"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5DBD628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14:paraId="457A1802" w14:textId="77777777" w:rsidR="00785C8F" w:rsidRPr="00785C8F" w:rsidRDefault="00785C8F" w:rsidP="00C333D6">
            <w:pPr>
              <w:spacing w:after="0"/>
              <w:jc w:val="center"/>
              <w:rPr>
                <w:rFonts w:ascii="Times New Roman" w:hAnsi="Times New Roman" w:cs="Times New Roman"/>
                <w:sz w:val="24"/>
                <w:szCs w:val="24"/>
              </w:rPr>
            </w:pPr>
          </w:p>
          <w:p w14:paraId="77F7D05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14:paraId="79000AEB" w14:textId="6423E454" w:rsidR="00785C8F" w:rsidRPr="00785C8F" w:rsidRDefault="00A0500F" w:rsidP="00C333D6">
            <w:pPr>
              <w:spacing w:after="0" w:line="360" w:lineRule="exact"/>
              <w:jc w:val="center"/>
              <w:rPr>
                <w:rFonts w:ascii="Times New Roman" w:hAnsi="Times New Roman" w:cs="Times New Roman"/>
                <w:sz w:val="24"/>
                <w:szCs w:val="24"/>
                <w:u w:val="single"/>
              </w:rPr>
            </w:pPr>
            <w:r>
              <w:rPr>
                <w:rFonts w:ascii="Times New Roman" w:hAnsi="Times New Roman" w:cs="Times New Roman"/>
                <w:noProof/>
                <w:sz w:val="24"/>
                <w:szCs w:val="24"/>
                <w:lang w:eastAsia="ru-RU"/>
              </w:rPr>
              <mc:AlternateContent>
                <mc:Choice Requires="wpg">
                  <w:drawing>
                    <wp:anchor distT="0" distB="0" distL="114300" distR="114300" simplePos="0" relativeHeight="251760640" behindDoc="1" locked="0" layoutInCell="1" allowOverlap="1" wp14:anchorId="535799C8" wp14:editId="19AB8542">
                      <wp:simplePos x="0" y="0"/>
                      <wp:positionH relativeFrom="column">
                        <wp:posOffset>119380</wp:posOffset>
                      </wp:positionH>
                      <wp:positionV relativeFrom="paragraph">
                        <wp:posOffset>10160</wp:posOffset>
                      </wp:positionV>
                      <wp:extent cx="1600200" cy="228600"/>
                      <wp:effectExtent l="0" t="38100" r="57150" b="19050"/>
                      <wp:wrapNone/>
                      <wp:docPr id="12489" name="Группа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228600"/>
                                <a:chOff x="3319" y="5136"/>
                                <a:chExt cx="11521" cy="1441"/>
                              </a:xfrm>
                            </wpg:grpSpPr>
                            <wpg:grpSp>
                              <wpg:cNvPr id="12490" name="Group 405"/>
                              <wpg:cNvGrpSpPr>
                                <a:grpSpLocks/>
                              </wpg:cNvGrpSpPr>
                              <wpg:grpSpPr bwMode="auto">
                                <a:xfrm>
                                  <a:off x="3319" y="5136"/>
                                  <a:ext cx="1440" cy="720"/>
                                  <a:chOff x="4039" y="5136"/>
                                  <a:chExt cx="720" cy="720"/>
                                </a:xfrm>
                              </wpg:grpSpPr>
                              <wps:wsp>
                                <wps:cNvPr id="12491" name="Line 406"/>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2" name="Line 407"/>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3" name="Line 408"/>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494" name="Line 409"/>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5" name="Line 410"/>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96" name="Line 411"/>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2ACFEC" id="Группа 643" o:spid="_x0000_s1026" style="position:absolute;margin-left:9.4pt;margin-top:.8pt;width:126pt;height:18pt;z-index:-25155584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">
                      <v:group id="Group 405"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">
                        <v:line id="Line 406"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"/>
                        <v:line id="Line 407"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"/>
                        <v:line id="Line 408"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"/>
                      </v:group>
                      <v:line id="Line 409"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"/>
                      <v:line id="Line 410"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"/>
                      <v:line id="Line 411"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">
                        <v:stroke endarrow="block"/>
                      </v:line>
                    </v:group>
                  </w:pict>
                </mc:Fallback>
              </mc:AlternateContent>
            </w:r>
            <w:r w:rsidR="00785C8F" w:rsidRPr="00785C8F">
              <w:rPr>
                <w:rFonts w:ascii="Times New Roman" w:hAnsi="Times New Roman" w:cs="Times New Roman"/>
                <w:sz w:val="24"/>
                <w:szCs w:val="24"/>
              </w:rPr>
              <w:t xml:space="preserve">       Зн</w:t>
            </w:r>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
        </w:tc>
        <w:tc>
          <w:tcPr>
            <w:tcW w:w="779" w:type="pct"/>
            <w:tcBorders>
              <w:top w:val="single" w:sz="4" w:space="0" w:color="auto"/>
              <w:left w:val="single" w:sz="4" w:space="0" w:color="auto"/>
              <w:right w:val="single" w:sz="4" w:space="0" w:color="auto"/>
            </w:tcBorders>
          </w:tcPr>
          <w:p w14:paraId="11AFC280"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14:paraId="1EC555F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14:paraId="138061D7" w14:textId="77777777" w:rsidR="00785C8F" w:rsidRPr="00785C8F" w:rsidRDefault="00785C8F" w:rsidP="00C333D6">
            <w:pPr>
              <w:spacing w:after="0"/>
              <w:jc w:val="center"/>
              <w:rPr>
                <w:rFonts w:ascii="Times New Roman" w:hAnsi="Times New Roman" w:cs="Times New Roman"/>
                <w:sz w:val="24"/>
                <w:szCs w:val="24"/>
              </w:rPr>
            </w:pPr>
          </w:p>
          <w:p w14:paraId="3F363EE9" w14:textId="77777777" w:rsidR="00785C8F" w:rsidRPr="00785C8F" w:rsidRDefault="00785C8F" w:rsidP="00C333D6">
            <w:pPr>
              <w:spacing w:after="0" w:line="360" w:lineRule="auto"/>
              <w:jc w:val="center"/>
              <w:rPr>
                <w:rFonts w:ascii="Times New Roman" w:hAnsi="Times New Roman" w:cs="Times New Roman"/>
                <w:sz w:val="24"/>
                <w:szCs w:val="24"/>
              </w:rPr>
            </w:pPr>
          </w:p>
          <w:p w14:paraId="1F184744" w14:textId="77777777" w:rsidR="00785C8F" w:rsidRPr="00785C8F" w:rsidRDefault="00785C8F" w:rsidP="00C333D6">
            <w:pPr>
              <w:spacing w:after="0"/>
              <w:jc w:val="center"/>
              <w:rPr>
                <w:rFonts w:ascii="Times New Roman" w:hAnsi="Times New Roman" w:cs="Times New Roman"/>
                <w:sz w:val="24"/>
                <w:szCs w:val="24"/>
              </w:rPr>
            </w:pPr>
          </w:p>
          <w:p w14:paraId="0172AE4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14:paraId="2794CAF0"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14:paraId="123A174F" w14:textId="77777777"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14:paraId="599CE091" w14:textId="77777777"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14:paraId="725FF8F8"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66DF45F7"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14:paraId="1E8C08F2"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14:paraId="7D3FFB2F" w14:textId="77777777"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14:paraId="1C3B39FD" w14:textId="77777777" w:rsidTr="00C333D6">
        <w:trPr>
          <w:trHeight w:val="70"/>
        </w:trPr>
        <w:tc>
          <w:tcPr>
            <w:tcW w:w="343" w:type="pct"/>
            <w:tcBorders>
              <w:top w:val="single" w:sz="4" w:space="0" w:color="auto"/>
            </w:tcBorders>
            <w:vAlign w:val="center"/>
          </w:tcPr>
          <w:p w14:paraId="448F3BE7" w14:textId="77777777"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tc>
        <w:tc>
          <w:tcPr>
            <w:tcW w:w="658" w:type="pct"/>
            <w:tcBorders>
              <w:top w:val="single" w:sz="4" w:space="0" w:color="auto"/>
            </w:tcBorders>
            <w:vAlign w:val="center"/>
          </w:tcPr>
          <w:p w14:paraId="45F9D3A6"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14:paraId="1C397321"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14:paraId="63027B13"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14:paraId="713869AE" w14:textId="77777777"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4239E1D2" w14:textId="77777777" w:rsidTr="00C333D6">
        <w:tblPrEx>
          <w:tblCellMar>
            <w:left w:w="108" w:type="dxa"/>
            <w:right w:w="108" w:type="dxa"/>
          </w:tblCellMar>
        </w:tblPrEx>
        <w:trPr>
          <w:trHeight w:val="1783"/>
        </w:trPr>
        <w:tc>
          <w:tcPr>
            <w:tcW w:w="343" w:type="pct"/>
          </w:tcPr>
          <w:p w14:paraId="272C6977"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14:paraId="6DD6C9C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279" w:dyaOrig="380" w14:anchorId="62B3811E">
                <v:shape id="_x0000_i1043" type="#_x0000_t75" style="width:16.85pt;height:23.4pt" o:ole="">
                  <v:imagedata r:id="rId315" o:title=""/>
                </v:shape>
                <o:OLEObject Type="Embed" ProgID="Equation.3" ShapeID="_x0000_i1043" DrawAspect="Content" ObjectID="_1795380146" r:id="rId316"/>
              </w:object>
            </w:r>
          </w:p>
          <w:p w14:paraId="6408B9E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14:paraId="3DD1AE10"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lang w:val="en-US"/>
              </w:rPr>
              <w:object w:dxaOrig="300" w:dyaOrig="340" w14:anchorId="1B6D5895">
                <v:shape id="_x0000_i1044" type="#_x0000_t75" style="width:14.95pt;height:16.85pt" o:ole="">
                  <v:imagedata r:id="rId317" o:title=""/>
                </v:shape>
                <o:OLEObject Type="Embed" ProgID="Equation.3" ShapeID="_x0000_i1044" DrawAspect="Content" ObjectID="_1795380147" r:id="rId318"/>
              </w:object>
            </w:r>
          </w:p>
        </w:tc>
        <w:tc>
          <w:tcPr>
            <w:tcW w:w="937" w:type="pct"/>
          </w:tcPr>
          <w:p w14:paraId="300F640B" w14:textId="1CE036CC" w:rsidR="00785C8F" w:rsidRPr="00785C8F" w:rsidRDefault="00A0500F"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51424" behindDoc="0" locked="0" layoutInCell="1" allowOverlap="1" wp14:anchorId="4CEC0932" wp14:editId="10014C7E">
                      <wp:simplePos x="0" y="0"/>
                      <wp:positionH relativeFrom="column">
                        <wp:posOffset>71755</wp:posOffset>
                      </wp:positionH>
                      <wp:positionV relativeFrom="paragraph">
                        <wp:posOffset>144145</wp:posOffset>
                      </wp:positionV>
                      <wp:extent cx="114935" cy="114935"/>
                      <wp:effectExtent l="0" t="0" r="18415" b="18415"/>
                      <wp:wrapNone/>
                      <wp:docPr id="12486" name="Группа 6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487" name="Line 286"/>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8" name="Line 287"/>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48E3B4" id="Группа 636" o:spid="_x0000_s1026" style="position:absolute;margin-left:5.65pt;margin-top:11.35pt;width:9.05pt;height:9.05pt;z-index:25175142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">
                      <o:lock v:ext="edit" aspectratio="t"/>
                      <v:line id="Line 286"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">
                        <o:lock v:ext="edit" aspectratio="t"/>
                      </v:line>
                      <v:line id="Line 287"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">
                        <o:lock v:ext="edit" aspectratio="t"/>
                      </v:line>
                    </v:group>
                  </w:pict>
                </mc:Fallback>
              </mc:AlternateContent>
            </w:r>
            <w:r w:rsidR="00785C8F" w:rsidRPr="00785C8F">
              <w:rPr>
                <w:rFonts w:ascii="Times New Roman" w:hAnsi="Times New Roman" w:cs="Times New Roman"/>
                <w:sz w:val="24"/>
                <w:szCs w:val="24"/>
              </w:rPr>
              <w:t>1 0 1 0 1</w:t>
            </w:r>
          </w:p>
          <w:p w14:paraId="597DD7BB"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14:paraId="4BCA03B0"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14:paraId="1FFC6037" w14:textId="25CAAB3D" w:rsidR="00785C8F" w:rsidRPr="00785C8F" w:rsidRDefault="00A0500F" w:rsidP="00C333D6">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55520" behindDoc="1" locked="0" layoutInCell="1" allowOverlap="1" wp14:anchorId="16299E6E" wp14:editId="1F47EFE3">
                      <wp:simplePos x="0" y="0"/>
                      <wp:positionH relativeFrom="column">
                        <wp:posOffset>81915</wp:posOffset>
                      </wp:positionH>
                      <wp:positionV relativeFrom="paragraph">
                        <wp:posOffset>24765</wp:posOffset>
                      </wp:positionV>
                      <wp:extent cx="1600200" cy="342900"/>
                      <wp:effectExtent l="0" t="38100" r="57150" b="19050"/>
                      <wp:wrapNone/>
                      <wp:docPr id="12478" name="Группа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342900"/>
                                <a:chOff x="3319" y="5136"/>
                                <a:chExt cx="11521" cy="1441"/>
                              </a:xfrm>
                            </wpg:grpSpPr>
                            <wpg:grpSp>
                              <wpg:cNvPr id="12479" name="Group 298"/>
                              <wpg:cNvGrpSpPr>
                                <a:grpSpLocks/>
                              </wpg:cNvGrpSpPr>
                              <wpg:grpSpPr bwMode="auto">
                                <a:xfrm>
                                  <a:off x="3319" y="5136"/>
                                  <a:ext cx="1440" cy="720"/>
                                  <a:chOff x="4039" y="5136"/>
                                  <a:chExt cx="720" cy="720"/>
                                </a:xfrm>
                              </wpg:grpSpPr>
                              <wps:wsp>
                                <wps:cNvPr id="12480" name="Line 299"/>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1" name="Line 300"/>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2" name="Line 301"/>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483" name="Line 302"/>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4" name="Line 303"/>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85" name="Line 304"/>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3C401D" id="Группа 633" o:spid="_x0000_s1026" style="position:absolute;margin-left:6.45pt;margin-top:1.95pt;width:126pt;height:27pt;z-index:-25156096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">
                      <v:group id="Group 298"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">
                        <v:line id="Line 299"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"/>
                        <v:line id="Line 300"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"/>
                        <v:line id="Line 301"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"/>
                      </v:group>
                      <v:line id="Line 302"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"/>
                      <v:line id="Line 303"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"/>
                      <v:line id="Line 304"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">
                        <v:stroke endarrow="block"/>
                      </v:line>
                    </v:group>
                  </w:pict>
                </mc:Fallback>
              </mc:AlternateContent>
            </w:r>
            <w:r w:rsidR="00785C8F" w:rsidRPr="00785C8F">
              <w:rPr>
                <w:rFonts w:ascii="Times New Roman" w:hAnsi="Times New Roman" w:cs="Times New Roman"/>
                <w:sz w:val="24"/>
                <w:szCs w:val="24"/>
              </w:rPr>
              <w:t xml:space="preserve">                 </w:t>
            </w:r>
          </w:p>
          <w:p w14:paraId="3003D953"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rPr>
              <w:t xml:space="preserve">          </w:t>
            </w:r>
          </w:p>
        </w:tc>
        <w:tc>
          <w:tcPr>
            <w:tcW w:w="779" w:type="pct"/>
          </w:tcPr>
          <w:p w14:paraId="1EB5199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14:paraId="24A3D142" w14:textId="77777777" w:rsidR="00785C8F" w:rsidRPr="00785C8F" w:rsidRDefault="00785C8F" w:rsidP="00C333D6">
            <w:pPr>
              <w:spacing w:after="0"/>
              <w:jc w:val="center"/>
              <w:rPr>
                <w:rFonts w:ascii="Times New Roman" w:hAnsi="Times New Roman" w:cs="Times New Roman"/>
                <w:sz w:val="24"/>
                <w:szCs w:val="24"/>
              </w:rPr>
            </w:pPr>
          </w:p>
          <w:p w14:paraId="3B9FA02D" w14:textId="77777777" w:rsidR="00785C8F" w:rsidRPr="00785C8F" w:rsidRDefault="00785C8F" w:rsidP="00C333D6">
            <w:pPr>
              <w:spacing w:after="0"/>
              <w:jc w:val="center"/>
              <w:rPr>
                <w:rFonts w:ascii="Times New Roman" w:hAnsi="Times New Roman" w:cs="Times New Roman"/>
                <w:sz w:val="24"/>
                <w:szCs w:val="24"/>
              </w:rPr>
            </w:pPr>
          </w:p>
          <w:p w14:paraId="75D0B7F5" w14:textId="77777777"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14:paraId="632E3B7F"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7FAD5CF6"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38D443CD"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1B638171" w14:textId="77777777" w:rsidTr="00C333D6">
        <w:tblPrEx>
          <w:tblCellMar>
            <w:left w:w="108" w:type="dxa"/>
            <w:right w:w="108" w:type="dxa"/>
          </w:tblCellMar>
        </w:tblPrEx>
        <w:trPr>
          <w:trHeight w:val="1866"/>
        </w:trPr>
        <w:tc>
          <w:tcPr>
            <w:tcW w:w="343" w:type="pct"/>
          </w:tcPr>
          <w:p w14:paraId="419900AB"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14:paraId="25BB6F9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300" w:dyaOrig="380" w14:anchorId="55AF9E94">
                <v:shape id="_x0000_i1045" type="#_x0000_t75" style="width:17.75pt;height:23.4pt" o:ole="">
                  <v:imagedata r:id="rId319" o:title=""/>
                </v:shape>
                <o:OLEObject Type="Embed" ProgID="Equation.3" ShapeID="_x0000_i1045" DrawAspect="Content" ObjectID="_1795380148" r:id="rId320"/>
              </w:object>
            </w:r>
          </w:p>
          <w:p w14:paraId="22B5F5E3"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доп</w:t>
            </w:r>
          </w:p>
          <w:p w14:paraId="39A6D81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4D636B95">
                <v:shape id="_x0000_i1046" type="#_x0000_t75" style="width:14.95pt;height:17.75pt" o:ole="">
                  <v:imagedata r:id="rId321" o:title=""/>
                </v:shape>
                <o:OLEObject Type="Embed" ProgID="Equation.3" ShapeID="_x0000_i1046" DrawAspect="Content" ObjectID="_1795380149" r:id="rId322"/>
              </w:object>
            </w:r>
          </w:p>
        </w:tc>
        <w:tc>
          <w:tcPr>
            <w:tcW w:w="937" w:type="pct"/>
          </w:tcPr>
          <w:p w14:paraId="50BD916C" w14:textId="0A66B6AF" w:rsidR="00785C8F" w:rsidRPr="00785C8F" w:rsidRDefault="00A0500F" w:rsidP="00C333D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54496" behindDoc="0" locked="0" layoutInCell="1" allowOverlap="1" wp14:anchorId="7A230878" wp14:editId="26AE5E5C">
                      <wp:simplePos x="0" y="0"/>
                      <wp:positionH relativeFrom="column">
                        <wp:posOffset>71755</wp:posOffset>
                      </wp:positionH>
                      <wp:positionV relativeFrom="paragraph">
                        <wp:posOffset>144145</wp:posOffset>
                      </wp:positionV>
                      <wp:extent cx="114935" cy="114935"/>
                      <wp:effectExtent l="0" t="0" r="18415" b="18415"/>
                      <wp:wrapNone/>
                      <wp:docPr id="12475" name="Группа 6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476" name="Line 295"/>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77" name="Line 296"/>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D16B18" id="Группа 626" o:spid="_x0000_s1026" style="position:absolute;margin-left:5.65pt;margin-top:11.35pt;width:9.05pt;height:9.05pt;z-index:25175449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">
                      <o:lock v:ext="edit" aspectratio="t"/>
                      <v:line id="Line 295"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">
                        <o:lock v:ext="edit" aspectratio="t"/>
                      </v:line>
                      <v:line id="Line 296"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">
                        <o:lock v:ext="edit" aspectratio="t"/>
                      </v:line>
                    </v:group>
                  </w:pict>
                </mc:Fallback>
              </mc:AlternateContent>
            </w:r>
            <w:r w:rsidR="00785C8F" w:rsidRPr="00785C8F">
              <w:rPr>
                <w:rFonts w:ascii="Times New Roman" w:hAnsi="Times New Roman" w:cs="Times New Roman"/>
                <w:sz w:val="24"/>
                <w:szCs w:val="24"/>
              </w:rPr>
              <w:t xml:space="preserve">   0 0 1 0 1</w:t>
            </w:r>
          </w:p>
          <w:p w14:paraId="1380C19E" w14:textId="77777777"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4D9074A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14:paraId="39D83BF4" w14:textId="5A8C8FDB" w:rsidR="00785C8F" w:rsidRPr="00785C8F" w:rsidRDefault="00A0500F" w:rsidP="00C333D6">
            <w:pPr>
              <w:tabs>
                <w:tab w:val="left" w:pos="225"/>
                <w:tab w:val="center" w:pos="758"/>
              </w:tabs>
              <w:spacing w:after="0" w:line="320" w:lineRule="exact"/>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56544" behindDoc="1" locked="0" layoutInCell="1" allowOverlap="1" wp14:anchorId="2D08DF87" wp14:editId="655A76CD">
                      <wp:simplePos x="0" y="0"/>
                      <wp:positionH relativeFrom="column">
                        <wp:posOffset>196215</wp:posOffset>
                      </wp:positionH>
                      <wp:positionV relativeFrom="paragraph">
                        <wp:posOffset>46990</wp:posOffset>
                      </wp:positionV>
                      <wp:extent cx="1517015" cy="351155"/>
                      <wp:effectExtent l="0" t="38100" r="64135" b="10795"/>
                      <wp:wrapNone/>
                      <wp:docPr id="12467" name="Группа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7015" cy="351155"/>
                                <a:chOff x="3319" y="5136"/>
                                <a:chExt cx="11521" cy="1441"/>
                              </a:xfrm>
                            </wpg:grpSpPr>
                            <wpg:grpSp>
                              <wpg:cNvPr id="12468" name="Group 306"/>
                              <wpg:cNvGrpSpPr>
                                <a:grpSpLocks/>
                              </wpg:cNvGrpSpPr>
                              <wpg:grpSpPr bwMode="auto">
                                <a:xfrm>
                                  <a:off x="3319" y="5136"/>
                                  <a:ext cx="1440" cy="720"/>
                                  <a:chOff x="4039" y="5136"/>
                                  <a:chExt cx="720" cy="720"/>
                                </a:xfrm>
                              </wpg:grpSpPr>
                              <wps:wsp>
                                <wps:cNvPr id="12469" name="Line 307"/>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70" name="Line 308"/>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71" name="Line 309"/>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472" name="Line 310"/>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73" name="Line 311"/>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74" name="Line 312"/>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5D0145" id="Группа 623" o:spid="_x0000_s1026" style="position:absolute;margin-left:15.45pt;margin-top:3.7pt;width:119.45pt;height:27.65pt;z-index:-25155993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">
                      <v:group id="Group 306"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">
                        <v:line id="Line 307"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"/>
                        <v:line id="Line 308"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"/>
                        <v:line id="Line 309"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"/>
                      </v:group>
                      <v:line id="Line 310"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"/>
                      <v:line id="Line 311"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"/>
                      <v:line id="Line 312"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">
                        <v:stroke endarrow="block"/>
                      </v:line>
                    </v:group>
                  </w:pict>
                </mc:Fallback>
              </mc:AlternateContent>
            </w:r>
            <w:r w:rsidR="00785C8F" w:rsidRPr="00785C8F">
              <w:rPr>
                <w:rFonts w:ascii="Times New Roman" w:hAnsi="Times New Roman" w:cs="Times New Roman"/>
                <w:sz w:val="24"/>
                <w:szCs w:val="24"/>
              </w:rPr>
              <w:tab/>
              <w:t xml:space="preserve">           </w:t>
            </w:r>
          </w:p>
          <w:p w14:paraId="3780E133" w14:textId="77777777"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lang w:val="en-US"/>
              </w:rPr>
              <w:t xml:space="preserve">   </w:t>
            </w:r>
          </w:p>
        </w:tc>
        <w:tc>
          <w:tcPr>
            <w:tcW w:w="779" w:type="pct"/>
          </w:tcPr>
          <w:p w14:paraId="664C280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14:paraId="12A8B830" w14:textId="77777777" w:rsidR="00785C8F" w:rsidRPr="00785C8F" w:rsidRDefault="00785C8F" w:rsidP="00C333D6">
            <w:pPr>
              <w:spacing w:after="0"/>
              <w:jc w:val="center"/>
              <w:rPr>
                <w:rFonts w:ascii="Times New Roman" w:hAnsi="Times New Roman" w:cs="Times New Roman"/>
                <w:sz w:val="24"/>
                <w:szCs w:val="24"/>
              </w:rPr>
            </w:pPr>
          </w:p>
          <w:p w14:paraId="6DAED7E3" w14:textId="77777777" w:rsidR="00785C8F" w:rsidRPr="00785C8F" w:rsidRDefault="00785C8F" w:rsidP="00C333D6">
            <w:pPr>
              <w:spacing w:after="0"/>
              <w:jc w:val="center"/>
              <w:rPr>
                <w:rFonts w:ascii="Times New Roman" w:hAnsi="Times New Roman" w:cs="Times New Roman"/>
                <w:sz w:val="24"/>
                <w:szCs w:val="24"/>
              </w:rPr>
            </w:pPr>
          </w:p>
          <w:p w14:paraId="679D001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14:paraId="0D1A8B64" w14:textId="77777777"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14:paraId="4E6244E8"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2AFA605C"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14:paraId="624F685C"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56A1988A" w14:textId="77777777" w:rsidTr="00C333D6">
        <w:tblPrEx>
          <w:tblCellMar>
            <w:left w:w="108" w:type="dxa"/>
            <w:right w:w="108" w:type="dxa"/>
          </w:tblCellMar>
        </w:tblPrEx>
        <w:trPr>
          <w:trHeight w:val="1529"/>
        </w:trPr>
        <w:tc>
          <w:tcPr>
            <w:tcW w:w="343" w:type="pct"/>
          </w:tcPr>
          <w:p w14:paraId="536994B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14:paraId="147BAB1E"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2"/>
                <w:sz w:val="24"/>
                <w:szCs w:val="24"/>
              </w:rPr>
              <w:object w:dxaOrig="300" w:dyaOrig="400" w14:anchorId="4874024D">
                <v:shape id="_x0000_i1047" type="#_x0000_t75" style="width:17.75pt;height:24.3pt" o:ole="">
                  <v:imagedata r:id="rId323" o:title=""/>
                </v:shape>
                <o:OLEObject Type="Embed" ProgID="Equation.3" ShapeID="_x0000_i1047" DrawAspect="Content" ObjectID="_1795380150" r:id="rId324"/>
              </w:object>
            </w:r>
          </w:p>
          <w:p w14:paraId="676067ED"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14:paraId="787FDA9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300" w:dyaOrig="340" w14:anchorId="25893005">
                <v:shape id="_x0000_i1048" type="#_x0000_t75" style="width:14.95pt;height:16.85pt" o:ole="">
                  <v:imagedata r:id="rId325" o:title=""/>
                </v:shape>
                <o:OLEObject Type="Embed" ProgID="Equation.3" ShapeID="_x0000_i1048" DrawAspect="Content" ObjectID="_1795380151" r:id="rId326"/>
              </w:object>
            </w:r>
          </w:p>
        </w:tc>
        <w:tc>
          <w:tcPr>
            <w:tcW w:w="937" w:type="pct"/>
          </w:tcPr>
          <w:p w14:paraId="5BF2D256" w14:textId="7034E323" w:rsidR="00785C8F" w:rsidRPr="00785C8F" w:rsidRDefault="00A0500F"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52448" behindDoc="0" locked="0" layoutInCell="1" allowOverlap="1" wp14:anchorId="1B0406D0" wp14:editId="6F7ED817">
                      <wp:simplePos x="0" y="0"/>
                      <wp:positionH relativeFrom="column">
                        <wp:posOffset>71755</wp:posOffset>
                      </wp:positionH>
                      <wp:positionV relativeFrom="paragraph">
                        <wp:posOffset>144145</wp:posOffset>
                      </wp:positionV>
                      <wp:extent cx="114935" cy="114935"/>
                      <wp:effectExtent l="0" t="0" r="18415" b="18415"/>
                      <wp:wrapNone/>
                      <wp:docPr id="12464" name="Группа 6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465" name="Line 289"/>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66" name="Line 290"/>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F4DD87" id="Группа 616" o:spid="_x0000_s1026" style="position:absolute;margin-left:5.65pt;margin-top:11.35pt;width:9.05pt;height:9.05pt;z-index:251752448"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">
                      <o:lock v:ext="edit" aspectratio="t"/>
                      <v:line id="Line 289"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">
                        <o:lock v:ext="edit" aspectratio="t"/>
                      </v:line>
                      <v:line id="Line 290"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">
                        <o:lock v:ext="edit" aspectratio="t"/>
                      </v:line>
                    </v:group>
                  </w:pict>
                </mc:Fallback>
              </mc:AlternateContent>
            </w:r>
            <w:r w:rsidR="00785C8F" w:rsidRPr="00785C8F">
              <w:rPr>
                <w:rFonts w:ascii="Times New Roman" w:hAnsi="Times New Roman" w:cs="Times New Roman"/>
                <w:sz w:val="24"/>
                <w:szCs w:val="24"/>
              </w:rPr>
              <w:t>1 0 0 0 1</w:t>
            </w:r>
          </w:p>
          <w:p w14:paraId="0D7C1FA9"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14:paraId="6DD757E1" w14:textId="6DCDDF08" w:rsidR="00785C8F" w:rsidRPr="00785C8F" w:rsidRDefault="00A0500F" w:rsidP="00C333D6">
            <w:pPr>
              <w:spacing w:after="0" w:line="24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57568" behindDoc="1" locked="0" layoutInCell="1" allowOverlap="1" wp14:anchorId="0486089F" wp14:editId="534A8B46">
                      <wp:simplePos x="0" y="0"/>
                      <wp:positionH relativeFrom="column">
                        <wp:posOffset>52705</wp:posOffset>
                      </wp:positionH>
                      <wp:positionV relativeFrom="paragraph">
                        <wp:posOffset>157480</wp:posOffset>
                      </wp:positionV>
                      <wp:extent cx="1655445" cy="271145"/>
                      <wp:effectExtent l="0" t="38100" r="59055" b="14605"/>
                      <wp:wrapNone/>
                      <wp:docPr id="12456" name="Группа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5445" cy="271145"/>
                                <a:chOff x="3319" y="5136"/>
                                <a:chExt cx="11521" cy="1441"/>
                              </a:xfrm>
                            </wpg:grpSpPr>
                            <wpg:grpSp>
                              <wpg:cNvPr id="12457" name="Group 314"/>
                              <wpg:cNvGrpSpPr>
                                <a:grpSpLocks/>
                              </wpg:cNvGrpSpPr>
                              <wpg:grpSpPr bwMode="auto">
                                <a:xfrm>
                                  <a:off x="3319" y="5136"/>
                                  <a:ext cx="1440" cy="720"/>
                                  <a:chOff x="4039" y="5136"/>
                                  <a:chExt cx="720" cy="720"/>
                                </a:xfrm>
                              </wpg:grpSpPr>
                              <wps:wsp>
                                <wps:cNvPr id="12458" name="Line 315"/>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59" name="Line 316"/>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60" name="Line 317"/>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461" name="Line 318"/>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62" name="Line 319"/>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63" name="Line 320"/>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10ACDC" id="Группа 613" o:spid="_x0000_s1026" style="position:absolute;margin-left:4.15pt;margin-top:12.4pt;width:130.35pt;height:21.35pt;z-index:-25155891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">
                      <v:group id="Group 314"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">
                        <v:line id="Line 315"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"/>
                        <v:line id="Line 316"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"/>
                        <v:line id="Line 317"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"/>
                      </v:group>
                      <v:line id="Line 318"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"/>
                      <v:line id="Line 319"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"/>
                      <v:line id="Line 320"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">
                        <v:stroke endarrow="block"/>
                      </v:line>
                    </v:group>
                  </w:pict>
                </mc:Fallback>
              </mc:AlternateContent>
            </w:r>
            <w:r w:rsidR="00785C8F" w:rsidRPr="00785C8F">
              <w:rPr>
                <w:rFonts w:ascii="Times New Roman" w:hAnsi="Times New Roman" w:cs="Times New Roman"/>
                <w:sz w:val="24"/>
                <w:szCs w:val="24"/>
              </w:rPr>
              <w:t xml:space="preserve">1 1 1 1 0 </w:t>
            </w:r>
          </w:p>
          <w:p w14:paraId="7953497F" w14:textId="77777777"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r w:rsidRPr="00785C8F">
              <w:rPr>
                <w:rFonts w:ascii="Times New Roman" w:hAnsi="Times New Roman" w:cs="Times New Roman"/>
                <w:sz w:val="24"/>
                <w:szCs w:val="24"/>
              </w:rPr>
              <w:t>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 xml:space="preserve">В </w:t>
            </w:r>
          </w:p>
        </w:tc>
        <w:tc>
          <w:tcPr>
            <w:tcW w:w="779" w:type="pct"/>
          </w:tcPr>
          <w:p w14:paraId="0B37899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14:paraId="6CA65AD1" w14:textId="77777777" w:rsidR="00785C8F" w:rsidRPr="00785C8F" w:rsidRDefault="00785C8F" w:rsidP="00C333D6">
            <w:pPr>
              <w:spacing w:before="120" w:after="0"/>
              <w:jc w:val="center"/>
              <w:rPr>
                <w:rFonts w:ascii="Times New Roman" w:hAnsi="Times New Roman" w:cs="Times New Roman"/>
                <w:sz w:val="24"/>
                <w:szCs w:val="24"/>
              </w:rPr>
            </w:pPr>
          </w:p>
          <w:p w14:paraId="44F6F285" w14:textId="77777777"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14:paraId="50C2B60D" w14:textId="77777777" w:rsidR="00785C8F" w:rsidRPr="00785C8F" w:rsidRDefault="00785C8F" w:rsidP="00C333D6">
            <w:pPr>
              <w:spacing w:after="0"/>
              <w:rPr>
                <w:rFonts w:ascii="Times New Roman" w:hAnsi="Times New Roman" w:cs="Times New Roman"/>
                <w:sz w:val="24"/>
                <w:szCs w:val="24"/>
                <w:lang w:val="en-US"/>
              </w:rPr>
            </w:pPr>
          </w:p>
        </w:tc>
        <w:tc>
          <w:tcPr>
            <w:tcW w:w="2283" w:type="pct"/>
          </w:tcPr>
          <w:p w14:paraId="58CEF37A"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165F7899"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67A240EC"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05D6F3F4" w14:textId="77777777" w:rsidTr="00C333D6">
        <w:tblPrEx>
          <w:tblCellMar>
            <w:left w:w="108" w:type="dxa"/>
            <w:right w:w="108" w:type="dxa"/>
          </w:tblCellMar>
        </w:tblPrEx>
        <w:trPr>
          <w:trHeight w:val="1532"/>
        </w:trPr>
        <w:tc>
          <w:tcPr>
            <w:tcW w:w="343" w:type="pct"/>
          </w:tcPr>
          <w:p w14:paraId="1065DB2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14:paraId="2E95F62F"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rPr>
              <w:object w:dxaOrig="300" w:dyaOrig="380" w14:anchorId="250571F0">
                <v:shape id="_x0000_i1049" type="#_x0000_t75" style="width:17.75pt;height:23.4pt" o:ole="">
                  <v:imagedata r:id="rId327" o:title=""/>
                </v:shape>
                <o:OLEObject Type="Embed" ProgID="Equation.3" ShapeID="_x0000_i1049" DrawAspect="Content" ObjectID="_1795380152" r:id="rId328"/>
              </w:object>
            </w:r>
          </w:p>
          <w:p w14:paraId="4A1242B0"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14:paraId="39953D1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5CF0C42D">
                <v:shape id="_x0000_i1050" type="#_x0000_t75" style="width:14.95pt;height:17.75pt" o:ole="">
                  <v:imagedata r:id="rId329" o:title=""/>
                </v:shape>
                <o:OLEObject Type="Embed" ProgID="Equation.3" ShapeID="_x0000_i1050" DrawAspect="Content" ObjectID="_1795380153" r:id="rId330"/>
              </w:object>
            </w:r>
          </w:p>
        </w:tc>
        <w:tc>
          <w:tcPr>
            <w:tcW w:w="937" w:type="pct"/>
          </w:tcPr>
          <w:p w14:paraId="2D549AEE" w14:textId="5C4C61AE" w:rsidR="00785C8F" w:rsidRPr="00785C8F" w:rsidRDefault="00A0500F"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53472" behindDoc="0" locked="0" layoutInCell="1" allowOverlap="1" wp14:anchorId="1BA2D0D6" wp14:editId="11509AB9">
                      <wp:simplePos x="0" y="0"/>
                      <wp:positionH relativeFrom="column">
                        <wp:posOffset>71755</wp:posOffset>
                      </wp:positionH>
                      <wp:positionV relativeFrom="paragraph">
                        <wp:posOffset>144145</wp:posOffset>
                      </wp:positionV>
                      <wp:extent cx="114935" cy="114935"/>
                      <wp:effectExtent l="0" t="0" r="18415" b="18415"/>
                      <wp:wrapNone/>
                      <wp:docPr id="12453" name="Группа 60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454" name="Line 292"/>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55" name="Line 293"/>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76C84E" id="Группа 606" o:spid="_x0000_s1026" style="position:absolute;margin-left:5.65pt;margin-top:11.35pt;width:9.05pt;height:9.05pt;z-index:2517534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">
                      <o:lock v:ext="edit" aspectratio="t"/>
                      <v:line id="Line 292"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">
                        <o:lock v:ext="edit" aspectratio="t"/>
                      </v:line>
                      <v:line id="Line 293"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">
                        <o:lock v:ext="edit" aspectratio="t"/>
                      </v:line>
                    </v:group>
                  </w:pict>
                </mc:Fallback>
              </mc:AlternateContent>
            </w:r>
            <w:r w:rsidR="00785C8F" w:rsidRPr="00785C8F">
              <w:rPr>
                <w:rFonts w:ascii="Times New Roman" w:hAnsi="Times New Roman" w:cs="Times New Roman"/>
                <w:noProof/>
                <w:sz w:val="24"/>
                <w:szCs w:val="24"/>
              </w:rPr>
              <w:t xml:space="preserve">  1 1 1 0 0</w:t>
            </w:r>
          </w:p>
          <w:p w14:paraId="21C86990" w14:textId="77777777"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14:paraId="20868FA2" w14:textId="4DD8957A" w:rsidR="00785C8F" w:rsidRPr="00785C8F" w:rsidRDefault="00A0500F"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58592" behindDoc="1" locked="0" layoutInCell="1" allowOverlap="1" wp14:anchorId="50325717" wp14:editId="05EC1B1B">
                      <wp:simplePos x="0" y="0"/>
                      <wp:positionH relativeFrom="column">
                        <wp:posOffset>201295</wp:posOffset>
                      </wp:positionH>
                      <wp:positionV relativeFrom="paragraph">
                        <wp:posOffset>117475</wp:posOffset>
                      </wp:positionV>
                      <wp:extent cx="1480820" cy="342900"/>
                      <wp:effectExtent l="0" t="38100" r="62230" b="19050"/>
                      <wp:wrapNone/>
                      <wp:docPr id="12445" name="Группа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820" cy="342900"/>
                                <a:chOff x="3319" y="5136"/>
                                <a:chExt cx="11521" cy="1441"/>
                              </a:xfrm>
                            </wpg:grpSpPr>
                            <wpg:grpSp>
                              <wpg:cNvPr id="12446" name="Group 322"/>
                              <wpg:cNvGrpSpPr>
                                <a:grpSpLocks/>
                              </wpg:cNvGrpSpPr>
                              <wpg:grpSpPr bwMode="auto">
                                <a:xfrm>
                                  <a:off x="3319" y="5136"/>
                                  <a:ext cx="1440" cy="720"/>
                                  <a:chOff x="4039" y="5136"/>
                                  <a:chExt cx="720" cy="720"/>
                                </a:xfrm>
                              </wpg:grpSpPr>
                              <wps:wsp>
                                <wps:cNvPr id="12447" name="Line 323"/>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48" name="Line 324"/>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49" name="Line 325"/>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450" name="Line 326"/>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51" name="Line 327"/>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52" name="Line 328"/>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7D3607" id="Группа 603" o:spid="_x0000_s1026" style="position:absolute;margin-left:15.85pt;margin-top:9.25pt;width:116.6pt;height:27pt;z-index:-25155788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">
                      <v:group id="Group 322"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">
                        <v:line id="Line 323"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"/>
                        <v:line id="Line 324"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"/>
                        <v:line id="Line 325"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"/>
                      </v:group>
                      <v:line id="Line 326"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"/>
                      <v:line id="Line 327"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"/>
                      <v:line id="Line 328"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">
                        <v:stroke endarrow="block"/>
                      </v:line>
                    </v:group>
                  </w:pict>
                </mc:Fallback>
              </mc:AlternateContent>
            </w:r>
            <w:r w:rsidR="00785C8F" w:rsidRPr="00785C8F">
              <w:rPr>
                <w:rFonts w:ascii="Times New Roman" w:hAnsi="Times New Roman" w:cs="Times New Roman"/>
                <w:noProof/>
                <w:sz w:val="24"/>
                <w:szCs w:val="24"/>
              </w:rPr>
              <w:t xml:space="preserve">   0 1 0 0 1</w:t>
            </w:r>
          </w:p>
          <w:p w14:paraId="6540F6EB" w14:textId="77777777"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14:paraId="084D70A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14:paraId="1DE6D9D6" w14:textId="77777777" w:rsidR="00785C8F" w:rsidRPr="00785C8F" w:rsidRDefault="00785C8F" w:rsidP="00C333D6">
            <w:pPr>
              <w:spacing w:after="0" w:line="240" w:lineRule="exact"/>
              <w:jc w:val="center"/>
              <w:rPr>
                <w:rFonts w:ascii="Times New Roman" w:hAnsi="Times New Roman" w:cs="Times New Roman"/>
                <w:sz w:val="24"/>
                <w:szCs w:val="24"/>
              </w:rPr>
            </w:pPr>
          </w:p>
          <w:p w14:paraId="3C3F9832" w14:textId="77777777" w:rsidR="00785C8F" w:rsidRPr="00785C8F" w:rsidRDefault="00785C8F" w:rsidP="00C333D6">
            <w:pPr>
              <w:spacing w:after="0"/>
              <w:jc w:val="center"/>
              <w:rPr>
                <w:rFonts w:ascii="Times New Roman" w:hAnsi="Times New Roman" w:cs="Times New Roman"/>
                <w:sz w:val="24"/>
                <w:szCs w:val="24"/>
              </w:rPr>
            </w:pPr>
          </w:p>
          <w:p w14:paraId="6EBE8B8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14:paraId="1EFACFCC" w14:textId="77777777" w:rsidR="00785C8F" w:rsidRPr="00785C8F" w:rsidRDefault="00785C8F" w:rsidP="00C333D6">
            <w:pPr>
              <w:spacing w:after="0"/>
              <w:rPr>
                <w:rFonts w:ascii="Times New Roman" w:hAnsi="Times New Roman" w:cs="Times New Roman"/>
                <w:sz w:val="24"/>
                <w:szCs w:val="24"/>
              </w:rPr>
            </w:pPr>
          </w:p>
        </w:tc>
        <w:tc>
          <w:tcPr>
            <w:tcW w:w="2283" w:type="pct"/>
          </w:tcPr>
          <w:p w14:paraId="1702895F"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575CC732"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1D52A029"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14:paraId="22598DD1" w14:textId="77777777"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60A24AEA"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00C333D6">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14:paraId="4D20D17E"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7F11AA7B" w14:textId="77777777"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3"/>
        <w:gridCol w:w="1265"/>
        <w:gridCol w:w="1624"/>
        <w:gridCol w:w="1446"/>
        <w:gridCol w:w="3873"/>
        <w:gridCol w:w="96"/>
      </w:tblGrid>
      <w:tr w:rsidR="00D74994" w:rsidRPr="00D82CE1" w14:paraId="2EC4AACF" w14:textId="77777777" w:rsidTr="005A7707">
        <w:trPr>
          <w:trHeight w:val="70"/>
        </w:trPr>
        <w:tc>
          <w:tcPr>
            <w:tcW w:w="307" w:type="pct"/>
            <w:shd w:val="clear" w:color="auto" w:fill="auto"/>
            <w:vAlign w:val="center"/>
          </w:tcPr>
          <w:p w14:paraId="63C63D79"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14:paraId="4731307C"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14:paraId="451DE39B"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14:paraId="26B193FE"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14:paraId="05873338"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14:paraId="46234378" w14:textId="77777777" w:rsidTr="005A7707">
        <w:trPr>
          <w:trHeight w:val="251"/>
        </w:trPr>
        <w:tc>
          <w:tcPr>
            <w:tcW w:w="307" w:type="pct"/>
            <w:tcBorders>
              <w:bottom w:val="nil"/>
            </w:tcBorders>
          </w:tcPr>
          <w:p w14:paraId="49D99B45"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14:paraId="3C267843"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tc>
        <w:tc>
          <w:tcPr>
            <w:tcW w:w="918" w:type="pct"/>
            <w:tcBorders>
              <w:bottom w:val="nil"/>
            </w:tcBorders>
          </w:tcPr>
          <w:p w14:paraId="2AE08625"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14:paraId="02871130"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14:paraId="12AB0674" w14:textId="77777777"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14:paraId="4F614CB1" w14:textId="77777777" w:rsidTr="005A7707">
        <w:trPr>
          <w:trHeight w:val="2594"/>
        </w:trPr>
        <w:tc>
          <w:tcPr>
            <w:tcW w:w="307" w:type="pct"/>
          </w:tcPr>
          <w:p w14:paraId="51E02D55"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14:paraId="2037EE72" w14:textId="77777777" w:rsidR="00D74994" w:rsidRPr="00D82CE1" w:rsidRDefault="00D74994" w:rsidP="00D82CE1">
            <w:pPr>
              <w:spacing w:after="0" w:line="240" w:lineRule="auto"/>
              <w:jc w:val="center"/>
              <w:rPr>
                <w:rFonts w:ascii="Times New Roman" w:hAnsi="Times New Roman" w:cs="Times New Roman"/>
                <w:sz w:val="24"/>
                <w:szCs w:val="24"/>
              </w:rPr>
            </w:pPr>
          </w:p>
          <w:p w14:paraId="1CC359B7" w14:textId="77777777" w:rsidR="00D74994" w:rsidRPr="00D82CE1" w:rsidRDefault="00D74994" w:rsidP="00D82CE1">
            <w:pPr>
              <w:spacing w:after="0" w:line="240" w:lineRule="auto"/>
              <w:jc w:val="center"/>
              <w:rPr>
                <w:rFonts w:ascii="Times New Roman" w:hAnsi="Times New Roman" w:cs="Times New Roman"/>
                <w:sz w:val="24"/>
                <w:szCs w:val="24"/>
              </w:rPr>
            </w:pPr>
          </w:p>
          <w:p w14:paraId="0D559434" w14:textId="77777777" w:rsidR="00D74994" w:rsidRPr="00D82CE1" w:rsidRDefault="00D74994" w:rsidP="00D82CE1">
            <w:pPr>
              <w:spacing w:after="0" w:line="240" w:lineRule="auto"/>
              <w:jc w:val="center"/>
              <w:rPr>
                <w:rFonts w:ascii="Times New Roman" w:hAnsi="Times New Roman" w:cs="Times New Roman"/>
                <w:sz w:val="24"/>
                <w:szCs w:val="24"/>
              </w:rPr>
            </w:pPr>
          </w:p>
          <w:p w14:paraId="272356C0" w14:textId="77777777" w:rsidR="00D74994" w:rsidRPr="00D82CE1" w:rsidRDefault="00D74994" w:rsidP="00D82CE1">
            <w:pPr>
              <w:spacing w:after="0" w:line="240" w:lineRule="auto"/>
              <w:jc w:val="center"/>
              <w:rPr>
                <w:rFonts w:ascii="Times New Roman" w:hAnsi="Times New Roman" w:cs="Times New Roman"/>
                <w:sz w:val="24"/>
                <w:szCs w:val="24"/>
              </w:rPr>
            </w:pPr>
          </w:p>
          <w:p w14:paraId="11C3BEA6" w14:textId="77777777"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14:paraId="1D7590F1" w14:textId="77777777"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14:paraId="42462E97" w14:textId="77777777" w:rsidR="00D74994" w:rsidRPr="00D82CE1" w:rsidRDefault="00D74994" w:rsidP="00D82CE1">
            <w:pPr>
              <w:spacing w:after="0" w:line="240" w:lineRule="auto"/>
              <w:jc w:val="center"/>
              <w:rPr>
                <w:rFonts w:ascii="Times New Roman" w:hAnsi="Times New Roman" w:cs="Times New Roman"/>
                <w:i/>
                <w:sz w:val="24"/>
                <w:szCs w:val="24"/>
                <w:lang w:val="en-US"/>
              </w:rPr>
            </w:pPr>
            <w:r w:rsidRPr="00D82CE1">
              <w:rPr>
                <w:rFonts w:ascii="Times New Roman" w:hAnsi="Times New Roman" w:cs="Times New Roman"/>
                <w:position w:val="-10"/>
                <w:sz w:val="24"/>
                <w:szCs w:val="24"/>
                <w:lang w:val="en-US"/>
              </w:rPr>
              <w:object w:dxaOrig="300" w:dyaOrig="340" w14:anchorId="3643F3C9">
                <v:shape id="_x0000_i1051" type="#_x0000_t75" style="width:14.95pt;height:16.85pt" o:ole="">
                  <v:imagedata r:id="rId309" o:title=""/>
                </v:shape>
                <o:OLEObject Type="Embed" ProgID="Equation.3" ShapeID="_x0000_i1051" DrawAspect="Content" ObjectID="_1795380154" r:id="rId331"/>
              </w:object>
            </w:r>
          </w:p>
          <w:p w14:paraId="197623CF" w14:textId="77777777" w:rsidR="00D74994" w:rsidRPr="00D82CE1" w:rsidRDefault="00D74994" w:rsidP="00D82CE1">
            <w:pPr>
              <w:spacing w:after="0" w:line="240" w:lineRule="auto"/>
              <w:jc w:val="center"/>
              <w:rPr>
                <w:rFonts w:ascii="Times New Roman" w:hAnsi="Times New Roman" w:cs="Times New Roman"/>
                <w:position w:val="-10"/>
                <w:sz w:val="24"/>
                <w:szCs w:val="24"/>
              </w:rPr>
            </w:pPr>
            <w:r w:rsidRPr="00D82CE1">
              <w:rPr>
                <w:rFonts w:ascii="Times New Roman" w:hAnsi="Times New Roman" w:cs="Times New Roman"/>
                <w:position w:val="-10"/>
                <w:sz w:val="24"/>
                <w:szCs w:val="24"/>
              </w:rPr>
              <w:object w:dxaOrig="300" w:dyaOrig="380" w14:anchorId="67EC251B">
                <v:shape id="_x0000_i1052" type="#_x0000_t75" style="width:17.75pt;height:23.4pt" o:ole="">
                  <v:imagedata r:id="rId311" o:title=""/>
                </v:shape>
                <o:OLEObject Type="Embed" ProgID="Equation.3" ShapeID="_x0000_i1052" DrawAspect="Content" ObjectID="_1795380155" r:id="rId332"/>
              </w:object>
            </w:r>
          </w:p>
          <w:p w14:paraId="64488494" w14:textId="77777777"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14:paraId="4D130D70" w14:textId="77777777"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14:paraId="6EF75C33"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14:paraId="2298FA8E"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14:paraId="61D0CDF6"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227A2EEF" w14:textId="5AED09F2" w:rsidR="00D74994" w:rsidRPr="00D82CE1" w:rsidRDefault="00A0500F"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04320" behindDoc="0" locked="0" layoutInCell="1" allowOverlap="1" wp14:anchorId="69587AC3" wp14:editId="00D3DDB5">
                      <wp:simplePos x="0" y="0"/>
                      <wp:positionH relativeFrom="column">
                        <wp:posOffset>71755</wp:posOffset>
                      </wp:positionH>
                      <wp:positionV relativeFrom="paragraph">
                        <wp:posOffset>198120</wp:posOffset>
                      </wp:positionV>
                      <wp:extent cx="114935" cy="114935"/>
                      <wp:effectExtent l="0" t="0" r="18415" b="18415"/>
                      <wp:wrapNone/>
                      <wp:docPr id="12442" name="Группа 5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443" name="Line 112"/>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44" name="Line 113"/>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4C6B83" id="Группа 596" o:spid="_x0000_s1026" style="position:absolute;margin-left:5.65pt;margin-top:15.6pt;width:9.05pt;height:9.05pt;z-index:25170432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">
                      <o:lock v:ext="edit" aspectratio="t"/>
                      <v:line id="Line 112"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">
                        <o:lock v:ext="edit" aspectratio="t"/>
                      </v:line>
                      <v:line id="Line 113"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">
                        <o:lock v:ext="edit" aspectratio="t"/>
                      </v:line>
                    </v:group>
                  </w:pict>
                </mc:Fallback>
              </mc:AlternateContent>
            </w:r>
            <w:r w:rsidR="00D74994" w:rsidRPr="00D82CE1">
              <w:rPr>
                <w:rFonts w:ascii="Times New Roman" w:hAnsi="Times New Roman" w:cs="Times New Roman"/>
                <w:sz w:val="24"/>
                <w:szCs w:val="24"/>
              </w:rPr>
              <w:t>1 1 0 0 0</w:t>
            </w:r>
          </w:p>
          <w:p w14:paraId="44675520"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4B397F58"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77D7412F"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14:paraId="17ECAFB2" w14:textId="280DCB05" w:rsidR="00D74994" w:rsidRPr="00D82CE1" w:rsidRDefault="00A0500F"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mc:AlternateContent>
                <mc:Choice Requires="wpg">
                  <w:drawing>
                    <wp:anchor distT="0" distB="0" distL="114300" distR="114300" simplePos="0" relativeHeight="251716608" behindDoc="1" locked="0" layoutInCell="1" allowOverlap="1" wp14:anchorId="026A71A5" wp14:editId="6231B586">
                      <wp:simplePos x="0" y="0"/>
                      <wp:positionH relativeFrom="column">
                        <wp:posOffset>81280</wp:posOffset>
                      </wp:positionH>
                      <wp:positionV relativeFrom="paragraph">
                        <wp:posOffset>164465</wp:posOffset>
                      </wp:positionV>
                      <wp:extent cx="1651000" cy="271780"/>
                      <wp:effectExtent l="0" t="38100" r="63500" b="13970"/>
                      <wp:wrapNone/>
                      <wp:docPr id="12434" name="Группа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1000" cy="271780"/>
                                <a:chOff x="3319" y="5136"/>
                                <a:chExt cx="11521" cy="1441"/>
                              </a:xfrm>
                            </wpg:grpSpPr>
                            <wpg:grpSp>
                              <wpg:cNvPr id="12435" name="Group 151"/>
                              <wpg:cNvGrpSpPr>
                                <a:grpSpLocks/>
                              </wpg:cNvGrpSpPr>
                              <wpg:grpSpPr bwMode="auto">
                                <a:xfrm>
                                  <a:off x="3319" y="5136"/>
                                  <a:ext cx="1440" cy="720"/>
                                  <a:chOff x="4039" y="5136"/>
                                  <a:chExt cx="720" cy="720"/>
                                </a:xfrm>
                              </wpg:grpSpPr>
                              <wps:wsp>
                                <wps:cNvPr id="12436" name="Line 152"/>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37" name="Line 153"/>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38" name="Line 154"/>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439" name="Line 155"/>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40" name="Line 156"/>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41" name="Line 157"/>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B43E0E" id="Группа 593" o:spid="_x0000_s1026" style="position:absolute;margin-left:6.4pt;margin-top:12.95pt;width:130pt;height:21.4pt;z-index:-2515998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">
                      <v:group id="Group 151"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">
                        <v:line id="Line 152"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"/>
                        <v:line id="Line 153"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"/>
                        <v:line id="Line 154"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"/>
                      </v:group>
                      <v:line id="Line 155"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"/>
                      <v:line id="Line 156"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"/>
                      <v:line id="Line 157"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">
                        <v:stroke endarrow="block"/>
                      </v:line>
                    </v:group>
                  </w:pict>
                </mc:Fallback>
              </mc:AlternateContent>
            </w:r>
            <w:r w:rsidR="00D74994" w:rsidRPr="00D82CE1">
              <w:rPr>
                <w:rFonts w:ascii="Times New Roman" w:hAnsi="Times New Roman" w:cs="Times New Roman"/>
                <w:sz w:val="24"/>
                <w:szCs w:val="24"/>
              </w:rPr>
              <w:t>0 0 1 0 1</w:t>
            </w:r>
          </w:p>
          <w:p w14:paraId="6E1D10CF"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14:paraId="6C1ACA89"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5AD8D4FE"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14:paraId="4B6FEB6A" w14:textId="77777777" w:rsidR="00D74994" w:rsidRPr="00D82CE1" w:rsidRDefault="00D74994" w:rsidP="00D82CE1">
            <w:pPr>
              <w:spacing w:after="0" w:line="240" w:lineRule="auto"/>
              <w:jc w:val="center"/>
              <w:rPr>
                <w:rFonts w:ascii="Times New Roman" w:hAnsi="Times New Roman" w:cs="Times New Roman"/>
                <w:sz w:val="16"/>
                <w:szCs w:val="16"/>
              </w:rPr>
            </w:pPr>
          </w:p>
          <w:p w14:paraId="1FA724DD"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14:paraId="6A3E0694" w14:textId="77777777" w:rsidR="00D74994" w:rsidRPr="00D82CE1" w:rsidRDefault="00D74994" w:rsidP="00D82CE1">
            <w:pPr>
              <w:spacing w:after="0" w:line="240" w:lineRule="auto"/>
              <w:jc w:val="center"/>
              <w:rPr>
                <w:rFonts w:ascii="Times New Roman" w:hAnsi="Times New Roman" w:cs="Times New Roman"/>
                <w:sz w:val="24"/>
                <w:szCs w:val="24"/>
              </w:rPr>
            </w:pPr>
          </w:p>
          <w:p w14:paraId="688F42DD" w14:textId="77777777" w:rsidR="00D82CE1" w:rsidRDefault="00D82CE1" w:rsidP="00D82CE1">
            <w:pPr>
              <w:spacing w:after="0" w:line="240" w:lineRule="auto"/>
              <w:jc w:val="center"/>
              <w:rPr>
                <w:rFonts w:ascii="Times New Roman" w:hAnsi="Times New Roman" w:cs="Times New Roman"/>
                <w:sz w:val="24"/>
                <w:szCs w:val="24"/>
                <w:lang w:val="en-US"/>
              </w:rPr>
            </w:pPr>
          </w:p>
          <w:p w14:paraId="5B051617" w14:textId="77777777" w:rsidR="00D82CE1" w:rsidRPr="00D82CE1" w:rsidRDefault="00D82CE1" w:rsidP="00D82CE1">
            <w:pPr>
              <w:spacing w:after="0" w:line="240" w:lineRule="auto"/>
              <w:jc w:val="center"/>
              <w:rPr>
                <w:rFonts w:ascii="Times New Roman" w:hAnsi="Times New Roman" w:cs="Times New Roman"/>
                <w:sz w:val="16"/>
                <w:szCs w:val="16"/>
                <w:lang w:val="en-US"/>
              </w:rPr>
            </w:pPr>
          </w:p>
          <w:p w14:paraId="6D2D4938"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14:paraId="7D5ED384" w14:textId="77777777"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14:paraId="39E557A1" w14:textId="77777777"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2E5F8BE3" w14:textId="77777777"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14:paraId="2286597C" w14:textId="77777777"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14:paraId="1723B19B" w14:textId="77777777"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14:paraId="427ECB9F" w14:textId="77777777" w:rsidTr="005A7707">
        <w:trPr>
          <w:trHeight w:val="1618"/>
        </w:trPr>
        <w:tc>
          <w:tcPr>
            <w:tcW w:w="307" w:type="pct"/>
          </w:tcPr>
          <w:p w14:paraId="62C803C8" w14:textId="77777777"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14:paraId="2E45F58F"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279" w:dyaOrig="380" w14:anchorId="48968282">
                <v:shape id="_x0000_i1053" type="#_x0000_t75" style="width:16.85pt;height:23.4pt" o:ole="">
                  <v:imagedata r:id="rId315" o:title=""/>
                </v:shape>
                <o:OLEObject Type="Embed" ProgID="Equation.3" ShapeID="_x0000_i1053" DrawAspect="Content" ObjectID="_1795380156" r:id="rId333"/>
              </w:object>
            </w:r>
          </w:p>
          <w:p w14:paraId="4CEA49FD"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14:paraId="53253CFC" w14:textId="77777777"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14:paraId="56A173BA" w14:textId="257A04EC" w:rsidR="00D74994" w:rsidRPr="00D82CE1" w:rsidRDefault="00A0500F" w:rsidP="00D82CE1">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689984" behindDoc="0" locked="0" layoutInCell="1" allowOverlap="1" wp14:anchorId="51199E94" wp14:editId="4EB589F3">
                      <wp:simplePos x="0" y="0"/>
                      <wp:positionH relativeFrom="column">
                        <wp:posOffset>71755</wp:posOffset>
                      </wp:positionH>
                      <wp:positionV relativeFrom="paragraph">
                        <wp:posOffset>144145</wp:posOffset>
                      </wp:positionV>
                      <wp:extent cx="114935" cy="114935"/>
                      <wp:effectExtent l="0" t="0" r="18415" b="18415"/>
                      <wp:wrapNone/>
                      <wp:docPr id="12431" name="Группа 5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432" name="Line 70"/>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33" name="Line 71"/>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DF385F" id="Группа 586" o:spid="_x0000_s1026" style="position:absolute;margin-left:5.65pt;margin-top:11.35pt;width:9.05pt;height:9.05pt;z-index:2516899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">
                      <o:lock v:ext="edit" aspectratio="t"/>
                      <v:line id="Line 70"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">
                        <o:lock v:ext="edit" aspectratio="t"/>
                      </v:line>
                      <v:line id="Line 71"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">
                        <o:lock v:ext="edit" aspectratio="t"/>
                      </v:line>
                    </v:group>
                  </w:pict>
                </mc:Fallback>
              </mc:AlternateContent>
            </w:r>
            <w:r w:rsidR="00D74994" w:rsidRPr="00D82CE1">
              <w:rPr>
                <w:rFonts w:ascii="Times New Roman" w:hAnsi="Times New Roman" w:cs="Times New Roman"/>
                <w:sz w:val="24"/>
                <w:szCs w:val="24"/>
              </w:rPr>
              <w:t>0 1 0 1 0</w:t>
            </w:r>
          </w:p>
          <w:p w14:paraId="0AE17ACB" w14:textId="77777777"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14:paraId="07307785" w14:textId="77777777"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14:paraId="6965DE83" w14:textId="77777777"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14:paraId="04164673" w14:textId="77777777"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14:paraId="65994ABE" w14:textId="3914CEF7" w:rsidR="00D74994" w:rsidRPr="00D82CE1" w:rsidRDefault="00A0500F" w:rsidP="00D82CE1">
            <w:pPr>
              <w:spacing w:before="240" w:after="120" w:line="36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17632" behindDoc="1" locked="0" layoutInCell="1" allowOverlap="1" wp14:anchorId="5EE56D14" wp14:editId="6D42DC92">
                      <wp:simplePos x="0" y="0"/>
                      <wp:positionH relativeFrom="column">
                        <wp:posOffset>-899795</wp:posOffset>
                      </wp:positionH>
                      <wp:positionV relativeFrom="paragraph">
                        <wp:posOffset>226695</wp:posOffset>
                      </wp:positionV>
                      <wp:extent cx="1591310" cy="335280"/>
                      <wp:effectExtent l="0" t="38100" r="66040" b="26670"/>
                      <wp:wrapNone/>
                      <wp:docPr id="12423" name="Группа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1310" cy="335280"/>
                                <a:chOff x="3319" y="5136"/>
                                <a:chExt cx="11521" cy="1441"/>
                              </a:xfrm>
                            </wpg:grpSpPr>
                            <wpg:grpSp>
                              <wpg:cNvPr id="12424" name="Group 159"/>
                              <wpg:cNvGrpSpPr>
                                <a:grpSpLocks/>
                              </wpg:cNvGrpSpPr>
                              <wpg:grpSpPr bwMode="auto">
                                <a:xfrm>
                                  <a:off x="3319" y="5136"/>
                                  <a:ext cx="1440" cy="720"/>
                                  <a:chOff x="4039" y="5136"/>
                                  <a:chExt cx="720" cy="720"/>
                                </a:xfrm>
                              </wpg:grpSpPr>
                              <wps:wsp>
                                <wps:cNvPr id="12425" name="Line 160"/>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26" name="Line 161"/>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27" name="Line 162"/>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428" name="Line 163"/>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29" name="Line 164"/>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30" name="Line 165"/>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EB56B7" id="Группа 583" o:spid="_x0000_s1026" style="position:absolute;margin-left:-70.85pt;margin-top:17.85pt;width:125.3pt;height:26.4pt;z-index:-2515988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">
                      <v:group id="Group 159"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">
                        <v:line id="Line 160"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"/>
                        <v:line id="Line 161"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"/>
                        <v:line id="Line 162"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"/>
                      </v:group>
                      <v:line id="Line 163"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"/>
                      <v:line id="Line 164"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"/>
                      <v:line id="Line 165"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">
                        <v:stroke endarrow="block"/>
                      </v:line>
                    </v:group>
                  </w:pict>
                </mc:Fallback>
              </mc:AlternateConten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14:paraId="44D5583B" w14:textId="77777777"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47A696EA" w14:textId="77777777"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5CF873C9"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46F42591" w14:textId="77777777" w:rsidTr="005A7707">
        <w:trPr>
          <w:gridAfter w:val="1"/>
          <w:wAfter w:w="53" w:type="pct"/>
          <w:trHeight w:val="1617"/>
        </w:trPr>
        <w:tc>
          <w:tcPr>
            <w:tcW w:w="306" w:type="pct"/>
          </w:tcPr>
          <w:p w14:paraId="1556784B"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lastRenderedPageBreak/>
              <w:t>3</w:t>
            </w:r>
          </w:p>
        </w:tc>
        <w:tc>
          <w:tcPr>
            <w:tcW w:w="715" w:type="pct"/>
          </w:tcPr>
          <w:p w14:paraId="31518D72" w14:textId="77777777" w:rsidR="00D74994" w:rsidRPr="00D82CE1" w:rsidRDefault="00D74994" w:rsidP="001E6B83">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300" w:dyaOrig="380" w14:anchorId="229685E3">
                <v:shape id="_x0000_i1054" type="#_x0000_t75" style="width:17.75pt;height:23.4pt" o:ole="">
                  <v:imagedata r:id="rId319" o:title=""/>
                </v:shape>
                <o:OLEObject Type="Embed" ProgID="Equation.3" ShapeID="_x0000_i1054" DrawAspect="Content" ObjectID="_1795380157" r:id="rId334"/>
              </w:object>
            </w:r>
          </w:p>
          <w:p w14:paraId="20AC0ABC" w14:textId="77777777"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пр</w:t>
            </w:r>
          </w:p>
          <w:p w14:paraId="03248A3E"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14:paraId="2BD82BFD" w14:textId="669660DB" w:rsidR="00D74994" w:rsidRPr="00D82CE1" w:rsidRDefault="00A0500F" w:rsidP="001E6B83">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691008" behindDoc="0" locked="0" layoutInCell="1" allowOverlap="1" wp14:anchorId="039B2558" wp14:editId="36B55BFA">
                      <wp:simplePos x="0" y="0"/>
                      <wp:positionH relativeFrom="column">
                        <wp:posOffset>71755</wp:posOffset>
                      </wp:positionH>
                      <wp:positionV relativeFrom="paragraph">
                        <wp:posOffset>144145</wp:posOffset>
                      </wp:positionV>
                      <wp:extent cx="114935" cy="114935"/>
                      <wp:effectExtent l="0" t="0" r="18415" b="18415"/>
                      <wp:wrapNone/>
                      <wp:docPr id="12420" name="Группа 5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421" name="Line 73"/>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22" name="Line 74"/>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01CCF6" id="Группа 576" o:spid="_x0000_s1026" style="position:absolute;margin-left:5.65pt;margin-top:11.35pt;width:9.05pt;height:9.05pt;z-index:251691008"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">
                      <o:lock v:ext="edit" aspectratio="t"/>
                      <v:line id="Line 73"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">
                        <o:lock v:ext="edit" aspectratio="t"/>
                      </v:line>
                      <v:line id="Line 74"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">
                        <o:lock v:ext="edit" aspectratio="t"/>
                      </v:line>
                    </v:group>
                  </w:pict>
                </mc:Fallback>
              </mc:AlternateContent>
            </w:r>
            <w:r w:rsidR="00D74994" w:rsidRPr="00D82CE1">
              <w:rPr>
                <w:rFonts w:ascii="Times New Roman" w:hAnsi="Times New Roman" w:cs="Times New Roman"/>
                <w:noProof/>
                <w:sz w:val="24"/>
                <w:szCs w:val="24"/>
              </w:rPr>
              <w:t>1 1 0 1 0</w:t>
            </w:r>
          </w:p>
          <w:p w14:paraId="1F1C5CFC" w14:textId="77777777"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14:paraId="1E27F263" w14:textId="1D81CEF7" w:rsidR="00D74994" w:rsidRPr="00D82CE1" w:rsidRDefault="00A0500F"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18656" behindDoc="1" locked="0" layoutInCell="1" allowOverlap="1" wp14:anchorId="71F44635" wp14:editId="178D299B">
                      <wp:simplePos x="0" y="0"/>
                      <wp:positionH relativeFrom="column">
                        <wp:posOffset>127000</wp:posOffset>
                      </wp:positionH>
                      <wp:positionV relativeFrom="paragraph">
                        <wp:posOffset>137160</wp:posOffset>
                      </wp:positionV>
                      <wp:extent cx="1591310" cy="340995"/>
                      <wp:effectExtent l="0" t="38100" r="66040" b="20955"/>
                      <wp:wrapNone/>
                      <wp:docPr id="12412" name="Группа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1310" cy="340995"/>
                                <a:chOff x="3319" y="5136"/>
                                <a:chExt cx="11521" cy="1441"/>
                              </a:xfrm>
                            </wpg:grpSpPr>
                            <wpg:grpSp>
                              <wpg:cNvPr id="12413" name="Group 167"/>
                              <wpg:cNvGrpSpPr>
                                <a:grpSpLocks/>
                              </wpg:cNvGrpSpPr>
                              <wpg:grpSpPr bwMode="auto">
                                <a:xfrm>
                                  <a:off x="3319" y="5136"/>
                                  <a:ext cx="1440" cy="720"/>
                                  <a:chOff x="4039" y="5136"/>
                                  <a:chExt cx="720" cy="720"/>
                                </a:xfrm>
                              </wpg:grpSpPr>
                              <wps:wsp>
                                <wps:cNvPr id="12414" name="Line 168"/>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15" name="Line 169"/>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16" name="Line 170"/>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417" name="Line 171"/>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18" name="Line 172"/>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19" name="Line 173"/>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F2A7FA" id="Группа 573" o:spid="_x0000_s1026" style="position:absolute;margin-left:10pt;margin-top:10.8pt;width:125.3pt;height:26.85pt;z-index:-2515978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">
                      <v:group id="Group 167"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">
                        <v:line id="Line 168"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"/>
                        <v:line id="Line 169"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"/>
                        <v:line id="Line 170"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"/>
                      </v:group>
                      <v:line id="Line 171"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"/>
                      <v:line id="Line 172"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"/>
                      <v:line id="Line 173"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">
                        <v:stroke endarrow="block"/>
                      </v:line>
                    </v:group>
                  </w:pict>
                </mc:Fallback>
              </mc:AlternateContent>
            </w:r>
            <w:r w:rsidR="00D74994" w:rsidRPr="00D82CE1">
              <w:rPr>
                <w:rFonts w:ascii="Times New Roman" w:hAnsi="Times New Roman" w:cs="Times New Roman"/>
                <w:sz w:val="24"/>
                <w:szCs w:val="24"/>
              </w:rPr>
              <w:t>0 0 1 1 1</w:t>
            </w:r>
          </w:p>
          <w:p w14:paraId="7D8A7456"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14:paraId="439E062C" w14:textId="77777777"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14:paraId="205F9470" w14:textId="77777777" w:rsidR="00284BEE" w:rsidRDefault="00284BEE" w:rsidP="00284BEE">
            <w:pPr>
              <w:spacing w:after="0" w:line="240" w:lineRule="auto"/>
              <w:jc w:val="center"/>
              <w:rPr>
                <w:rFonts w:ascii="Times New Roman" w:hAnsi="Times New Roman" w:cs="Times New Roman"/>
                <w:sz w:val="24"/>
                <w:szCs w:val="24"/>
              </w:rPr>
            </w:pPr>
          </w:p>
          <w:p w14:paraId="0DCE46FC" w14:textId="77777777"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14:paraId="3D85F129" w14:textId="77777777"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568193E6"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14:paraId="4413CEDF"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5CFD891E" w14:textId="77777777" w:rsidTr="005A7707">
        <w:trPr>
          <w:gridAfter w:val="1"/>
          <w:wAfter w:w="53" w:type="pct"/>
          <w:trHeight w:val="1616"/>
        </w:trPr>
        <w:tc>
          <w:tcPr>
            <w:tcW w:w="306" w:type="pct"/>
            <w:tcBorders>
              <w:bottom w:val="single" w:sz="4" w:space="0" w:color="auto"/>
            </w:tcBorders>
          </w:tcPr>
          <w:p w14:paraId="1F51FC60"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14:paraId="274BBA68"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2"/>
                <w:sz w:val="24"/>
                <w:szCs w:val="24"/>
              </w:rPr>
              <w:object w:dxaOrig="300" w:dyaOrig="400" w14:anchorId="433643A8">
                <v:shape id="_x0000_i1055" type="#_x0000_t75" style="width:17.75pt;height:24.3pt" o:ole="">
                  <v:imagedata r:id="rId323" o:title=""/>
                </v:shape>
                <o:OLEObject Type="Embed" ProgID="Equation.3" ShapeID="_x0000_i1055" DrawAspect="Content" ObjectID="_1795380158" r:id="rId335"/>
              </w:object>
            </w:r>
          </w:p>
          <w:p w14:paraId="1F3ADEDB"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14:paraId="30843E71"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14:paraId="5C5C4872" w14:textId="121DDB77" w:rsidR="00D74994" w:rsidRPr="00D82CE1" w:rsidRDefault="00A0500F" w:rsidP="00C05CF7">
            <w:pPr>
              <w:spacing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692032" behindDoc="0" locked="0" layoutInCell="1" allowOverlap="1" wp14:anchorId="13CE6D29" wp14:editId="128EFA1D">
                      <wp:simplePos x="0" y="0"/>
                      <wp:positionH relativeFrom="column">
                        <wp:posOffset>71755</wp:posOffset>
                      </wp:positionH>
                      <wp:positionV relativeFrom="paragraph">
                        <wp:posOffset>144145</wp:posOffset>
                      </wp:positionV>
                      <wp:extent cx="114935" cy="114935"/>
                      <wp:effectExtent l="0" t="0" r="18415" b="18415"/>
                      <wp:wrapNone/>
                      <wp:docPr id="12409" name="Группа 5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410" name="Line 76"/>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11" name="Line 77"/>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72C4B8" id="Группа 566" o:spid="_x0000_s1026" style="position:absolute;margin-left:5.65pt;margin-top:11.35pt;width:9.05pt;height:9.05pt;z-index:25169203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">
                      <o:lock v:ext="edit" aspectratio="t"/>
                      <v:line id="Line 76"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">
                        <o:lock v:ext="edit" aspectratio="t"/>
                      </v:line>
                      <v:line id="Line 77"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">
                        <o:lock v:ext="edit" aspectratio="t"/>
                      </v:line>
                    </v:group>
                  </w:pict>
                </mc:Fallback>
              </mc:AlternateContent>
            </w:r>
            <w:r w:rsidR="00D74994" w:rsidRPr="00D82CE1">
              <w:rPr>
                <w:rFonts w:ascii="Times New Roman" w:hAnsi="Times New Roman" w:cs="Times New Roman"/>
                <w:noProof/>
                <w:sz w:val="24"/>
                <w:szCs w:val="24"/>
              </w:rPr>
              <w:t>0 1 1 1 1</w:t>
            </w:r>
          </w:p>
          <w:p w14:paraId="5B541D9F" w14:textId="77777777"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14:paraId="45013F4B" w14:textId="587E828A" w:rsidR="00D74994" w:rsidRPr="00D82CE1" w:rsidRDefault="00A0500F" w:rsidP="00C05CF7">
            <w:pPr>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19680" behindDoc="1" locked="0" layoutInCell="1" allowOverlap="1" wp14:anchorId="713E6B4C" wp14:editId="7C5B5FFE">
                      <wp:simplePos x="0" y="0"/>
                      <wp:positionH relativeFrom="column">
                        <wp:posOffset>128270</wp:posOffset>
                      </wp:positionH>
                      <wp:positionV relativeFrom="paragraph">
                        <wp:posOffset>114935</wp:posOffset>
                      </wp:positionV>
                      <wp:extent cx="1591310" cy="349250"/>
                      <wp:effectExtent l="0" t="38100" r="66040" b="12700"/>
                      <wp:wrapNone/>
                      <wp:docPr id="12401" name="Группа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1310" cy="349250"/>
                                <a:chOff x="3319" y="5136"/>
                                <a:chExt cx="11521" cy="1475"/>
                              </a:xfrm>
                            </wpg:grpSpPr>
                            <wpg:grpSp>
                              <wpg:cNvPr id="12402" name="Group 175"/>
                              <wpg:cNvGrpSpPr>
                                <a:grpSpLocks/>
                              </wpg:cNvGrpSpPr>
                              <wpg:grpSpPr bwMode="auto">
                                <a:xfrm>
                                  <a:off x="3319" y="5136"/>
                                  <a:ext cx="1440" cy="720"/>
                                  <a:chOff x="4039" y="5136"/>
                                  <a:chExt cx="720" cy="720"/>
                                </a:xfrm>
                              </wpg:grpSpPr>
                              <wps:wsp>
                                <wps:cNvPr id="12403" name="Line 176"/>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04" name="Line 177"/>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05" name="Line 178"/>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406" name="Line 179"/>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07" name="Line 180"/>
                              <wps:cNvCnPr>
                                <a:cxnSpLocks noChangeShapeType="1"/>
                              </wps:cNvCnPr>
                              <wps:spPr bwMode="auto">
                                <a:xfrm>
                                  <a:off x="4039" y="6610"/>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08" name="Line 181"/>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619BE" id="Группа 563" o:spid="_x0000_s1026" style="position:absolute;margin-left:10.1pt;margin-top:9.05pt;width:125.3pt;height:27.5pt;z-index:-251596800" coordorigin="3319,5136" coordsize="115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">
                      <v:group id="Group 175"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">
                        <v:line id="Line 176"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"/>
                        <v:line id="Line 177"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"/>
                        <v:line id="Line 178"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"/>
                      </v:group>
                      <v:line id="Line 179"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"/>
                      <v:line id="Line 180" o:spid="_x0000_s1032" style="position:absolute;visibility:visible;mso-wrap-style:square" from="4039,6610" to="14839,6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"/>
                      <v:line id="Line 181"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">
                        <v:stroke endarrow="block"/>
                      </v:line>
                    </v:group>
                  </w:pict>
                </mc:Fallback>
              </mc:AlternateContent>
            </w:r>
            <w:r w:rsidR="00D74994" w:rsidRPr="00D82CE1">
              <w:rPr>
                <w:rFonts w:ascii="Times New Roman" w:hAnsi="Times New Roman" w:cs="Times New Roman"/>
                <w:sz w:val="24"/>
                <w:szCs w:val="24"/>
              </w:rPr>
              <w:t>0 0 0 1 0</w:t>
            </w:r>
          </w:p>
          <w:p w14:paraId="5BE5F49D"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Borders>
              <w:bottom w:val="single" w:sz="4" w:space="0" w:color="auto"/>
            </w:tcBorders>
          </w:tcPr>
          <w:p w14:paraId="1FE6191B" w14:textId="77777777"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14:paraId="595DF421" w14:textId="77777777"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14:paraId="046B6F3B" w14:textId="77777777"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2896EAB9"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40B78F34"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18A25596" w14:textId="77777777" w:rsidTr="005A7707">
        <w:trPr>
          <w:gridAfter w:val="1"/>
          <w:wAfter w:w="53" w:type="pct"/>
          <w:trHeight w:val="1616"/>
        </w:trPr>
        <w:tc>
          <w:tcPr>
            <w:tcW w:w="306" w:type="pct"/>
          </w:tcPr>
          <w:p w14:paraId="05822BD4"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14:paraId="6DD81504"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0"/>
                <w:sz w:val="24"/>
                <w:szCs w:val="24"/>
              </w:rPr>
              <w:object w:dxaOrig="300" w:dyaOrig="380" w14:anchorId="02A745AA">
                <v:shape id="_x0000_i1056" type="#_x0000_t75" style="width:17.75pt;height:23.4pt" o:ole="">
                  <v:imagedata r:id="rId327" o:title=""/>
                </v:shape>
                <o:OLEObject Type="Embed" ProgID="Equation.3" ShapeID="_x0000_i1056" DrawAspect="Content" ObjectID="_1795380159" r:id="rId336"/>
              </w:object>
            </w:r>
          </w:p>
          <w:p w14:paraId="15AB32B7" w14:textId="77777777"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14:paraId="63C55E7C"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14:paraId="25C6AA3E" w14:textId="485B7C9F" w:rsidR="00D74994" w:rsidRPr="00D82CE1" w:rsidRDefault="00A0500F" w:rsidP="00284BEE">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35040" behindDoc="0" locked="0" layoutInCell="1" allowOverlap="1" wp14:anchorId="66283265" wp14:editId="703F52E1">
                      <wp:simplePos x="0" y="0"/>
                      <wp:positionH relativeFrom="column">
                        <wp:posOffset>71755</wp:posOffset>
                      </wp:positionH>
                      <wp:positionV relativeFrom="paragraph">
                        <wp:posOffset>144145</wp:posOffset>
                      </wp:positionV>
                      <wp:extent cx="114935" cy="114935"/>
                      <wp:effectExtent l="0" t="0" r="18415" b="18415"/>
                      <wp:wrapNone/>
                      <wp:docPr id="12398" name="Группа 5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99" name="Line 235"/>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00" name="Line 236"/>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22FECD" id="Группа 556" o:spid="_x0000_s1026" style="position:absolute;margin-left:5.65pt;margin-top:11.35pt;width:9.05pt;height:9.05pt;z-index:25173504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">
                      <o:lock v:ext="edit" aspectratio="t"/>
                      <v:line id="Line 235"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">
                        <o:lock v:ext="edit" aspectratio="t"/>
                      </v:line>
                      <v:line id="Line 236"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">
                        <o:lock v:ext="edit" aspectratio="t"/>
                      </v:line>
                    </v:group>
                  </w:pict>
                </mc:Fallback>
              </mc:AlternateContent>
            </w:r>
            <w:r w:rsidR="00D74994" w:rsidRPr="00D82CE1">
              <w:rPr>
                <w:rFonts w:ascii="Times New Roman" w:hAnsi="Times New Roman" w:cs="Times New Roman"/>
                <w:noProof/>
                <w:sz w:val="24"/>
                <w:szCs w:val="24"/>
              </w:rPr>
              <w:t>0 0 1 0 0</w:t>
            </w:r>
          </w:p>
          <w:p w14:paraId="517DD547" w14:textId="77777777"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14:paraId="636BECF1" w14:textId="6EC18734" w:rsidR="00D74994" w:rsidRPr="00D82CE1" w:rsidRDefault="00A0500F"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36064" behindDoc="1" locked="0" layoutInCell="1" allowOverlap="1" wp14:anchorId="2F2229E8" wp14:editId="23437A8F">
                      <wp:simplePos x="0" y="0"/>
                      <wp:positionH relativeFrom="column">
                        <wp:posOffset>127000</wp:posOffset>
                      </wp:positionH>
                      <wp:positionV relativeFrom="paragraph">
                        <wp:posOffset>140335</wp:posOffset>
                      </wp:positionV>
                      <wp:extent cx="1591310" cy="340995"/>
                      <wp:effectExtent l="0" t="38100" r="66040" b="20955"/>
                      <wp:wrapNone/>
                      <wp:docPr id="12390" name="Группа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1310" cy="340995"/>
                                <a:chOff x="3319" y="5136"/>
                                <a:chExt cx="11521" cy="1441"/>
                              </a:xfrm>
                            </wpg:grpSpPr>
                            <wpg:grpSp>
                              <wpg:cNvPr id="12391" name="Group 238"/>
                              <wpg:cNvGrpSpPr>
                                <a:grpSpLocks/>
                              </wpg:cNvGrpSpPr>
                              <wpg:grpSpPr bwMode="auto">
                                <a:xfrm>
                                  <a:off x="3319" y="5136"/>
                                  <a:ext cx="1440" cy="720"/>
                                  <a:chOff x="4039" y="5136"/>
                                  <a:chExt cx="720" cy="720"/>
                                </a:xfrm>
                              </wpg:grpSpPr>
                              <wps:wsp>
                                <wps:cNvPr id="12392" name="Line 239"/>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93" name="Line 240"/>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94" name="Line 241"/>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395" name="Line 242"/>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96" name="Line 243"/>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97" name="Line 244"/>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C7C5D2" id="Группа 553" o:spid="_x0000_s1026" style="position:absolute;margin-left:10pt;margin-top:11.05pt;width:125.3pt;height:26.85pt;z-index:-25158041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">
                      <v:group id="Group 238"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">
                        <v:line id="Line 239"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"/>
                        <v:line id="Line 240"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"/>
                        <v:line id="Line 241"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"/>
                      </v:group>
                      <v:line id="Line 242"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"/>
                      <v:line id="Line 243"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"/>
                      <v:line id="Line 244"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">
                        <v:stroke endarrow="block"/>
                      </v:line>
                    </v:group>
                  </w:pict>
                </mc:Fallback>
              </mc:AlternateContent>
            </w:r>
            <w:r w:rsidR="00D74994" w:rsidRPr="00D82CE1">
              <w:rPr>
                <w:rFonts w:ascii="Times New Roman" w:hAnsi="Times New Roman" w:cs="Times New Roman"/>
                <w:sz w:val="24"/>
                <w:szCs w:val="24"/>
              </w:rPr>
              <w:t>1 0 1 1 1</w:t>
            </w:r>
          </w:p>
          <w:p w14:paraId="3E6DC5D3"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14:paraId="144AF530" w14:textId="77777777"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14:paraId="1AACFB7F" w14:textId="77777777"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14:paraId="7938EE6E" w14:textId="77777777" w:rsidR="00D74994" w:rsidRPr="00D82CE1" w:rsidRDefault="00D74994" w:rsidP="00C05CF7">
            <w:pPr>
              <w:rPr>
                <w:rFonts w:ascii="Times New Roman" w:hAnsi="Times New Roman" w:cs="Times New Roman"/>
                <w:sz w:val="24"/>
                <w:szCs w:val="24"/>
              </w:rPr>
            </w:pPr>
          </w:p>
        </w:tc>
        <w:tc>
          <w:tcPr>
            <w:tcW w:w="2189" w:type="pct"/>
          </w:tcPr>
          <w:p w14:paraId="181FF41D" w14:textId="77777777"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1CE4C3A5"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0F3252E2"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14:paraId="26BA18C9" w14:textId="77777777"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4C55A0D3"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14:paraId="0C079546"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19F65102" w14:textId="77777777"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5"/>
        <w:gridCol w:w="951"/>
        <w:gridCol w:w="1625"/>
        <w:gridCol w:w="1442"/>
        <w:gridCol w:w="3970"/>
      </w:tblGrid>
      <w:tr w:rsidR="00D74994" w:rsidRPr="001E6B83" w14:paraId="7FFC9D0C" w14:textId="77777777" w:rsidTr="00284BEE">
        <w:trPr>
          <w:trHeight w:val="70"/>
        </w:trPr>
        <w:tc>
          <w:tcPr>
            <w:tcW w:w="319" w:type="pct"/>
            <w:shd w:val="clear" w:color="auto" w:fill="auto"/>
            <w:vAlign w:val="center"/>
          </w:tcPr>
          <w:p w14:paraId="198E8482"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14:paraId="0B7E2D58"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14:paraId="029E52B4"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14:paraId="0ED76CAE"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14:paraId="797105E8"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14:paraId="7431E831" w14:textId="77777777" w:rsidTr="00284BEE">
        <w:trPr>
          <w:trHeight w:val="251"/>
        </w:trPr>
        <w:tc>
          <w:tcPr>
            <w:tcW w:w="319" w:type="pct"/>
            <w:tcBorders>
              <w:bottom w:val="single" w:sz="4" w:space="0" w:color="auto"/>
            </w:tcBorders>
          </w:tcPr>
          <w:p w14:paraId="1921DAA9"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14:paraId="42CE3E44"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r w:rsidRPr="001E6B83">
              <w:rPr>
                <w:rFonts w:ascii="Times New Roman" w:hAnsi="Times New Roman" w:cs="Times New Roman"/>
                <w:i/>
                <w:sz w:val="24"/>
                <w:szCs w:val="24"/>
                <w:vertAlign w:val="subscript"/>
              </w:rPr>
              <w:t>доп</w:t>
            </w:r>
          </w:p>
        </w:tc>
        <w:tc>
          <w:tcPr>
            <w:tcW w:w="952" w:type="pct"/>
            <w:tcBorders>
              <w:bottom w:val="single" w:sz="4" w:space="0" w:color="auto"/>
            </w:tcBorders>
          </w:tcPr>
          <w:p w14:paraId="7D378B5E"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14:paraId="56EA9F17"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14:paraId="01E61EA2"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14:paraId="247DEFB1" w14:textId="77777777" w:rsidTr="00284BEE">
        <w:trPr>
          <w:trHeight w:val="2035"/>
        </w:trPr>
        <w:tc>
          <w:tcPr>
            <w:tcW w:w="319" w:type="pct"/>
          </w:tcPr>
          <w:p w14:paraId="39A59A9C"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14:paraId="2129385A" w14:textId="77777777" w:rsidR="00D74994" w:rsidRPr="001E6B83" w:rsidRDefault="00D74994" w:rsidP="00C05CF7">
            <w:pPr>
              <w:jc w:val="center"/>
              <w:rPr>
                <w:rFonts w:ascii="Times New Roman" w:hAnsi="Times New Roman" w:cs="Times New Roman"/>
                <w:sz w:val="24"/>
                <w:szCs w:val="24"/>
              </w:rPr>
            </w:pPr>
          </w:p>
          <w:p w14:paraId="45639AD4" w14:textId="77777777" w:rsidR="00D74994" w:rsidRPr="001E6B83" w:rsidRDefault="00D74994" w:rsidP="00C05CF7">
            <w:pPr>
              <w:jc w:val="center"/>
              <w:rPr>
                <w:rFonts w:ascii="Times New Roman" w:hAnsi="Times New Roman" w:cs="Times New Roman"/>
                <w:sz w:val="24"/>
                <w:szCs w:val="24"/>
              </w:rPr>
            </w:pPr>
          </w:p>
          <w:p w14:paraId="19379175" w14:textId="77777777" w:rsidR="00D74994" w:rsidRPr="001E6B83" w:rsidRDefault="00D74994" w:rsidP="00C05CF7">
            <w:pPr>
              <w:jc w:val="center"/>
              <w:rPr>
                <w:rFonts w:ascii="Times New Roman" w:hAnsi="Times New Roman" w:cs="Times New Roman"/>
                <w:sz w:val="24"/>
                <w:szCs w:val="24"/>
              </w:rPr>
            </w:pPr>
          </w:p>
        </w:tc>
        <w:tc>
          <w:tcPr>
            <w:tcW w:w="557" w:type="pct"/>
          </w:tcPr>
          <w:p w14:paraId="03D3F23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position w:val="-12"/>
                <w:sz w:val="24"/>
                <w:szCs w:val="24"/>
              </w:rPr>
              <w:object w:dxaOrig="600" w:dyaOrig="400" w14:anchorId="4CAE7243">
                <v:shape id="_x0000_i1057" type="#_x0000_t75" style="width:36.45pt;height:24.3pt" o:ole="">
                  <v:imagedata r:id="rId337" o:title=""/>
                </v:shape>
                <o:OLEObject Type="Embed" ProgID="Equation.3" ShapeID="_x0000_i1057" DrawAspect="Content" ObjectID="_1795380160" r:id="rId338"/>
              </w:object>
            </w:r>
          </w:p>
          <w:p w14:paraId="74FF46F2" w14:textId="77777777"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r w:rsidRPr="001E6B83">
              <w:rPr>
                <w:rFonts w:ascii="Times New Roman" w:hAnsi="Times New Roman" w:cs="Times New Roman"/>
                <w:sz w:val="24"/>
                <w:szCs w:val="24"/>
                <w:vertAlign w:val="subscript"/>
              </w:rPr>
              <w:t>пр</w:t>
            </w:r>
          </w:p>
          <w:p w14:paraId="0051A981"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14:paraId="57E06971" w14:textId="689C189E" w:rsidR="00D74994" w:rsidRPr="001E6B83" w:rsidRDefault="00A0500F" w:rsidP="00284BEE">
            <w:pPr>
              <w:spacing w:before="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03296" behindDoc="0" locked="0" layoutInCell="1" allowOverlap="1" wp14:anchorId="5B624B08" wp14:editId="2FABB06D">
                      <wp:simplePos x="0" y="0"/>
                      <wp:positionH relativeFrom="column">
                        <wp:posOffset>71755</wp:posOffset>
                      </wp:positionH>
                      <wp:positionV relativeFrom="paragraph">
                        <wp:posOffset>181610</wp:posOffset>
                      </wp:positionV>
                      <wp:extent cx="114935" cy="114935"/>
                      <wp:effectExtent l="0" t="0" r="18415" b="18415"/>
                      <wp:wrapNone/>
                      <wp:docPr id="12387" name="Группа 5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88" name="Line 109"/>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89" name="Line 110"/>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134C8A" id="Группа 546" o:spid="_x0000_s1026" style="position:absolute;margin-left:5.65pt;margin-top:14.3pt;width:9.05pt;height:9.05pt;z-index:25170329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">
                      <o:lock v:ext="edit" aspectratio="t"/>
                      <v:line id="Line 109"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">
                        <o:lock v:ext="edit" aspectratio="t"/>
                      </v:line>
                      <v:line id="Line 110"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">
                        <o:lock v:ext="edit" aspectratio="t"/>
                      </v:line>
                    </v:group>
                  </w:pict>
                </mc:Fallback>
              </mc:AlternateContent>
            </w:r>
            <w:r w:rsidR="00D74994" w:rsidRPr="001E6B83">
              <w:rPr>
                <w:rFonts w:ascii="Times New Roman" w:hAnsi="Times New Roman" w:cs="Times New Roman"/>
                <w:sz w:val="24"/>
                <w:szCs w:val="24"/>
              </w:rPr>
              <w:t>1 0 1 1 1</w:t>
            </w:r>
          </w:p>
          <w:p w14:paraId="5739FB01" w14:textId="77777777"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14:paraId="665F2D41" w14:textId="77777777"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14:paraId="6C57F2EC" w14:textId="35B17C29" w:rsidR="00D74994" w:rsidRPr="001E6B83" w:rsidRDefault="00A0500F" w:rsidP="001E6B83">
            <w:pPr>
              <w:spacing w:after="0"/>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28896" behindDoc="0" locked="0" layoutInCell="1" allowOverlap="1" wp14:anchorId="64E551D0" wp14:editId="25E74E3F">
                      <wp:simplePos x="0" y="0"/>
                      <wp:positionH relativeFrom="column">
                        <wp:posOffset>151765</wp:posOffset>
                      </wp:positionH>
                      <wp:positionV relativeFrom="paragraph">
                        <wp:posOffset>106680</wp:posOffset>
                      </wp:positionV>
                      <wp:extent cx="1597025" cy="318770"/>
                      <wp:effectExtent l="0" t="0" r="79375" b="5080"/>
                      <wp:wrapNone/>
                      <wp:docPr id="12383" name="Группа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7025" cy="318770"/>
                                <a:chOff x="4091" y="7199"/>
                                <a:chExt cx="3600" cy="540"/>
                              </a:xfrm>
                            </wpg:grpSpPr>
                            <wps:wsp>
                              <wps:cNvPr id="12384" name="Freeform 211"/>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5" name="Freeform 212"/>
                              <wps:cNvSpPr>
                                <a:spLocks/>
                              </wps:cNvSpPr>
                              <wps:spPr bwMode="auto">
                                <a:xfrm>
                                  <a:off x="4271" y="7379"/>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6" name="Text Box 213"/>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0F49" w14:textId="77777777" w:rsidR="00B152BD" w:rsidRPr="008554EC" w:rsidRDefault="00B152BD" w:rsidP="00D74994"/>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551D0" id="Группа 543" o:spid="_x0000_s1734" style="position:absolute;margin-left:11.95pt;margin-top:8.4pt;width:125.75pt;height:25.1pt;z-index:251728896;mso-position-horizontal-relative:text;mso-position-vertical-relative:text"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">
                      <v:shape id="Freeform 211" o:spid="_x0000_s1735"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" path="m,l,180r360,l360,e" filled="f">
                        <v:path arrowok="t" o:connecttype="custom" o:connectlocs="0,0;0,180;360,180;360,0" o:connectangles="0,0,0,0"/>
                      </v:shape>
                      <v:shape id="Freeform 212" o:spid="_x0000_s1736" style="position:absolute;left:4271;top:7379;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" path="m,l,180r3420,l3420,e" filled="f">
                        <v:stroke endarrow="block"/>
                        <v:path arrowok="t" o:connecttype="custom" o:connectlocs="0,0;0,360;3420,360;3420,0" o:connectangles="0,0,0,0"/>
                      </v:shape>
                      <v:shape id="Text Box 213" o:spid="_x0000_s1737"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" filled="f" stroked="f">
                        <v:textbox inset="0,0,0,0">
                          <w:txbxContent>
                            <w:p w14:paraId="7B130F49" w14:textId="77777777" w:rsidR="00B152BD" w:rsidRPr="008554EC" w:rsidRDefault="00B152BD" w:rsidP="00D74994"/>
                          </w:txbxContent>
                        </v:textbox>
                      </v:shape>
                    </v:group>
                  </w:pict>
                </mc:Fallback>
              </mc:AlternateConten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14:paraId="050F3F8C"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14:paraId="3505A26B" w14:textId="77777777"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14:paraId="3434C46E" w14:textId="77777777" w:rsidR="00D74994" w:rsidRPr="001E6B83" w:rsidRDefault="00D74994" w:rsidP="00C05CF7">
            <w:pPr>
              <w:jc w:val="center"/>
              <w:rPr>
                <w:rFonts w:ascii="Times New Roman" w:hAnsi="Times New Roman" w:cs="Times New Roman"/>
                <w:sz w:val="24"/>
                <w:szCs w:val="24"/>
              </w:rPr>
            </w:pPr>
          </w:p>
          <w:p w14:paraId="67607677" w14:textId="77777777"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14:paraId="7AADB082" w14:textId="77777777"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14:paraId="74596009"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23C6405E" w14:textId="77777777"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14:paraId="07A01CCF" w14:textId="77777777"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14:paraId="5DED7402" w14:textId="77777777" w:rsidTr="00284BEE">
        <w:trPr>
          <w:trHeight w:val="1598"/>
        </w:trPr>
        <w:tc>
          <w:tcPr>
            <w:tcW w:w="319" w:type="pct"/>
          </w:tcPr>
          <w:p w14:paraId="0E611F83"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14:paraId="3F029FA2"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279" w:dyaOrig="380" w14:anchorId="4C808595">
                <v:shape id="_x0000_i1058" type="#_x0000_t75" style="width:16.85pt;height:23.4pt" o:ole="">
                  <v:imagedata r:id="rId339" o:title=""/>
                </v:shape>
                <o:OLEObject Type="Embed" ProgID="Equation.3" ShapeID="_x0000_i1058" DrawAspect="Content" ObjectID="_1795380161" r:id="rId340"/>
              </w:object>
            </w:r>
          </w:p>
          <w:p w14:paraId="62B2E8C9"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14:paraId="0499462F" w14:textId="77777777"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14:paraId="0726206A" w14:textId="3288BF40" w:rsidR="00D74994" w:rsidRPr="001E6B83" w:rsidRDefault="00A0500F"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26848" behindDoc="0" locked="0" layoutInCell="1" allowOverlap="1" wp14:anchorId="799189FB" wp14:editId="70F64382">
                      <wp:simplePos x="0" y="0"/>
                      <wp:positionH relativeFrom="column">
                        <wp:posOffset>71755</wp:posOffset>
                      </wp:positionH>
                      <wp:positionV relativeFrom="paragraph">
                        <wp:posOffset>144145</wp:posOffset>
                      </wp:positionV>
                      <wp:extent cx="114935" cy="114935"/>
                      <wp:effectExtent l="0" t="0" r="18415" b="18415"/>
                      <wp:wrapNone/>
                      <wp:docPr id="12380" name="Группа 5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81" name="Line 204"/>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82" name="Line 205"/>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D8E978" id="Группа 539" o:spid="_x0000_s1026" style="position:absolute;margin-left:5.65pt;margin-top:11.35pt;width:9.05pt;height:9.05pt;z-index:251726848"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">
                      <o:lock v:ext="edit" aspectratio="t"/>
                      <v:line id="Line 204"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">
                        <o:lock v:ext="edit" aspectratio="t"/>
                      </v:line>
                      <v:line id="Line 205"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">
                        <o:lock v:ext="edit" aspectratio="t"/>
                      </v:line>
                    </v:group>
                  </w:pict>
                </mc:Fallback>
              </mc:AlternateContent>
            </w:r>
            <w:r w:rsidR="00D74994" w:rsidRPr="001E6B83">
              <w:rPr>
                <w:rFonts w:ascii="Times New Roman" w:hAnsi="Times New Roman" w:cs="Times New Roman"/>
                <w:noProof/>
                <w:sz w:val="24"/>
                <w:szCs w:val="24"/>
              </w:rPr>
              <w:t>0 1 0 0 0</w:t>
            </w:r>
          </w:p>
          <w:p w14:paraId="5CB643D8"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14:paraId="57559E4B" w14:textId="4441B60E" w:rsidR="00D74994" w:rsidRPr="001E6B83" w:rsidRDefault="00A0500F" w:rsidP="00BC1B76">
            <w:pPr>
              <w:spacing w:after="0" w:line="400" w:lineRule="exact"/>
              <w:ind w:left="397" w:hanging="397"/>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27872" behindDoc="0" locked="0" layoutInCell="1" allowOverlap="1" wp14:anchorId="5F674EC1" wp14:editId="354C1EAD">
                      <wp:simplePos x="0" y="0"/>
                      <wp:positionH relativeFrom="column">
                        <wp:posOffset>183515</wp:posOffset>
                      </wp:positionH>
                      <wp:positionV relativeFrom="paragraph">
                        <wp:posOffset>177800</wp:posOffset>
                      </wp:positionV>
                      <wp:extent cx="1541145" cy="300355"/>
                      <wp:effectExtent l="0" t="0" r="78105" b="4445"/>
                      <wp:wrapNone/>
                      <wp:docPr id="12376" name="Группа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1145" cy="300355"/>
                                <a:chOff x="4091" y="7199"/>
                                <a:chExt cx="3600" cy="588"/>
                              </a:xfrm>
                            </wpg:grpSpPr>
                            <wps:wsp>
                              <wps:cNvPr id="12377" name="Freeform 207"/>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8" name="Freeform 208"/>
                              <wps:cNvSpPr>
                                <a:spLocks/>
                              </wps:cNvSpPr>
                              <wps:spPr bwMode="auto">
                                <a:xfrm>
                                  <a:off x="4271" y="7427"/>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9" name="Text Box 209"/>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07DD0" w14:textId="77777777" w:rsidR="00B152BD" w:rsidRPr="008554EC" w:rsidRDefault="00B152BD" w:rsidP="00D74994">
                                    <w:pPr>
                                      <w:spacing w:line="240" w:lineRule="exact"/>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674EC1" id="Группа 536" o:spid="_x0000_s1738" style="position:absolute;left:0;text-align:left;margin-left:14.45pt;margin-top:14pt;width:121.35pt;height:23.65pt;z-index:251727872;mso-position-horizontal-relative:text;mso-position-vertical-relative:text" coordorigin="4091,7199" coordsize="360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">
                      <v:shape id="Freeform 207" o:spid="_x0000_s1739"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" path="m,l,180r360,l360,e" filled="f">
                        <v:path arrowok="t" o:connecttype="custom" o:connectlocs="0,0;0,180;360,180;360,0" o:connectangles="0,0,0,0"/>
                      </v:shape>
                      <v:shape id="Freeform 208" o:spid="_x0000_s1740" style="position:absolute;left:4271;top:7427;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" path="m,l,180r3420,l3420,e" filled="f">
                        <v:stroke endarrow="block"/>
                        <v:path arrowok="t" o:connecttype="custom" o:connectlocs="0,0;0,360;3420,360;3420,0" o:connectangles="0,0,0,0"/>
                      </v:shape>
                      <v:shape id="Text Box 209" o:spid="_x0000_s1741"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" filled="f" stroked="f">
                        <v:textbox inset="0,0,0,0">
                          <w:txbxContent>
                            <w:p w14:paraId="65E07DD0" w14:textId="77777777" w:rsidR="00B152BD" w:rsidRPr="008554EC" w:rsidRDefault="00B152BD" w:rsidP="00D74994">
                              <w:pPr>
                                <w:spacing w:line="240" w:lineRule="exact"/>
                              </w:pPr>
                            </w:p>
                          </w:txbxContent>
                        </v:textbox>
                      </v:shape>
                    </v:group>
                  </w:pict>
                </mc:Fallback>
              </mc:AlternateConten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
        </w:tc>
        <w:tc>
          <w:tcPr>
            <w:tcW w:w="845" w:type="pct"/>
          </w:tcPr>
          <w:p w14:paraId="0AA68182" w14:textId="77777777"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14:paraId="30C31F09" w14:textId="77777777" w:rsidR="00BC1B76" w:rsidRDefault="00BC1B76" w:rsidP="00BC1B76">
            <w:pPr>
              <w:spacing w:before="240" w:after="0" w:line="240" w:lineRule="auto"/>
              <w:jc w:val="center"/>
              <w:rPr>
                <w:rFonts w:ascii="Times New Roman" w:hAnsi="Times New Roman" w:cs="Times New Roman"/>
                <w:sz w:val="24"/>
                <w:szCs w:val="24"/>
              </w:rPr>
            </w:pPr>
          </w:p>
          <w:p w14:paraId="488A68B2" w14:textId="77777777"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14:paraId="00DF58FF" w14:textId="77777777"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1365EA6F"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47DF55DA"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6F214246" w14:textId="77777777" w:rsidTr="00284BEE">
        <w:trPr>
          <w:trHeight w:val="1617"/>
        </w:trPr>
        <w:tc>
          <w:tcPr>
            <w:tcW w:w="319" w:type="pct"/>
          </w:tcPr>
          <w:p w14:paraId="798850C8"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14:paraId="7D90039C"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300" w:dyaOrig="380" w14:anchorId="19452399">
                <v:shape id="_x0000_i1059" type="#_x0000_t75" style="width:17.75pt;height:23.4pt" o:ole="">
                  <v:imagedata r:id="rId341" o:title=""/>
                </v:shape>
                <o:OLEObject Type="Embed" ProgID="Equation.3" ShapeID="_x0000_i1059" DrawAspect="Content" ObjectID="_1795380162" r:id="rId342"/>
              </w:object>
            </w:r>
          </w:p>
          <w:p w14:paraId="18E77AB9"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14:paraId="035BD936"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14:paraId="75A8A376" w14:textId="73740924" w:rsidR="00D74994" w:rsidRPr="001E6B83" w:rsidRDefault="00A0500F" w:rsidP="00BC1B76">
            <w:pPr>
              <w:spacing w:before="120"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23776" behindDoc="0" locked="0" layoutInCell="1" allowOverlap="1" wp14:anchorId="0C736420" wp14:editId="37E5517D">
                      <wp:simplePos x="0" y="0"/>
                      <wp:positionH relativeFrom="column">
                        <wp:posOffset>71755</wp:posOffset>
                      </wp:positionH>
                      <wp:positionV relativeFrom="paragraph">
                        <wp:posOffset>144145</wp:posOffset>
                      </wp:positionV>
                      <wp:extent cx="114935" cy="114935"/>
                      <wp:effectExtent l="0" t="0" r="18415" b="18415"/>
                      <wp:wrapNone/>
                      <wp:docPr id="12373" name="Группа 5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74" name="Line 194"/>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75" name="Line 195"/>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F3FF88" id="Группа 532" o:spid="_x0000_s1026" style="position:absolute;margin-left:5.65pt;margin-top:11.35pt;width:9.05pt;height:9.05pt;z-index:25172377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">
                      <o:lock v:ext="edit" aspectratio="t"/>
                      <v:line id="Line 194"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">
                        <o:lock v:ext="edit" aspectratio="t"/>
                      </v:line>
                      <v:line id="Line 195"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">
                        <o:lock v:ext="edit" aspectratio="t"/>
                      </v:line>
                    </v:group>
                  </w:pict>
                </mc:Fallback>
              </mc:AlternateConten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6193E492" w14:textId="77777777"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01B494E0" w14:textId="318D3C6F" w:rsidR="00D74994" w:rsidRPr="001E6B83" w:rsidRDefault="00A0500F" w:rsidP="00BC1B7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22752" behindDoc="0" locked="0" layoutInCell="1" allowOverlap="1" wp14:anchorId="41D4D44D" wp14:editId="186D3B6B">
                      <wp:simplePos x="0" y="0"/>
                      <wp:positionH relativeFrom="column">
                        <wp:posOffset>205105</wp:posOffset>
                      </wp:positionH>
                      <wp:positionV relativeFrom="paragraph">
                        <wp:posOffset>114935</wp:posOffset>
                      </wp:positionV>
                      <wp:extent cx="1516380" cy="299720"/>
                      <wp:effectExtent l="0" t="0" r="83820" b="5080"/>
                      <wp:wrapNone/>
                      <wp:docPr id="12369" name="Группа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6380" cy="299720"/>
                                <a:chOff x="4091" y="7199"/>
                                <a:chExt cx="3600" cy="540"/>
                              </a:xfrm>
                            </wpg:grpSpPr>
                            <wps:wsp>
                              <wps:cNvPr id="12370" name="Freeform 190"/>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1" name="Freeform 191"/>
                              <wps:cNvSpPr>
                                <a:spLocks/>
                              </wps:cNvSpPr>
                              <wps:spPr bwMode="auto">
                                <a:xfrm>
                                  <a:off x="4271" y="7379"/>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2" name="Text Box 192"/>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92699" w14:textId="77777777" w:rsidR="00B152BD" w:rsidRPr="008554EC" w:rsidRDefault="00B152BD" w:rsidP="00D74994"/>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D4D44D" id="Группа 529" o:spid="_x0000_s1742" style="position:absolute;left:0;text-align:left;margin-left:16.15pt;margin-top:9.05pt;width:119.4pt;height:23.6pt;z-index:251722752;mso-position-horizontal-relative:text;mso-position-vertical-relative:text"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">
                      <v:shape id="Freeform 190" o:spid="_x0000_s1743"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" path="m,l,180r360,l360,e" filled="f">
                        <v:path arrowok="t" o:connecttype="custom" o:connectlocs="0,0;0,180;360,180;360,0" o:connectangles="0,0,0,0"/>
                      </v:shape>
                      <v:shape id="Freeform 191" o:spid="_x0000_s1744" style="position:absolute;left:4271;top:7379;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" path="m,l,180r3420,l3420,e" filled="f">
                        <v:stroke endarrow="block"/>
                        <v:path arrowok="t" o:connecttype="custom" o:connectlocs="0,0;0,360;3420,360;3420,0" o:connectangles="0,0,0,0"/>
                      </v:shape>
                      <v:shape id="Text Box 192" o:spid="_x0000_s1745"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" filled="f" stroked="f">
                        <v:textbox inset="0,0,0,0">
                          <w:txbxContent>
                            <w:p w14:paraId="03992699" w14:textId="77777777" w:rsidR="00B152BD" w:rsidRPr="008554EC" w:rsidRDefault="00B152BD" w:rsidP="00D74994"/>
                          </w:txbxContent>
                        </v:textbox>
                      </v:shape>
                    </v:group>
                  </w:pict>
                </mc:Fallback>
              </mc:AlternateConten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07C01511" w14:textId="77777777"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14:paraId="6EF4EFC9" w14:textId="77777777"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14:paraId="459FF536" w14:textId="77777777" w:rsidR="00BC1B76" w:rsidRDefault="00BC1B76" w:rsidP="005A7707">
            <w:pPr>
              <w:spacing w:before="120" w:line="120" w:lineRule="exact"/>
              <w:jc w:val="center"/>
              <w:rPr>
                <w:rFonts w:ascii="Times New Roman" w:hAnsi="Times New Roman" w:cs="Times New Roman"/>
                <w:sz w:val="24"/>
                <w:szCs w:val="24"/>
                <w:lang w:val="en-US"/>
              </w:rPr>
            </w:pPr>
          </w:p>
          <w:p w14:paraId="248EE545" w14:textId="77777777"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14:paraId="18FE5AF1"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70F37EFA"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485B3C3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050C79C6" w14:textId="77777777" w:rsidTr="00284BEE">
        <w:trPr>
          <w:trHeight w:val="1617"/>
        </w:trPr>
        <w:tc>
          <w:tcPr>
            <w:tcW w:w="319" w:type="pct"/>
          </w:tcPr>
          <w:p w14:paraId="69F857C9"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4</w:t>
            </w:r>
          </w:p>
        </w:tc>
        <w:tc>
          <w:tcPr>
            <w:tcW w:w="557" w:type="pct"/>
          </w:tcPr>
          <w:p w14:paraId="774CAAA2" w14:textId="77777777" w:rsidR="00D74994" w:rsidRPr="001E6B83" w:rsidRDefault="00D74994" w:rsidP="00BC1B76">
            <w:pPr>
              <w:spacing w:after="0"/>
              <w:jc w:val="center"/>
              <w:rPr>
                <w:rFonts w:ascii="Times New Roman" w:hAnsi="Times New Roman" w:cs="Times New Roman"/>
                <w:sz w:val="24"/>
                <w:szCs w:val="24"/>
                <w:lang w:val="en-US"/>
              </w:rPr>
            </w:pPr>
            <w:r w:rsidRPr="001E6B83">
              <w:rPr>
                <w:rFonts w:ascii="Times New Roman" w:hAnsi="Times New Roman" w:cs="Times New Roman"/>
                <w:position w:val="-12"/>
                <w:sz w:val="24"/>
                <w:szCs w:val="24"/>
              </w:rPr>
              <w:object w:dxaOrig="300" w:dyaOrig="400" w14:anchorId="1CE15C0D">
                <v:shape id="_x0000_i1060" type="#_x0000_t75" style="width:17.75pt;height:24.3pt" o:ole="">
                  <v:imagedata r:id="rId343" o:title=""/>
                </v:shape>
                <o:OLEObject Type="Embed" ProgID="Equation.3" ShapeID="_x0000_i1060" DrawAspect="Content" ObjectID="_1795380163" r:id="rId344"/>
              </w:object>
            </w:r>
          </w:p>
          <w:p w14:paraId="533B0947"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14:paraId="1ADFCF86"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14:paraId="1728FC48" w14:textId="68216304" w:rsidR="00D74994" w:rsidRPr="001E6B83" w:rsidRDefault="00A0500F" w:rsidP="00BC1B76">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20704" behindDoc="0" locked="0" layoutInCell="1" allowOverlap="1" wp14:anchorId="0C951C8B" wp14:editId="43A33B29">
                      <wp:simplePos x="0" y="0"/>
                      <wp:positionH relativeFrom="column">
                        <wp:posOffset>71755</wp:posOffset>
                      </wp:positionH>
                      <wp:positionV relativeFrom="paragraph">
                        <wp:posOffset>144145</wp:posOffset>
                      </wp:positionV>
                      <wp:extent cx="114935" cy="114935"/>
                      <wp:effectExtent l="0" t="0" r="18415" b="18415"/>
                      <wp:wrapNone/>
                      <wp:docPr id="12366" name="Группа 5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67" name="Line 183"/>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68" name="Line 184"/>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61D64C" id="Группа 525" o:spid="_x0000_s1026" style="position:absolute;margin-left:5.65pt;margin-top:11.35pt;width:9.05pt;height:9.05pt;z-index:25172070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">
                      <o:lock v:ext="edit" aspectratio="t"/>
                      <v:line id="Line 183"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">
                        <o:lock v:ext="edit" aspectratio="t"/>
                      </v:line>
                      <v:line id="Line 184"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">
                        <o:lock v:ext="edit" aspectratio="t"/>
                      </v:line>
                    </v:group>
                  </w:pict>
                </mc:Fallback>
              </mc:AlternateConten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14:paraId="1A631D44"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14:paraId="67667BA3" w14:textId="4363DE3F" w:rsidR="00D74994" w:rsidRPr="001E6B83" w:rsidRDefault="00A0500F"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21728" behindDoc="0" locked="0" layoutInCell="1" allowOverlap="1" wp14:anchorId="4F74AE5A" wp14:editId="312068DE">
                      <wp:simplePos x="0" y="0"/>
                      <wp:positionH relativeFrom="column">
                        <wp:posOffset>205105</wp:posOffset>
                      </wp:positionH>
                      <wp:positionV relativeFrom="paragraph">
                        <wp:posOffset>110490</wp:posOffset>
                      </wp:positionV>
                      <wp:extent cx="1516380" cy="299720"/>
                      <wp:effectExtent l="0" t="0" r="83820" b="5080"/>
                      <wp:wrapNone/>
                      <wp:docPr id="12362" name="Группа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6380" cy="299720"/>
                                <a:chOff x="4091" y="7199"/>
                                <a:chExt cx="3600" cy="540"/>
                              </a:xfrm>
                            </wpg:grpSpPr>
                            <wps:wsp>
                              <wps:cNvPr id="12363" name="Freeform 186"/>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4" name="Freeform 187"/>
                              <wps:cNvSpPr>
                                <a:spLocks/>
                              </wps:cNvSpPr>
                              <wps:spPr bwMode="auto">
                                <a:xfrm>
                                  <a:off x="4271" y="7379"/>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5" name="Text Box 188"/>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43784" w14:textId="77777777" w:rsidR="00B152BD" w:rsidRPr="008554EC" w:rsidRDefault="00B152BD" w:rsidP="00BC1B76">
                                    <w:pPr>
                                      <w:spacing w:after="12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74AE5A" id="Группа 522" o:spid="_x0000_s1746" style="position:absolute;left:0;text-align:left;margin-left:16.15pt;margin-top:8.7pt;width:119.4pt;height:23.6pt;z-index:251721728;mso-position-horizontal-relative:text;mso-position-vertical-relative:text"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">
                      <v:shape id="Freeform 186" o:spid="_x0000_s1747"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" path="m,l,180r360,l360,e" filled="f">
                        <v:path arrowok="t" o:connecttype="custom" o:connectlocs="0,0;0,180;360,180;360,0" o:connectangles="0,0,0,0"/>
                      </v:shape>
                      <v:shape id="Freeform 187" o:spid="_x0000_s1748" style="position:absolute;left:4271;top:7379;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" path="m,l,180r3420,l3420,e" filled="f">
                        <v:stroke endarrow="block"/>
                        <v:path arrowok="t" o:connecttype="custom" o:connectlocs="0,0;0,360;3420,360;3420,0" o:connectangles="0,0,0,0"/>
                      </v:shape>
                      <v:shape id="Text Box 188" o:spid="_x0000_s1749"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" filled="f" stroked="f">
                        <v:textbox inset="0,0,0,0">
                          <w:txbxContent>
                            <w:p w14:paraId="7D843784" w14:textId="77777777" w:rsidR="00B152BD" w:rsidRPr="008554EC" w:rsidRDefault="00B152BD" w:rsidP="00BC1B76">
                              <w:pPr>
                                <w:spacing w:after="120"/>
                              </w:pPr>
                            </w:p>
                          </w:txbxContent>
                        </v:textbox>
                      </v:shape>
                    </v:group>
                  </w:pict>
                </mc:Fallback>
              </mc:AlternateConten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14:paraId="61A2166C" w14:textId="77777777"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14:paraId="224310E4" w14:textId="77777777"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14:paraId="01EBC4A3" w14:textId="77777777" w:rsidR="00BC1B76" w:rsidRDefault="00BC1B76" w:rsidP="00BC1B76">
            <w:pPr>
              <w:spacing w:before="120" w:after="0" w:line="240" w:lineRule="auto"/>
              <w:jc w:val="center"/>
              <w:rPr>
                <w:rFonts w:ascii="Times New Roman" w:hAnsi="Times New Roman" w:cs="Times New Roman"/>
                <w:sz w:val="24"/>
                <w:szCs w:val="24"/>
                <w:lang w:val="en-US"/>
              </w:rPr>
            </w:pPr>
          </w:p>
          <w:p w14:paraId="4CE35178" w14:textId="77777777"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14:paraId="47B94189"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2914068D"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004C2AA4"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2176C201" w14:textId="77777777" w:rsidTr="00DD7A00">
        <w:trPr>
          <w:trHeight w:val="1471"/>
        </w:trPr>
        <w:tc>
          <w:tcPr>
            <w:tcW w:w="319" w:type="pct"/>
          </w:tcPr>
          <w:p w14:paraId="4AA84A24"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14:paraId="35312B8B"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position w:val="-10"/>
                <w:sz w:val="24"/>
                <w:szCs w:val="24"/>
              </w:rPr>
              <w:object w:dxaOrig="300" w:dyaOrig="380" w14:anchorId="4A5192D4">
                <v:shape id="_x0000_i1061" type="#_x0000_t75" style="width:17.75pt;height:23.4pt" o:ole="">
                  <v:imagedata r:id="rId345" o:title=""/>
                </v:shape>
                <o:OLEObject Type="Embed" ProgID="Equation.3" ShapeID="_x0000_i1061" DrawAspect="Content" ObjectID="_1795380164" r:id="rId346"/>
              </w:object>
            </w:r>
          </w:p>
          <w:p w14:paraId="3A604CBD"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14:paraId="1B6CAEF4" w14:textId="77777777"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14:paraId="33807446" w14:textId="0E7F99A0" w:rsidR="00D74994" w:rsidRPr="001E6B83" w:rsidRDefault="00A0500F" w:rsidP="00DD7A00">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25824" behindDoc="0" locked="0" layoutInCell="1" allowOverlap="1" wp14:anchorId="367AAA94" wp14:editId="1D02C656">
                      <wp:simplePos x="0" y="0"/>
                      <wp:positionH relativeFrom="column">
                        <wp:posOffset>71755</wp:posOffset>
                      </wp:positionH>
                      <wp:positionV relativeFrom="paragraph">
                        <wp:posOffset>144145</wp:posOffset>
                      </wp:positionV>
                      <wp:extent cx="114935" cy="114935"/>
                      <wp:effectExtent l="0" t="0" r="18415" b="18415"/>
                      <wp:wrapNone/>
                      <wp:docPr id="12359" name="Группа 5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60" name="Line 201"/>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61" name="Line 202"/>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35CE35" id="Группа 518" o:spid="_x0000_s1026" style="position:absolute;margin-left:5.65pt;margin-top:11.35pt;width:9.05pt;height:9.05pt;z-index:25172582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">
                      <o:lock v:ext="edit" aspectratio="t"/>
                      <v:line id="Line 201"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">
                        <o:lock v:ext="edit" aspectratio="t"/>
                      </v:line>
                      <v:line id="Line 202"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">
                        <o:lock v:ext="edit" aspectratio="t"/>
                      </v:line>
                    </v:group>
                  </w:pict>
                </mc:Fallback>
              </mc:AlternateConten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61F96CA8" w14:textId="77777777"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38CA50F5" w14:textId="43102996" w:rsidR="00D74994" w:rsidRPr="001E6B83" w:rsidRDefault="00A0500F" w:rsidP="00DD7A00">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24800" behindDoc="0" locked="0" layoutInCell="1" allowOverlap="1" wp14:anchorId="1AEEC842" wp14:editId="3CF5F6F7">
                      <wp:simplePos x="0" y="0"/>
                      <wp:positionH relativeFrom="column">
                        <wp:posOffset>220980</wp:posOffset>
                      </wp:positionH>
                      <wp:positionV relativeFrom="paragraph">
                        <wp:posOffset>106680</wp:posOffset>
                      </wp:positionV>
                      <wp:extent cx="1516380" cy="299720"/>
                      <wp:effectExtent l="0" t="0" r="83820" b="5080"/>
                      <wp:wrapNone/>
                      <wp:docPr id="12355" name="Группа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6380" cy="299720"/>
                                <a:chOff x="4091" y="7199"/>
                                <a:chExt cx="3600" cy="540"/>
                              </a:xfrm>
                            </wpg:grpSpPr>
                            <wps:wsp>
                              <wps:cNvPr id="12356" name="Freeform 197"/>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7" name="Freeform 198"/>
                              <wps:cNvSpPr>
                                <a:spLocks/>
                              </wps:cNvSpPr>
                              <wps:spPr bwMode="auto">
                                <a:xfrm>
                                  <a:off x="4271" y="7379"/>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8" name="Text Box 199"/>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B208F" w14:textId="77777777" w:rsidR="00B152BD" w:rsidRPr="00681752" w:rsidRDefault="00B152BD" w:rsidP="00D74994">
                                    <w:pPr>
                                      <w:jc w:val="center"/>
                                      <w:rPr>
                                        <w:lang w:val="en-US"/>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EEC842" id="Группа 515" o:spid="_x0000_s1750" style="position:absolute;left:0;text-align:left;margin-left:17.4pt;margin-top:8.4pt;width:119.4pt;height:23.6pt;z-index:251724800;mso-position-horizontal-relative:text;mso-position-vertical-relative:text"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">
                      <v:shape id="Freeform 197" o:spid="_x0000_s1751"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" path="m,l,180r360,l360,e" filled="f">
                        <v:path arrowok="t" o:connecttype="custom" o:connectlocs="0,0;0,180;360,180;360,0" o:connectangles="0,0,0,0"/>
                      </v:shape>
                      <v:shape id="Freeform 198" o:spid="_x0000_s1752" style="position:absolute;left:4271;top:7379;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" path="m,l,180r3420,l3420,e" filled="f">
                        <v:stroke endarrow="block"/>
                        <v:path arrowok="t" o:connecttype="custom" o:connectlocs="0,0;0,360;3420,360;3420,0" o:connectangles="0,0,0,0"/>
                      </v:shape>
                      <v:shape id="Text Box 199" o:spid="_x0000_s1753"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" filled="f" stroked="f">
                        <v:textbox inset="0,0,0,0">
                          <w:txbxContent>
                            <w:p w14:paraId="06AB208F" w14:textId="77777777" w:rsidR="00B152BD" w:rsidRPr="00681752" w:rsidRDefault="00B152BD" w:rsidP="00D74994">
                              <w:pPr>
                                <w:jc w:val="center"/>
                                <w:rPr>
                                  <w:lang w:val="en-US"/>
                                </w:rPr>
                              </w:pPr>
                            </w:p>
                          </w:txbxContent>
                        </v:textbox>
                      </v:shape>
                    </v:group>
                  </w:pict>
                </mc:Fallback>
              </mc:AlternateConten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44909E5F" w14:textId="77777777"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14:paraId="7B187468" w14:textId="77777777"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14:paraId="7436A813" w14:textId="77777777"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14:paraId="6FDAC920"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3762C3F1"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6303BD01"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2A3FC7E2" w14:textId="77777777" w:rsidTr="00284BEE">
        <w:trPr>
          <w:trHeight w:val="879"/>
        </w:trPr>
        <w:tc>
          <w:tcPr>
            <w:tcW w:w="319" w:type="pct"/>
          </w:tcPr>
          <w:p w14:paraId="63FD76C1"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14:paraId="0DC1B484" w14:textId="77777777"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14:paraId="5B36DCBB" w14:textId="77777777"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14:paraId="62BED549" w14:textId="77777777"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14:paraId="4E094C2D" w14:textId="77777777"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14:paraId="55BC4173" w14:textId="77777777"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14:paraId="3227B038" w14:textId="77777777" w:rsidR="00D74994" w:rsidRPr="001E6B83" w:rsidRDefault="00D74994" w:rsidP="00DD7A00">
            <w:pPr>
              <w:spacing w:after="240"/>
              <w:jc w:val="center"/>
              <w:rPr>
                <w:rFonts w:ascii="Times New Roman" w:hAnsi="Times New Roman" w:cs="Times New Roman"/>
                <w:sz w:val="24"/>
                <w:szCs w:val="24"/>
              </w:rPr>
            </w:pPr>
          </w:p>
          <w:p w14:paraId="37A02D36" w14:textId="77777777"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14:paraId="16F3346E" w14:textId="77777777"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14:paraId="0B2F2233" w14:textId="77777777"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14:paraId="6BE3FC45" w14:textId="77777777" w:rsidR="00D74994" w:rsidRPr="00DD7A00" w:rsidRDefault="00D74994" w:rsidP="00D74994">
      <w:pPr>
        <w:ind w:right="1024" w:firstLine="540"/>
        <w:jc w:val="both"/>
        <w:rPr>
          <w:sz w:val="16"/>
          <w:szCs w:val="16"/>
        </w:rPr>
      </w:pPr>
    </w:p>
    <w:p w14:paraId="2451D4BC" w14:textId="77777777"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14:paraId="725AF8E6" w14:textId="77777777"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14:paraId="270B9022" w14:textId="77777777"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доп</w:t>
      </w:r>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14:paraId="01A53682" w14:textId="77777777" w:rsidR="00D74994" w:rsidRPr="00DD7A00" w:rsidRDefault="00D74994" w:rsidP="00DD7A00">
      <w:pPr>
        <w:spacing w:after="0"/>
        <w:ind w:right="1024" w:firstLine="540"/>
        <w:rPr>
          <w:rStyle w:val="24"/>
          <w:rFonts w:ascii="Times New Roman" w:hAnsi="Times New Roman" w:cs="Times New Roman"/>
          <w:i/>
          <w:sz w:val="28"/>
          <w:szCs w:val="28"/>
        </w:rPr>
      </w:pPr>
    </w:p>
    <w:p w14:paraId="3A28B7A6" w14:textId="77777777"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14:paraId="471A2B67" w14:textId="77777777"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14:paraId="51FFFA64" w14:textId="77777777"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14:paraId="64359E5A"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14:paraId="7808BC3B"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14:paraId="022A25F6" w14:textId="77777777"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14:paraId="25FF1208" w14:textId="77777777"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4"/>
        <w:gridCol w:w="1085"/>
        <w:gridCol w:w="1626"/>
        <w:gridCol w:w="1444"/>
        <w:gridCol w:w="3967"/>
      </w:tblGrid>
      <w:tr w:rsidR="00D74994" w:rsidRPr="005A7707" w14:paraId="74D61E0E" w14:textId="77777777" w:rsidTr="00C05CF7">
        <w:trPr>
          <w:trHeight w:val="70"/>
        </w:trPr>
        <w:tc>
          <w:tcPr>
            <w:tcW w:w="314" w:type="pct"/>
            <w:shd w:val="clear" w:color="auto" w:fill="auto"/>
            <w:vAlign w:val="center"/>
          </w:tcPr>
          <w:p w14:paraId="45637135"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14:paraId="12FAE6DB"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14:paraId="3E7728EA"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14:paraId="7C696C2D"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14:paraId="7367EC03"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14:paraId="2B840D52" w14:textId="77777777" w:rsidTr="00C05CF7">
        <w:trPr>
          <w:trHeight w:val="251"/>
        </w:trPr>
        <w:tc>
          <w:tcPr>
            <w:tcW w:w="314" w:type="pct"/>
          </w:tcPr>
          <w:p w14:paraId="554BFFBD"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14:paraId="5F9ECADA"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14:paraId="69D8FB30"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14:paraId="44295327"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14:paraId="0067DC88" w14:textId="77777777"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14:paraId="6B4D3488" w14:textId="77777777" w:rsidTr="00C05CF7">
        <w:trPr>
          <w:trHeight w:val="2871"/>
        </w:trPr>
        <w:tc>
          <w:tcPr>
            <w:tcW w:w="314" w:type="pct"/>
          </w:tcPr>
          <w:p w14:paraId="03FFDA5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14:paraId="0966D08F" w14:textId="77777777" w:rsidR="00D74994" w:rsidRPr="005A7707" w:rsidRDefault="00D74994" w:rsidP="00C05CF7">
            <w:pPr>
              <w:jc w:val="center"/>
              <w:rPr>
                <w:rFonts w:ascii="Times New Roman" w:hAnsi="Times New Roman" w:cs="Times New Roman"/>
                <w:sz w:val="24"/>
                <w:szCs w:val="24"/>
              </w:rPr>
            </w:pPr>
          </w:p>
          <w:p w14:paraId="485BB8D8" w14:textId="77777777" w:rsidR="00D74994" w:rsidRPr="005A7707" w:rsidRDefault="00D74994" w:rsidP="00C05CF7">
            <w:pPr>
              <w:jc w:val="center"/>
              <w:rPr>
                <w:rFonts w:ascii="Times New Roman" w:hAnsi="Times New Roman" w:cs="Times New Roman"/>
                <w:sz w:val="24"/>
                <w:szCs w:val="24"/>
              </w:rPr>
            </w:pPr>
          </w:p>
          <w:p w14:paraId="01CF0778" w14:textId="77777777" w:rsidR="00D74994" w:rsidRPr="005A7707" w:rsidRDefault="00D74994" w:rsidP="00C05CF7">
            <w:pPr>
              <w:jc w:val="center"/>
              <w:rPr>
                <w:rFonts w:ascii="Times New Roman" w:hAnsi="Times New Roman" w:cs="Times New Roman"/>
                <w:sz w:val="24"/>
                <w:szCs w:val="24"/>
              </w:rPr>
            </w:pPr>
          </w:p>
          <w:p w14:paraId="7E5E47A1" w14:textId="77777777" w:rsidR="00D74994" w:rsidRPr="005A7707" w:rsidRDefault="00D74994" w:rsidP="00C05CF7">
            <w:pPr>
              <w:jc w:val="center"/>
              <w:rPr>
                <w:rFonts w:ascii="Times New Roman" w:hAnsi="Times New Roman" w:cs="Times New Roman"/>
                <w:sz w:val="24"/>
                <w:szCs w:val="24"/>
              </w:rPr>
            </w:pPr>
          </w:p>
          <w:p w14:paraId="01EEDECF" w14:textId="77777777" w:rsidR="00D74994" w:rsidRPr="005A7707" w:rsidRDefault="00D74994" w:rsidP="00C05CF7">
            <w:pPr>
              <w:jc w:val="center"/>
              <w:rPr>
                <w:rFonts w:ascii="Times New Roman" w:hAnsi="Times New Roman" w:cs="Times New Roman"/>
                <w:sz w:val="24"/>
                <w:szCs w:val="24"/>
              </w:rPr>
            </w:pPr>
          </w:p>
        </w:tc>
        <w:tc>
          <w:tcPr>
            <w:tcW w:w="626" w:type="pct"/>
          </w:tcPr>
          <w:p w14:paraId="43E66438" w14:textId="77777777"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14:paraId="789F9AF3" w14:textId="77777777" w:rsidR="00D74994" w:rsidRPr="005A7707" w:rsidRDefault="009E60CA"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lang w:val="en-US"/>
              </w:rPr>
              <w:object w:dxaOrig="300" w:dyaOrig="340" w14:anchorId="5585534F">
                <v:shape id="_x0000_i1062" type="#_x0000_t75" style="width:16.85pt;height:20.55pt" o:ole="">
                  <v:imagedata r:id="rId309" o:title=""/>
                </v:shape>
                <o:OLEObject Type="Embed" ProgID="Equation.3" ShapeID="_x0000_i1062" DrawAspect="Content" ObjectID="_1795380165" r:id="rId347"/>
              </w:object>
            </w:r>
          </w:p>
          <w:p w14:paraId="1E084E9F" w14:textId="77777777" w:rsidR="00D74994" w:rsidRPr="005A7707" w:rsidRDefault="00D74994" w:rsidP="001F438A">
            <w:pPr>
              <w:spacing w:before="120"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76D9D48A">
                <v:shape id="_x0000_i1063" type="#_x0000_t75" style="width:17.75pt;height:23.4pt" o:ole="">
                  <v:imagedata r:id="rId311" o:title=""/>
                </v:shape>
                <o:OLEObject Type="Embed" ProgID="Equation.3" ShapeID="_x0000_i1063" DrawAspect="Content" ObjectID="_1795380166" r:id="rId348"/>
              </w:object>
            </w:r>
          </w:p>
          <w:p w14:paraId="3FBCE46E" w14:textId="77777777"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14:paraId="4C94326B"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14:paraId="6C5F0045"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14:paraId="139A4943"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14:paraId="20F93BED" w14:textId="0E5EDDCC" w:rsidR="00D74994" w:rsidRPr="005A7707" w:rsidRDefault="00A0500F"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02272" behindDoc="0" locked="0" layoutInCell="1" allowOverlap="1" wp14:anchorId="1DBB9FFB" wp14:editId="5F2E4D78">
                      <wp:simplePos x="0" y="0"/>
                      <wp:positionH relativeFrom="column">
                        <wp:posOffset>71755</wp:posOffset>
                      </wp:positionH>
                      <wp:positionV relativeFrom="paragraph">
                        <wp:posOffset>198120</wp:posOffset>
                      </wp:positionV>
                      <wp:extent cx="114935" cy="114935"/>
                      <wp:effectExtent l="0" t="0" r="18415" b="18415"/>
                      <wp:wrapNone/>
                      <wp:docPr id="12352" name="Группа 5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53" name="Line 106"/>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54" name="Line 107"/>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11119A" id="Группа 511" o:spid="_x0000_s1026" style="position:absolute;margin-left:5.65pt;margin-top:15.6pt;width:9.05pt;height:9.05pt;z-index:2517022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">
                      <o:lock v:ext="edit" aspectratio="t"/>
                      <v:line id="Line 106"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">
                        <o:lock v:ext="edit" aspectratio="t"/>
                      </v:line>
                      <v:line id="Line 107"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">
                        <o:lock v:ext="edit" aspectratio="t"/>
                      </v:line>
                    </v:group>
                  </w:pict>
                </mc:Fallback>
              </mc:AlternateContent>
            </w:r>
            <w:r w:rsidR="00D74994" w:rsidRPr="005A7707">
              <w:rPr>
                <w:rFonts w:ascii="Times New Roman" w:hAnsi="Times New Roman" w:cs="Times New Roman"/>
                <w:sz w:val="24"/>
                <w:szCs w:val="24"/>
              </w:rPr>
              <w:t>1 1 0 1 1</w:t>
            </w:r>
          </w:p>
          <w:p w14:paraId="147CA980" w14:textId="77777777"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14:paraId="0D7F4209"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14:paraId="6614FF07" w14:textId="6B40AE9E" w:rsidR="00D74994" w:rsidRPr="005A7707" w:rsidRDefault="00A0500F"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mc:AlternateContent>
                <mc:Choice Requires="wpg">
                  <w:drawing>
                    <wp:anchor distT="0" distB="0" distL="114300" distR="114300" simplePos="0" relativeHeight="251729920" behindDoc="0" locked="0" layoutInCell="1" allowOverlap="1" wp14:anchorId="41F51EC0" wp14:editId="583102AE">
                      <wp:simplePos x="0" y="0"/>
                      <wp:positionH relativeFrom="column">
                        <wp:posOffset>155575</wp:posOffset>
                      </wp:positionH>
                      <wp:positionV relativeFrom="paragraph">
                        <wp:posOffset>118745</wp:posOffset>
                      </wp:positionV>
                      <wp:extent cx="1516380" cy="299720"/>
                      <wp:effectExtent l="0" t="0" r="83820" b="5080"/>
                      <wp:wrapNone/>
                      <wp:docPr id="12348" name="Группа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6380" cy="299720"/>
                                <a:chOff x="4091" y="7199"/>
                                <a:chExt cx="3600" cy="540"/>
                              </a:xfrm>
                            </wpg:grpSpPr>
                            <wps:wsp>
                              <wps:cNvPr id="12349" name="Freeform 215"/>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0" name="Freeform 216"/>
                              <wps:cNvSpPr>
                                <a:spLocks/>
                              </wps:cNvSpPr>
                              <wps:spPr bwMode="auto">
                                <a:xfrm>
                                  <a:off x="4271" y="7379"/>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1" name="Text Box 217"/>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0FFD0" w14:textId="77777777" w:rsidR="00B152BD" w:rsidRPr="00681752" w:rsidRDefault="00B152BD" w:rsidP="00D74994">
                                    <w:pPr>
                                      <w:jc w:val="center"/>
                                      <w:rPr>
                                        <w:lang w:val="en-US"/>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F51EC0" id="Группа 508" o:spid="_x0000_s1754" style="position:absolute;left:0;text-align:left;margin-left:12.25pt;margin-top:9.35pt;width:119.4pt;height:23.6pt;z-index:251729920;mso-position-horizontal-relative:text;mso-position-vertical-relative:text"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">
                      <v:shape id="Freeform 215" o:spid="_x0000_s1755"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" path="m,l,180r360,l360,e" filled="f">
                        <v:path arrowok="t" o:connecttype="custom" o:connectlocs="0,0;0,180;360,180;360,0" o:connectangles="0,0,0,0"/>
                      </v:shape>
                      <v:shape id="Freeform 216" o:spid="_x0000_s1756" style="position:absolute;left:4271;top:7379;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" path="m,l,180r3420,l3420,e" filled="f">
                        <v:stroke endarrow="block"/>
                        <v:path arrowok="t" o:connecttype="custom" o:connectlocs="0,0;0,360;3420,360;3420,0" o:connectangles="0,0,0,0"/>
                      </v:shape>
                      <v:shape id="Text Box 217" o:spid="_x0000_s1757"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" filled="f" stroked="f">
                        <v:textbox inset="0,0,0,0">
                          <w:txbxContent>
                            <w:p w14:paraId="7800FFD0" w14:textId="77777777" w:rsidR="00B152BD" w:rsidRPr="00681752" w:rsidRDefault="00B152BD" w:rsidP="00D74994">
                              <w:pPr>
                                <w:jc w:val="center"/>
                                <w:rPr>
                                  <w:lang w:val="en-US"/>
                                </w:rPr>
                              </w:pPr>
                            </w:p>
                          </w:txbxContent>
                        </v:textbox>
                      </v:shape>
                    </v:group>
                  </w:pict>
                </mc:Fallback>
              </mc:AlternateContent>
            </w:r>
            <w:r w:rsidR="00D74994" w:rsidRPr="005A7707">
              <w:rPr>
                <w:rFonts w:ascii="Times New Roman" w:hAnsi="Times New Roman" w:cs="Times New Roman"/>
                <w:sz w:val="24"/>
                <w:szCs w:val="24"/>
              </w:rPr>
              <w:t>0 0 0 0 1</w:t>
            </w:r>
          </w:p>
          <w:p w14:paraId="4E888C61"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677E4119"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71945071"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14:paraId="61DF02A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14:paraId="43748C77" w14:textId="77777777" w:rsidR="00D74994" w:rsidRPr="005A7707" w:rsidRDefault="00D74994" w:rsidP="00C05CF7">
            <w:pPr>
              <w:jc w:val="center"/>
              <w:rPr>
                <w:rFonts w:ascii="Times New Roman" w:hAnsi="Times New Roman" w:cs="Times New Roman"/>
                <w:sz w:val="24"/>
                <w:szCs w:val="24"/>
              </w:rPr>
            </w:pPr>
          </w:p>
          <w:p w14:paraId="693D90FD" w14:textId="77777777" w:rsidR="00D74994" w:rsidRPr="005A7707" w:rsidRDefault="00D74994" w:rsidP="00C05CF7">
            <w:pPr>
              <w:jc w:val="center"/>
              <w:rPr>
                <w:rFonts w:ascii="Times New Roman" w:hAnsi="Times New Roman" w:cs="Times New Roman"/>
                <w:sz w:val="24"/>
                <w:szCs w:val="24"/>
              </w:rPr>
            </w:pPr>
          </w:p>
          <w:p w14:paraId="79F018FE" w14:textId="77777777"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14:paraId="0AFBB55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14:paraId="7569C2F8"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75698C8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14:paraId="6D41926D"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14:paraId="079B4907" w14:textId="77777777"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14:paraId="120B5EEE" w14:textId="77777777" w:rsidTr="00C05CF7">
        <w:trPr>
          <w:trHeight w:val="1429"/>
        </w:trPr>
        <w:tc>
          <w:tcPr>
            <w:tcW w:w="314" w:type="pct"/>
          </w:tcPr>
          <w:p w14:paraId="0BE53EF2"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14:paraId="74AC6F00"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279" w:dyaOrig="380" w14:anchorId="73A978EC">
                <v:shape id="_x0000_i1064" type="#_x0000_t75" style="width:16.85pt;height:23.4pt" o:ole="">
                  <v:imagedata r:id="rId339" o:title=""/>
                </v:shape>
                <o:OLEObject Type="Embed" ProgID="Equation.3" ShapeID="_x0000_i1064" DrawAspect="Content" ObjectID="_1795380167" r:id="rId349"/>
              </w:object>
            </w:r>
          </w:p>
          <w:p w14:paraId="162B4FD5"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14:paraId="16A26989" w14:textId="77777777"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14:paraId="6FB7675C" w14:textId="54B2B865" w:rsidR="00D74994" w:rsidRPr="005A7707" w:rsidRDefault="00A0500F"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693056" behindDoc="0" locked="0" layoutInCell="1" allowOverlap="1" wp14:anchorId="4790F962" wp14:editId="1ACD6545">
                      <wp:simplePos x="0" y="0"/>
                      <wp:positionH relativeFrom="column">
                        <wp:posOffset>71755</wp:posOffset>
                      </wp:positionH>
                      <wp:positionV relativeFrom="paragraph">
                        <wp:posOffset>144145</wp:posOffset>
                      </wp:positionV>
                      <wp:extent cx="114935" cy="114935"/>
                      <wp:effectExtent l="0" t="0" r="18415" b="18415"/>
                      <wp:wrapNone/>
                      <wp:docPr id="12345" name="Группа 5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46" name="Line 79"/>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47" name="Line 80"/>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56E8EB" id="Группа 504" o:spid="_x0000_s1026" style="position:absolute;margin-left:5.65pt;margin-top:11.35pt;width:9.05pt;height:9.05pt;z-index:25169305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">
                      <o:lock v:ext="edit" aspectratio="t"/>
                      <v:line id="Line 79"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">
                        <o:lock v:ext="edit" aspectratio="t"/>
                      </v:line>
                      <v:line id="Line 80"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">
                        <o:lock v:ext="edit" aspectratio="t"/>
                      </v:line>
                    </v:group>
                  </w:pict>
                </mc:Fallback>
              </mc:AlternateContent>
            </w:r>
            <w:r w:rsidR="00D74994" w:rsidRPr="005A7707">
              <w:rPr>
                <w:rFonts w:ascii="Times New Roman" w:hAnsi="Times New Roman" w:cs="Times New Roman"/>
                <w:sz w:val="24"/>
                <w:szCs w:val="24"/>
              </w:rPr>
              <w:t>0 0 0 1 1</w:t>
            </w:r>
          </w:p>
          <w:p w14:paraId="6A053645" w14:textId="77777777"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64FFED06" w14:textId="454C1E45" w:rsidR="00D74994" w:rsidRPr="005A7707" w:rsidRDefault="00A0500F"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30944" behindDoc="0" locked="0" layoutInCell="1" allowOverlap="1" wp14:anchorId="1FBC03FD" wp14:editId="56C7AD31">
                      <wp:simplePos x="0" y="0"/>
                      <wp:positionH relativeFrom="column">
                        <wp:posOffset>151130</wp:posOffset>
                      </wp:positionH>
                      <wp:positionV relativeFrom="paragraph">
                        <wp:posOffset>93980</wp:posOffset>
                      </wp:positionV>
                      <wp:extent cx="1554480" cy="299720"/>
                      <wp:effectExtent l="0" t="0" r="83820" b="5080"/>
                      <wp:wrapNone/>
                      <wp:docPr id="12341" name="Группа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4480" cy="299720"/>
                                <a:chOff x="4091" y="7199"/>
                                <a:chExt cx="3600" cy="540"/>
                              </a:xfrm>
                            </wpg:grpSpPr>
                            <wps:wsp>
                              <wps:cNvPr id="12342" name="Freeform 219"/>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3" name="Freeform 220"/>
                              <wps:cNvSpPr>
                                <a:spLocks/>
                              </wps:cNvSpPr>
                              <wps:spPr bwMode="auto">
                                <a:xfrm>
                                  <a:off x="4271" y="7379"/>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4" name="Text Box 221"/>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54F7C" w14:textId="77777777" w:rsidR="00B152BD" w:rsidRPr="00681752" w:rsidRDefault="00B152BD" w:rsidP="00D74994">
                                    <w:pPr>
                                      <w:jc w:val="center"/>
                                      <w:rPr>
                                        <w:lang w:val="en-US"/>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C03FD" id="Группа 501" o:spid="_x0000_s1758" style="position:absolute;left:0;text-align:left;margin-left:11.9pt;margin-top:7.4pt;width:122.4pt;height:23.6pt;z-index:251730944;mso-position-horizontal-relative:text;mso-position-vertical-relative:text"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">
                      <v:shape id="Freeform 219" o:spid="_x0000_s1759"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" path="m,l,180r360,l360,e" filled="f">
                        <v:path arrowok="t" o:connecttype="custom" o:connectlocs="0,0;0,180;360,180;360,0" o:connectangles="0,0,0,0"/>
                      </v:shape>
                      <v:shape id="Freeform 220" o:spid="_x0000_s1760" style="position:absolute;left:4271;top:7379;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" path="m,l,180r3420,l3420,e" filled="f">
                        <v:stroke endarrow="block"/>
                        <v:path arrowok="t" o:connecttype="custom" o:connectlocs="0,0;0,360;3420,360;3420,0" o:connectangles="0,0,0,0"/>
                      </v:shape>
                      <v:shape id="Text Box 221" o:spid="_x0000_s1761"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" filled="f" stroked="f">
                        <v:textbox inset="0,0,0,0">
                          <w:txbxContent>
                            <w:p w14:paraId="3DE54F7C" w14:textId="77777777" w:rsidR="00B152BD" w:rsidRPr="00681752" w:rsidRDefault="00B152BD" w:rsidP="00D74994">
                              <w:pPr>
                                <w:jc w:val="center"/>
                                <w:rPr>
                                  <w:lang w:val="en-US"/>
                                </w:rPr>
                              </w:pPr>
                            </w:p>
                          </w:txbxContent>
                        </v:textbox>
                      </v:shape>
                    </v:group>
                  </w:pict>
                </mc:Fallback>
              </mc:AlternateContent>
            </w:r>
            <w:r w:rsidR="00D74994" w:rsidRPr="005A7707">
              <w:rPr>
                <w:rFonts w:ascii="Times New Roman" w:hAnsi="Times New Roman" w:cs="Times New Roman"/>
                <w:sz w:val="24"/>
                <w:szCs w:val="24"/>
              </w:rPr>
              <w:t>1 1 1 0 1</w:t>
            </w:r>
          </w:p>
          <w:p w14:paraId="4934F7F7"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10199114"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14:paraId="3FDF77A5" w14:textId="77777777" w:rsidR="00D74994" w:rsidRPr="005A7707" w:rsidRDefault="00D74994" w:rsidP="00C05CF7">
            <w:pPr>
              <w:spacing w:line="160" w:lineRule="exact"/>
              <w:jc w:val="center"/>
              <w:rPr>
                <w:rFonts w:ascii="Times New Roman" w:hAnsi="Times New Roman" w:cs="Times New Roman"/>
                <w:sz w:val="24"/>
                <w:szCs w:val="24"/>
                <w:lang w:val="en-US"/>
              </w:rPr>
            </w:pPr>
          </w:p>
          <w:p w14:paraId="7AFDC47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14:paraId="7465F22C"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06087AF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0E63499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6E8095F0" w14:textId="77777777" w:rsidTr="00C05CF7">
        <w:trPr>
          <w:trHeight w:val="1428"/>
        </w:trPr>
        <w:tc>
          <w:tcPr>
            <w:tcW w:w="314" w:type="pct"/>
          </w:tcPr>
          <w:p w14:paraId="59459CF6"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3</w:t>
            </w:r>
          </w:p>
        </w:tc>
        <w:tc>
          <w:tcPr>
            <w:tcW w:w="626" w:type="pct"/>
          </w:tcPr>
          <w:p w14:paraId="5EA374AA"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0AF1BD28">
                <v:shape id="_x0000_i1065" type="#_x0000_t75" style="width:17.75pt;height:23.4pt" o:ole="">
                  <v:imagedata r:id="rId350" o:title=""/>
                </v:shape>
                <o:OLEObject Type="Embed" ProgID="Equation.3" ShapeID="_x0000_i1065" DrawAspect="Content" ObjectID="_1795380168" r:id="rId351"/>
              </w:object>
            </w:r>
          </w:p>
          <w:p w14:paraId="3FBF7BCB"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14:paraId="2FFCF303"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14:paraId="160392E2" w14:textId="4A103E94" w:rsidR="00D74994" w:rsidRPr="005A7707" w:rsidRDefault="00A0500F" w:rsidP="00C05CF7">
            <w:pPr>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694080" behindDoc="0" locked="0" layoutInCell="1" allowOverlap="1" wp14:anchorId="76F25C81" wp14:editId="241B6577">
                      <wp:simplePos x="0" y="0"/>
                      <wp:positionH relativeFrom="column">
                        <wp:posOffset>71755</wp:posOffset>
                      </wp:positionH>
                      <wp:positionV relativeFrom="paragraph">
                        <wp:posOffset>144145</wp:posOffset>
                      </wp:positionV>
                      <wp:extent cx="114935" cy="114935"/>
                      <wp:effectExtent l="0" t="0" r="18415" b="18415"/>
                      <wp:wrapNone/>
                      <wp:docPr id="12338" name="Группа 49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39" name="Line 82"/>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40" name="Line 83"/>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85E284" id="Группа 497" o:spid="_x0000_s1026" style="position:absolute;margin-left:5.65pt;margin-top:11.35pt;width:9.05pt;height:9.05pt;z-index:25169408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">
                      <o:lock v:ext="edit" aspectratio="t"/>
                      <v:line id="Line 82"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">
                        <o:lock v:ext="edit" aspectratio="t"/>
                      </v:line>
                      <v:line id="Line 83"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">
                        <o:lock v:ext="edit" aspectratio="t"/>
                      </v:line>
                    </v:group>
                  </w:pict>
                </mc:Fallback>
              </mc:AlternateContent>
            </w:r>
            <w:r w:rsidR="00D74994" w:rsidRPr="005A7707">
              <w:rPr>
                <w:rFonts w:ascii="Times New Roman" w:hAnsi="Times New Roman" w:cs="Times New Roman"/>
                <w:noProof/>
                <w:sz w:val="24"/>
                <w:szCs w:val="24"/>
              </w:rPr>
              <w:t>1 1 0 1 1</w:t>
            </w:r>
          </w:p>
          <w:p w14:paraId="2226A4F2" w14:textId="77777777"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14:paraId="3F929E46" w14:textId="6DC2CB19" w:rsidR="00D74994" w:rsidRPr="005A7707" w:rsidRDefault="00A0500F"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31968" behindDoc="0" locked="0" layoutInCell="1" allowOverlap="1" wp14:anchorId="4AD3AAD0" wp14:editId="4BAAAD2F">
                      <wp:simplePos x="0" y="0"/>
                      <wp:positionH relativeFrom="column">
                        <wp:posOffset>155575</wp:posOffset>
                      </wp:positionH>
                      <wp:positionV relativeFrom="paragraph">
                        <wp:posOffset>54610</wp:posOffset>
                      </wp:positionV>
                      <wp:extent cx="1550035" cy="299720"/>
                      <wp:effectExtent l="0" t="0" r="69215" b="5080"/>
                      <wp:wrapNone/>
                      <wp:docPr id="12334" name="Группа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0035" cy="299720"/>
                                <a:chOff x="4091" y="7199"/>
                                <a:chExt cx="3600" cy="540"/>
                              </a:xfrm>
                            </wpg:grpSpPr>
                            <wps:wsp>
                              <wps:cNvPr id="12335" name="Freeform 223"/>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6" name="Freeform 224"/>
                              <wps:cNvSpPr>
                                <a:spLocks/>
                              </wps:cNvSpPr>
                              <wps:spPr bwMode="auto">
                                <a:xfrm>
                                  <a:off x="4271" y="7379"/>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7" name="Text Box 225"/>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A21EF" w14:textId="77777777" w:rsidR="00B152BD" w:rsidRPr="00681752" w:rsidRDefault="00B152BD" w:rsidP="00D74994">
                                    <w:pPr>
                                      <w:jc w:val="center"/>
                                      <w:rPr>
                                        <w:lang w:val="en-US"/>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3AAD0" id="Группа 494" o:spid="_x0000_s1762" style="position:absolute;left:0;text-align:left;margin-left:12.25pt;margin-top:4.3pt;width:122.05pt;height:23.6pt;z-index:251731968;mso-position-horizontal-relative:text;mso-position-vertical-relative:text"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">
                      <v:shape id="Freeform 223" o:spid="_x0000_s1763"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" path="m,l,180r360,l360,e" filled="f">
                        <v:path arrowok="t" o:connecttype="custom" o:connectlocs="0,0;0,180;360,180;360,0" o:connectangles="0,0,0,0"/>
                      </v:shape>
                      <v:shape id="Freeform 224" o:spid="_x0000_s1764" style="position:absolute;left:4271;top:7379;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" path="m,l,180r3420,l3420,e" filled="f">
                        <v:stroke endarrow="block"/>
                        <v:path arrowok="t" o:connecttype="custom" o:connectlocs="0,0;0,360;3420,360;3420,0" o:connectangles="0,0,0,0"/>
                      </v:shape>
                      <v:shape id="Text Box 225" o:spid="_x0000_s1765"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" filled="f" stroked="f">
                        <v:textbox inset="0,0,0,0">
                          <w:txbxContent>
                            <w:p w14:paraId="76CA21EF" w14:textId="77777777" w:rsidR="00B152BD" w:rsidRPr="00681752" w:rsidRDefault="00B152BD" w:rsidP="00D74994">
                              <w:pPr>
                                <w:jc w:val="center"/>
                                <w:rPr>
                                  <w:lang w:val="en-US"/>
                                </w:rPr>
                              </w:pPr>
                            </w:p>
                          </w:txbxContent>
                        </v:textbox>
                      </v:shape>
                    </v:group>
                  </w:pict>
                </mc:Fallback>
              </mc:AlternateConten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14:paraId="76CEAC68"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71B90ED5"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14:paraId="637B07B9" w14:textId="77777777" w:rsidR="00D74994" w:rsidRPr="005A7707" w:rsidRDefault="00D74994" w:rsidP="001F438A">
            <w:pPr>
              <w:spacing w:before="240" w:after="240" w:line="160" w:lineRule="exact"/>
              <w:jc w:val="center"/>
              <w:rPr>
                <w:rFonts w:ascii="Times New Roman" w:hAnsi="Times New Roman" w:cs="Times New Roman"/>
                <w:sz w:val="24"/>
                <w:szCs w:val="24"/>
                <w:lang w:val="en-US"/>
              </w:rPr>
            </w:pPr>
          </w:p>
          <w:p w14:paraId="01E43846"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14:paraId="2B4F96C5"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2757C608"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6D54EFC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2726A987" w14:textId="77777777" w:rsidTr="00C05CF7">
        <w:trPr>
          <w:trHeight w:val="1345"/>
        </w:trPr>
        <w:tc>
          <w:tcPr>
            <w:tcW w:w="314" w:type="pct"/>
          </w:tcPr>
          <w:p w14:paraId="56050BC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14:paraId="1AA29BCE"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2"/>
                <w:sz w:val="24"/>
                <w:szCs w:val="24"/>
              </w:rPr>
              <w:object w:dxaOrig="300" w:dyaOrig="400" w14:anchorId="354CC169">
                <v:shape id="_x0000_i1066" type="#_x0000_t75" style="width:17.75pt;height:24.3pt" o:ole="">
                  <v:imagedata r:id="rId352" o:title=""/>
                </v:shape>
                <o:OLEObject Type="Embed" ProgID="Equation.3" ShapeID="_x0000_i1066" DrawAspect="Content" ObjectID="_1795380169" r:id="rId353"/>
              </w:object>
            </w:r>
          </w:p>
          <w:p w14:paraId="6B3FE9A0"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14:paraId="0DF29D62"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14:paraId="2F8C6EA0" w14:textId="46B397B3" w:rsidR="00D74994" w:rsidRPr="005A7707" w:rsidRDefault="00A0500F"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695104" behindDoc="0" locked="0" layoutInCell="1" allowOverlap="1" wp14:anchorId="5CA4966F" wp14:editId="18EFE868">
                      <wp:simplePos x="0" y="0"/>
                      <wp:positionH relativeFrom="column">
                        <wp:posOffset>71755</wp:posOffset>
                      </wp:positionH>
                      <wp:positionV relativeFrom="paragraph">
                        <wp:posOffset>144145</wp:posOffset>
                      </wp:positionV>
                      <wp:extent cx="114935" cy="114935"/>
                      <wp:effectExtent l="0" t="0" r="18415" b="18415"/>
                      <wp:wrapNone/>
                      <wp:docPr id="12331" name="Группа 49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32" name="Line 85"/>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33" name="Line 86"/>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B65381" id="Группа 490" o:spid="_x0000_s1026" style="position:absolute;margin-left:5.65pt;margin-top:11.35pt;width:9.05pt;height:9.05pt;z-index:25169510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">
                      <o:lock v:ext="edit" aspectratio="t"/>
                      <v:line id="Line 85"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">
                        <o:lock v:ext="edit" aspectratio="t"/>
                      </v:line>
                      <v:line id="Line 86"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">
                        <o:lock v:ext="edit" aspectratio="t"/>
                      </v:line>
                    </v:group>
                  </w:pict>
                </mc:Fallback>
              </mc:AlternateContent>
            </w:r>
            <w:r w:rsidR="00D74994" w:rsidRPr="005A7707">
              <w:rPr>
                <w:rFonts w:ascii="Times New Roman" w:hAnsi="Times New Roman" w:cs="Times New Roman"/>
                <w:sz w:val="24"/>
                <w:szCs w:val="24"/>
              </w:rPr>
              <w:t>0 0 0 1 1</w:t>
            </w:r>
          </w:p>
          <w:p w14:paraId="397CC88B"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03263CDD" w14:textId="2E8FA0EE" w:rsidR="00D74994" w:rsidRPr="005A7707" w:rsidRDefault="00A0500F"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32992" behindDoc="0" locked="0" layoutInCell="1" allowOverlap="1" wp14:anchorId="312C107E" wp14:editId="4FE5663A">
                      <wp:simplePos x="0" y="0"/>
                      <wp:positionH relativeFrom="column">
                        <wp:posOffset>151130</wp:posOffset>
                      </wp:positionH>
                      <wp:positionV relativeFrom="paragraph">
                        <wp:posOffset>84455</wp:posOffset>
                      </wp:positionV>
                      <wp:extent cx="1554480" cy="299720"/>
                      <wp:effectExtent l="0" t="0" r="83820" b="5080"/>
                      <wp:wrapNone/>
                      <wp:docPr id="12327" name="Группа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4480" cy="299720"/>
                                <a:chOff x="4091" y="7199"/>
                                <a:chExt cx="3600" cy="540"/>
                              </a:xfrm>
                            </wpg:grpSpPr>
                            <wps:wsp>
                              <wps:cNvPr id="12328" name="Freeform 227"/>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9" name="Freeform 228"/>
                              <wps:cNvSpPr>
                                <a:spLocks/>
                              </wps:cNvSpPr>
                              <wps:spPr bwMode="auto">
                                <a:xfrm>
                                  <a:off x="4271" y="7379"/>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0" name="Text Box 229"/>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8E827" w14:textId="77777777" w:rsidR="00B152BD" w:rsidRPr="00681752" w:rsidRDefault="00B152BD" w:rsidP="00D74994">
                                    <w:pPr>
                                      <w:jc w:val="center"/>
                                      <w:rPr>
                                        <w:lang w:val="en-US"/>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C107E" id="Группа 487" o:spid="_x0000_s1766" style="position:absolute;left:0;text-align:left;margin-left:11.9pt;margin-top:6.65pt;width:122.4pt;height:23.6pt;z-index:251732992;mso-position-horizontal-relative:text;mso-position-vertical-relative:text"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">
                      <v:shape id="Freeform 227" o:spid="_x0000_s1767"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" path="m,l,180r360,l360,e" filled="f">
                        <v:path arrowok="t" o:connecttype="custom" o:connectlocs="0,0;0,180;360,180;360,0" o:connectangles="0,0,0,0"/>
                      </v:shape>
                      <v:shape id="Freeform 228" o:spid="_x0000_s1768" style="position:absolute;left:4271;top:7379;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" path="m,l,180r3420,l3420,e" filled="f">
                        <v:stroke endarrow="block"/>
                        <v:path arrowok="t" o:connecttype="custom" o:connectlocs="0,0;0,360;3420,360;3420,0" o:connectangles="0,0,0,0"/>
                      </v:shape>
                      <v:shape id="Text Box 229" o:spid="_x0000_s1769"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" filled="f" stroked="f">
                        <v:textbox inset="0,0,0,0">
                          <w:txbxContent>
                            <w:p w14:paraId="5728E827" w14:textId="77777777" w:rsidR="00B152BD" w:rsidRPr="00681752" w:rsidRDefault="00B152BD" w:rsidP="00D74994">
                              <w:pPr>
                                <w:jc w:val="center"/>
                                <w:rPr>
                                  <w:lang w:val="en-US"/>
                                </w:rPr>
                              </w:pPr>
                            </w:p>
                          </w:txbxContent>
                        </v:textbox>
                      </v:shape>
                    </v:group>
                  </w:pict>
                </mc:Fallback>
              </mc:AlternateContent>
            </w:r>
            <w:r w:rsidR="00D74994" w:rsidRPr="005A7707">
              <w:rPr>
                <w:rFonts w:ascii="Times New Roman" w:hAnsi="Times New Roman" w:cs="Times New Roman"/>
                <w:sz w:val="24"/>
                <w:szCs w:val="24"/>
              </w:rPr>
              <w:t>1 1 1 0 1</w:t>
            </w:r>
          </w:p>
          <w:p w14:paraId="6CF99EE2" w14:textId="77777777"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3F513193"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14:paraId="28E7AD58" w14:textId="77777777" w:rsidR="00D74994" w:rsidRPr="001F438A" w:rsidRDefault="00D74994" w:rsidP="00C05CF7">
            <w:pPr>
              <w:spacing w:line="160" w:lineRule="exact"/>
              <w:jc w:val="center"/>
              <w:rPr>
                <w:rFonts w:ascii="Times New Roman" w:hAnsi="Times New Roman" w:cs="Times New Roman"/>
                <w:sz w:val="36"/>
                <w:szCs w:val="36"/>
                <w:lang w:val="en-US"/>
              </w:rPr>
            </w:pPr>
          </w:p>
          <w:p w14:paraId="5AF1D3BF" w14:textId="77777777"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14:paraId="0A552AD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005A5062"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23CA68E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6D503D76" w14:textId="77777777" w:rsidTr="00C05CF7">
        <w:trPr>
          <w:trHeight w:val="1505"/>
        </w:trPr>
        <w:tc>
          <w:tcPr>
            <w:tcW w:w="314" w:type="pct"/>
          </w:tcPr>
          <w:p w14:paraId="114278D6"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14:paraId="3E226696"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rPr>
              <w:object w:dxaOrig="300" w:dyaOrig="380" w14:anchorId="02818865">
                <v:shape id="_x0000_i1067" type="#_x0000_t75" style="width:17.75pt;height:23.4pt" o:ole="">
                  <v:imagedata r:id="rId354" o:title=""/>
                </v:shape>
                <o:OLEObject Type="Embed" ProgID="Equation.3" ShapeID="_x0000_i1067" DrawAspect="Content" ObjectID="_1795380170" r:id="rId355"/>
              </w:object>
            </w:r>
          </w:p>
          <w:p w14:paraId="48C64EDA"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14:paraId="7ACBCA2C"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14:paraId="7717F709" w14:textId="70362B35" w:rsidR="00D74994" w:rsidRPr="005A7707" w:rsidRDefault="00A0500F"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696128" behindDoc="0" locked="0" layoutInCell="1" allowOverlap="1" wp14:anchorId="3E5A3D45" wp14:editId="277FE30D">
                      <wp:simplePos x="0" y="0"/>
                      <wp:positionH relativeFrom="column">
                        <wp:posOffset>71755</wp:posOffset>
                      </wp:positionH>
                      <wp:positionV relativeFrom="paragraph">
                        <wp:posOffset>144145</wp:posOffset>
                      </wp:positionV>
                      <wp:extent cx="114935" cy="114935"/>
                      <wp:effectExtent l="0" t="0" r="18415" b="18415"/>
                      <wp:wrapNone/>
                      <wp:docPr id="12324" name="Группа 4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25" name="Line 88"/>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26" name="Line 89"/>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90CB14" id="Группа 483" o:spid="_x0000_s1026" style="position:absolute;margin-left:5.65pt;margin-top:11.35pt;width:9.05pt;height:9.05pt;z-index:251696128"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">
                      <o:lock v:ext="edit" aspectratio="t"/>
                      <v:line id="Line 88"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">
                        <o:lock v:ext="edit" aspectratio="t"/>
                      </v:line>
                      <v:line id="Line 89"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">
                        <o:lock v:ext="edit" aspectratio="t"/>
                      </v:line>
                    </v:group>
                  </w:pict>
                </mc:Fallback>
              </mc:AlternateContent>
            </w:r>
            <w:r w:rsidR="00D74994" w:rsidRPr="005A7707">
              <w:rPr>
                <w:rFonts w:ascii="Times New Roman" w:hAnsi="Times New Roman" w:cs="Times New Roman"/>
                <w:sz w:val="24"/>
                <w:szCs w:val="24"/>
              </w:rPr>
              <w:t>1 1 0 1 0</w:t>
            </w:r>
          </w:p>
          <w:p w14:paraId="6D6D1A9D"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0DA2ED1A" w14:textId="3B59BB38" w:rsidR="00D74994" w:rsidRPr="005A7707" w:rsidRDefault="00A0500F"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34016" behindDoc="0" locked="0" layoutInCell="1" allowOverlap="1" wp14:anchorId="26ED4AD9" wp14:editId="399F9D13">
                      <wp:simplePos x="0" y="0"/>
                      <wp:positionH relativeFrom="column">
                        <wp:posOffset>151130</wp:posOffset>
                      </wp:positionH>
                      <wp:positionV relativeFrom="paragraph">
                        <wp:posOffset>80645</wp:posOffset>
                      </wp:positionV>
                      <wp:extent cx="1516380" cy="299720"/>
                      <wp:effectExtent l="0" t="0" r="83820" b="5080"/>
                      <wp:wrapNone/>
                      <wp:docPr id="12320" name="Группа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6380" cy="299720"/>
                                <a:chOff x="4091" y="7199"/>
                                <a:chExt cx="3600" cy="540"/>
                              </a:xfrm>
                            </wpg:grpSpPr>
                            <wps:wsp>
                              <wps:cNvPr id="12321" name="Freeform 231"/>
                              <wps:cNvSpPr>
                                <a:spLocks/>
                              </wps:cNvSpPr>
                              <wps:spPr bwMode="auto">
                                <a:xfrm>
                                  <a:off x="4091" y="7199"/>
                                  <a:ext cx="360" cy="180"/>
                                </a:xfrm>
                                <a:custGeom>
                                  <a:avLst/>
                                  <a:gdLst>
                                    <a:gd name="T0" fmla="*/ 0 w 360"/>
                                    <a:gd name="T1" fmla="*/ 0 h 180"/>
                                    <a:gd name="T2" fmla="*/ 0 w 360"/>
                                    <a:gd name="T3" fmla="*/ 180 h 180"/>
                                    <a:gd name="T4" fmla="*/ 360 w 360"/>
                                    <a:gd name="T5" fmla="*/ 180 h 180"/>
                                    <a:gd name="T6" fmla="*/ 360 w 360"/>
                                    <a:gd name="T7" fmla="*/ 0 h 180"/>
                                  </a:gdLst>
                                  <a:ahLst/>
                                  <a:cxnLst>
                                    <a:cxn ang="0">
                                      <a:pos x="T0" y="T1"/>
                                    </a:cxn>
                                    <a:cxn ang="0">
                                      <a:pos x="T2" y="T3"/>
                                    </a:cxn>
                                    <a:cxn ang="0">
                                      <a:pos x="T4" y="T5"/>
                                    </a:cxn>
                                    <a:cxn ang="0">
                                      <a:pos x="T6" y="T7"/>
                                    </a:cxn>
                                  </a:cxnLst>
                                  <a:rect l="0" t="0" r="r" b="b"/>
                                  <a:pathLst>
                                    <a:path w="360" h="180">
                                      <a:moveTo>
                                        <a:pt x="0" y="0"/>
                                      </a:moveTo>
                                      <a:lnTo>
                                        <a:pt x="0" y="180"/>
                                      </a:lnTo>
                                      <a:lnTo>
                                        <a:pt x="360" y="180"/>
                                      </a:ln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2" name="Freeform 232"/>
                              <wps:cNvSpPr>
                                <a:spLocks/>
                              </wps:cNvSpPr>
                              <wps:spPr bwMode="auto">
                                <a:xfrm>
                                  <a:off x="4271" y="7379"/>
                                  <a:ext cx="3420" cy="360"/>
                                </a:xfrm>
                                <a:custGeom>
                                  <a:avLst/>
                                  <a:gdLst>
                                    <a:gd name="T0" fmla="*/ 0 w 3420"/>
                                    <a:gd name="T1" fmla="*/ 0 h 180"/>
                                    <a:gd name="T2" fmla="*/ 0 w 3420"/>
                                    <a:gd name="T3" fmla="*/ 180 h 180"/>
                                    <a:gd name="T4" fmla="*/ 3420 w 3420"/>
                                    <a:gd name="T5" fmla="*/ 180 h 180"/>
                                    <a:gd name="T6" fmla="*/ 3420 w 3420"/>
                                    <a:gd name="T7" fmla="*/ 0 h 180"/>
                                  </a:gdLst>
                                  <a:ahLst/>
                                  <a:cxnLst>
                                    <a:cxn ang="0">
                                      <a:pos x="T0" y="T1"/>
                                    </a:cxn>
                                    <a:cxn ang="0">
                                      <a:pos x="T2" y="T3"/>
                                    </a:cxn>
                                    <a:cxn ang="0">
                                      <a:pos x="T4" y="T5"/>
                                    </a:cxn>
                                    <a:cxn ang="0">
                                      <a:pos x="T6" y="T7"/>
                                    </a:cxn>
                                  </a:cxnLst>
                                  <a:rect l="0" t="0" r="r" b="b"/>
                                  <a:pathLst>
                                    <a:path w="3420" h="180">
                                      <a:moveTo>
                                        <a:pt x="0" y="0"/>
                                      </a:moveTo>
                                      <a:lnTo>
                                        <a:pt x="0" y="180"/>
                                      </a:lnTo>
                                      <a:lnTo>
                                        <a:pt x="3420" y="180"/>
                                      </a:lnTo>
                                      <a:lnTo>
                                        <a:pt x="342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3" name="Text Box 233"/>
                              <wps:cNvSpPr txBox="1">
                                <a:spLocks noChangeArrowheads="1"/>
                              </wps:cNvSpPr>
                              <wps:spPr bwMode="auto">
                                <a:xfrm>
                                  <a:off x="6251" y="7379"/>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09E7E" w14:textId="77777777" w:rsidR="00B152BD" w:rsidRPr="00681752" w:rsidRDefault="00B152BD" w:rsidP="00D74994">
                                    <w:pPr>
                                      <w:jc w:val="center"/>
                                      <w:rPr>
                                        <w:lang w:val="en-US"/>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ED4AD9" id="Группа 480" o:spid="_x0000_s1770" style="position:absolute;left:0;text-align:left;margin-left:11.9pt;margin-top:6.35pt;width:119.4pt;height:23.6pt;z-index:251734016;mso-position-horizontal-relative:text;mso-position-vertical-relative:text"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">
                      <v:shape id="Freeform 231" o:spid="_x0000_s1771" style="position:absolute;left:4091;top:7199;width:360;height:180;visibility:visible;mso-wrap-style:square;v-text-anchor:top" coordsize="3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" path="m,l,180r360,l360,e" filled="f">
                        <v:path arrowok="t" o:connecttype="custom" o:connectlocs="0,0;0,180;360,180;360,0" o:connectangles="0,0,0,0"/>
                      </v:shape>
                      <v:shape id="Freeform 232" o:spid="_x0000_s1772" style="position:absolute;left:4271;top:7379;width:3420;height:360;visibility:visible;mso-wrap-style:square;v-text-anchor:top" coordsize="342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" path="m,l,180r3420,l3420,e" filled="f">
                        <v:stroke endarrow="block"/>
                        <v:path arrowok="t" o:connecttype="custom" o:connectlocs="0,0;0,360;3420,360;3420,0" o:connectangles="0,0,0,0"/>
                      </v:shape>
                      <v:shape id="Text Box 233" o:spid="_x0000_s1773" type="#_x0000_t202" style="position:absolute;left:6251;top:7379;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" filled="f" stroked="f">
                        <v:textbox inset="0,0,0,0">
                          <w:txbxContent>
                            <w:p w14:paraId="70709E7E" w14:textId="77777777" w:rsidR="00B152BD" w:rsidRPr="00681752" w:rsidRDefault="00B152BD" w:rsidP="00D74994">
                              <w:pPr>
                                <w:jc w:val="center"/>
                                <w:rPr>
                                  <w:lang w:val="en-US"/>
                                </w:rPr>
                              </w:pPr>
                            </w:p>
                          </w:txbxContent>
                        </v:textbox>
                      </v:shape>
                    </v:group>
                  </w:pict>
                </mc:Fallback>
              </mc:AlternateContent>
            </w:r>
            <w:r w:rsidR="00D74994" w:rsidRPr="005A7707">
              <w:rPr>
                <w:rFonts w:ascii="Times New Roman" w:hAnsi="Times New Roman" w:cs="Times New Roman"/>
                <w:sz w:val="24"/>
                <w:szCs w:val="24"/>
              </w:rPr>
              <w:t>0 0 0 0 0</w:t>
            </w:r>
          </w:p>
          <w:p w14:paraId="3E6EBFDC"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39C3245A"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14:paraId="0E566AD6" w14:textId="77777777" w:rsidR="00D74994" w:rsidRPr="005A7707" w:rsidRDefault="00D74994" w:rsidP="00C05CF7">
            <w:pPr>
              <w:jc w:val="center"/>
              <w:rPr>
                <w:rFonts w:ascii="Times New Roman" w:hAnsi="Times New Roman" w:cs="Times New Roman"/>
                <w:sz w:val="24"/>
                <w:szCs w:val="24"/>
                <w:lang w:val="en-US"/>
              </w:rPr>
            </w:pPr>
          </w:p>
          <w:p w14:paraId="244D5AED" w14:textId="77777777"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14:paraId="46A5FF01"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6934991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21E1C50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4BB91AD2" w14:textId="77777777" w:rsidTr="00C05CF7">
        <w:trPr>
          <w:trHeight w:val="879"/>
        </w:trPr>
        <w:tc>
          <w:tcPr>
            <w:tcW w:w="314" w:type="pct"/>
          </w:tcPr>
          <w:p w14:paraId="3A52C03E"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14:paraId="13A5E56A" w14:textId="77777777"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14:paraId="5E5ED3A5" w14:textId="77777777" w:rsidR="00D74994" w:rsidRPr="009E60CA" w:rsidRDefault="00D74994" w:rsidP="00C05CF7">
            <w:pPr>
              <w:jc w:val="center"/>
              <w:rPr>
                <w:rFonts w:ascii="Times New Roman" w:hAnsi="Times New Roman" w:cs="Times New Roman"/>
                <w:noProof/>
                <w:sz w:val="28"/>
                <w:szCs w:val="28"/>
              </w:rPr>
            </w:pPr>
          </w:p>
          <w:p w14:paraId="76EA4D5C" w14:textId="77777777"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14:paraId="15A6BC42" w14:textId="77777777"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14:paraId="3890F0F1" w14:textId="77777777"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14:paraId="2B781389" w14:textId="77777777"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14:paraId="38923B46"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14:paraId="5CF8B15D"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14:paraId="1746C28F" w14:textId="77777777"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14:paraId="10A29A61" w14:textId="77777777"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доп</w:t>
      </w:r>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пр</w:t>
      </w:r>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14:paraId="49093814" w14:textId="77777777"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3"/>
        <w:gridCol w:w="1082"/>
        <w:gridCol w:w="1626"/>
        <w:gridCol w:w="1444"/>
        <w:gridCol w:w="3971"/>
      </w:tblGrid>
      <w:tr w:rsidR="00D74994" w:rsidRPr="001F438A" w14:paraId="345317DC" w14:textId="77777777" w:rsidTr="001F438A">
        <w:trPr>
          <w:trHeight w:val="70"/>
        </w:trPr>
        <w:tc>
          <w:tcPr>
            <w:tcW w:w="313" w:type="pct"/>
            <w:shd w:val="clear" w:color="auto" w:fill="auto"/>
            <w:vAlign w:val="center"/>
          </w:tcPr>
          <w:p w14:paraId="01B943FE"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14:paraId="3B7209E4"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14:paraId="20F24686"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14:paraId="0988533B"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14:paraId="4DEDBC06"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14:paraId="76672D56" w14:textId="77777777" w:rsidTr="001F438A">
        <w:trPr>
          <w:trHeight w:val="251"/>
        </w:trPr>
        <w:tc>
          <w:tcPr>
            <w:tcW w:w="313" w:type="pct"/>
          </w:tcPr>
          <w:p w14:paraId="72C7190D"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14:paraId="5B190886" w14:textId="77777777"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r w:rsidR="001F438A">
              <w:rPr>
                <w:rFonts w:ascii="Times New Roman" w:hAnsi="Times New Roman" w:cs="Times New Roman"/>
                <w:sz w:val="24"/>
                <w:szCs w:val="24"/>
                <w:vertAlign w:val="subscript"/>
              </w:rPr>
              <w:t>доп</w:t>
            </w:r>
          </w:p>
        </w:tc>
        <w:tc>
          <w:tcPr>
            <w:tcW w:w="938" w:type="pct"/>
          </w:tcPr>
          <w:p w14:paraId="6A68DFCF" w14:textId="77777777"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14:paraId="545EEDF3"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14:paraId="58DB76BE" w14:textId="77777777"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14:paraId="6C580457" w14:textId="77777777" w:rsidTr="009E60CA">
        <w:trPr>
          <w:trHeight w:val="2013"/>
        </w:trPr>
        <w:tc>
          <w:tcPr>
            <w:tcW w:w="313" w:type="pct"/>
          </w:tcPr>
          <w:p w14:paraId="6F434608"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14:paraId="02E2A29C" w14:textId="77777777" w:rsidR="00D74994" w:rsidRPr="009E60CA" w:rsidRDefault="00D74994" w:rsidP="009E60CA">
            <w:pPr>
              <w:spacing w:after="0"/>
              <w:jc w:val="center"/>
              <w:rPr>
                <w:rFonts w:ascii="Times New Roman" w:hAnsi="Times New Roman" w:cs="Times New Roman"/>
                <w:sz w:val="24"/>
                <w:szCs w:val="24"/>
              </w:rPr>
            </w:pPr>
          </w:p>
          <w:p w14:paraId="4B84FE55" w14:textId="77777777" w:rsidR="00D74994" w:rsidRPr="009E60CA" w:rsidRDefault="00D74994" w:rsidP="009E60CA">
            <w:pPr>
              <w:spacing w:after="0"/>
              <w:jc w:val="center"/>
              <w:rPr>
                <w:rFonts w:ascii="Times New Roman" w:hAnsi="Times New Roman" w:cs="Times New Roman"/>
                <w:sz w:val="24"/>
                <w:szCs w:val="24"/>
              </w:rPr>
            </w:pPr>
          </w:p>
          <w:p w14:paraId="481DDD8B" w14:textId="77777777" w:rsidR="00D74994" w:rsidRPr="009E60CA" w:rsidRDefault="00D74994" w:rsidP="009E60CA">
            <w:pPr>
              <w:spacing w:after="0"/>
              <w:jc w:val="center"/>
              <w:rPr>
                <w:rFonts w:ascii="Times New Roman" w:hAnsi="Times New Roman" w:cs="Times New Roman"/>
                <w:sz w:val="24"/>
                <w:szCs w:val="24"/>
              </w:rPr>
            </w:pPr>
          </w:p>
          <w:p w14:paraId="3CC90619" w14:textId="77777777" w:rsidR="00D74994" w:rsidRPr="009E60CA" w:rsidRDefault="00D74994" w:rsidP="009E60CA">
            <w:pPr>
              <w:spacing w:after="0"/>
              <w:jc w:val="center"/>
              <w:rPr>
                <w:rFonts w:ascii="Times New Roman" w:hAnsi="Times New Roman" w:cs="Times New Roman"/>
                <w:sz w:val="24"/>
                <w:szCs w:val="24"/>
              </w:rPr>
            </w:pPr>
          </w:p>
        </w:tc>
        <w:tc>
          <w:tcPr>
            <w:tcW w:w="624" w:type="pct"/>
          </w:tcPr>
          <w:p w14:paraId="06FBB671"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position w:val="-12"/>
                <w:sz w:val="24"/>
                <w:szCs w:val="24"/>
              </w:rPr>
              <w:object w:dxaOrig="600" w:dyaOrig="400" w14:anchorId="785D3BF3">
                <v:shape id="_x0000_i1068" type="#_x0000_t75" style="width:36.45pt;height:24.3pt" o:ole="">
                  <v:imagedata r:id="rId356" o:title=""/>
                </v:shape>
                <o:OLEObject Type="Embed" ProgID="Equation.3" ShapeID="_x0000_i1068" DrawAspect="Content" ObjectID="_1795380171" r:id="rId357"/>
              </w:object>
            </w:r>
          </w:p>
          <w:p w14:paraId="0192B9DD" w14:textId="77777777"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r w:rsidRPr="009E60CA">
              <w:rPr>
                <w:rFonts w:ascii="Times New Roman" w:hAnsi="Times New Roman" w:cs="Times New Roman"/>
                <w:sz w:val="24"/>
                <w:szCs w:val="24"/>
                <w:vertAlign w:val="subscript"/>
              </w:rPr>
              <w:t>пр</w:t>
            </w:r>
          </w:p>
          <w:p w14:paraId="74F0F839" w14:textId="77777777"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14:paraId="5B6F919A" w14:textId="49950A6B" w:rsidR="00D74994" w:rsidRPr="009E60CA" w:rsidRDefault="00A0500F"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01248" behindDoc="0" locked="0" layoutInCell="1" allowOverlap="1" wp14:anchorId="2BD1C04E" wp14:editId="224B9B64">
                      <wp:simplePos x="0" y="0"/>
                      <wp:positionH relativeFrom="column">
                        <wp:posOffset>71755</wp:posOffset>
                      </wp:positionH>
                      <wp:positionV relativeFrom="paragraph">
                        <wp:posOffset>198120</wp:posOffset>
                      </wp:positionV>
                      <wp:extent cx="114935" cy="114935"/>
                      <wp:effectExtent l="0" t="0" r="18415" b="18415"/>
                      <wp:wrapNone/>
                      <wp:docPr id="12317" name="Группа 4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18" name="Line 103"/>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19" name="Line 104"/>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E670CA" id="Группа 476" o:spid="_x0000_s1026" style="position:absolute;margin-left:5.65pt;margin-top:15.6pt;width:9.05pt;height:9.05pt;z-index:251701248"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">
                      <o:lock v:ext="edit" aspectratio="t"/>
                      <v:line id="Line 103"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">
                        <o:lock v:ext="edit" aspectratio="t"/>
                      </v:line>
                      <v:line id="Line 104"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">
                        <o:lock v:ext="edit" aspectratio="t"/>
                      </v:line>
                    </v:group>
                  </w:pict>
                </mc:Fallback>
              </mc:AlternateContent>
            </w:r>
            <w:r w:rsidR="00D74994" w:rsidRPr="009E60CA">
              <w:rPr>
                <w:rFonts w:ascii="Times New Roman" w:hAnsi="Times New Roman" w:cs="Times New Roman"/>
                <w:sz w:val="24"/>
                <w:szCs w:val="24"/>
              </w:rPr>
              <w:t>1 1 0 1 1</w:t>
            </w:r>
          </w:p>
          <w:p w14:paraId="62319FBA" w14:textId="77777777"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14:paraId="24C99A28"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14:paraId="652BC679" w14:textId="54794FD5" w:rsidR="00D74994" w:rsidRPr="009E60CA" w:rsidRDefault="00A0500F"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37088" behindDoc="1" locked="0" layoutInCell="1" allowOverlap="1" wp14:anchorId="28CB40E3" wp14:editId="10D4F2F5">
                      <wp:simplePos x="0" y="0"/>
                      <wp:positionH relativeFrom="column">
                        <wp:posOffset>109855</wp:posOffset>
                      </wp:positionH>
                      <wp:positionV relativeFrom="paragraph">
                        <wp:posOffset>144780</wp:posOffset>
                      </wp:positionV>
                      <wp:extent cx="1598295" cy="309245"/>
                      <wp:effectExtent l="0" t="38100" r="59055" b="14605"/>
                      <wp:wrapNone/>
                      <wp:docPr id="12309" name="Группа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295" cy="309245"/>
                                <a:chOff x="3319" y="5136"/>
                                <a:chExt cx="11521" cy="1441"/>
                              </a:xfrm>
                            </wpg:grpSpPr>
                            <wpg:grpSp>
                              <wpg:cNvPr id="12310" name="Group 246"/>
                              <wpg:cNvGrpSpPr>
                                <a:grpSpLocks/>
                              </wpg:cNvGrpSpPr>
                              <wpg:grpSpPr bwMode="auto">
                                <a:xfrm>
                                  <a:off x="3319" y="5136"/>
                                  <a:ext cx="1440" cy="720"/>
                                  <a:chOff x="4039" y="5136"/>
                                  <a:chExt cx="720" cy="720"/>
                                </a:xfrm>
                              </wpg:grpSpPr>
                              <wps:wsp>
                                <wps:cNvPr id="12311" name="Line 247"/>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12" name="Line 248"/>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13" name="Line 249"/>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314" name="Line 250"/>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15" name="Line 251"/>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16" name="Line 252"/>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D0E964" id="Группа 473" o:spid="_x0000_s1026" style="position:absolute;margin-left:8.65pt;margin-top:11.4pt;width:125.85pt;height:24.35pt;z-index:-25157939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">
                      <v:group id="Group 246"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RW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yTQVAMGRGfT6HwAA//8DAFBLAQItABQABgAIAAAAIQDb4fbL7gAAAIUBAAATAAAAAAAA&#10;AAAAAAAAAAAAAABbQ29udGVudF9UeXBlc10ueG1sUEsBAi0AFAAGAAgAAAAhAFr0LFu/AAAAFQEA&#10;AAsAAAAAAAAAAAAAAAAAHwEAAF9yZWxzLy5yZWxzUEsBAi0AFAAGAAgAAAAhAC/AJFbHAAAA3gAA&#10;AA8AAAAAAAAAAAAAAAAABwIAAGRycy9kb3ducmV2LnhtbFBLBQYAAAAAAwADALcAAAD7AgAAAAA=&#10;">
                        <v:line id="Line 247"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"/>
                        <v:line id="Line 248"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"/>
                        <v:line id="Line 249"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"/>
                      </v:group>
                      <v:line id="Line 250"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"/>
                      <v:line id="Line 251"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"/>
                      <v:line id="Line 252"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">
                        <v:stroke endarrow="block"/>
                      </v:line>
                    </v:group>
                  </w:pict>
                </mc:Fallback>
              </mc:AlternateContent>
            </w:r>
            <w:r w:rsidR="00D74994" w:rsidRPr="009E60CA">
              <w:rPr>
                <w:rFonts w:ascii="Times New Roman" w:hAnsi="Times New Roman" w:cs="Times New Roman"/>
                <w:sz w:val="24"/>
                <w:szCs w:val="24"/>
              </w:rPr>
              <w:t>0 0 0 0 1</w:t>
            </w:r>
          </w:p>
          <w:p w14:paraId="5B69F6E8" w14:textId="77777777"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r w:rsidRPr="009E60CA">
              <w:rPr>
                <w:rFonts w:ascii="Times New Roman" w:hAnsi="Times New Roman" w:cs="Times New Roman"/>
                <w:sz w:val="24"/>
                <w:szCs w:val="24"/>
              </w:rPr>
              <w:t>Зн</w:t>
            </w: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r w:rsidRPr="009E60CA">
              <w:rPr>
                <w:rFonts w:ascii="Times New Roman" w:hAnsi="Times New Roman" w:cs="Times New Roman"/>
                <w:sz w:val="24"/>
                <w:szCs w:val="24"/>
              </w:rPr>
              <w:t>Зн</w:t>
            </w:r>
            <w:r w:rsidRPr="009E60CA">
              <w:rPr>
                <w:rFonts w:ascii="Times New Roman" w:hAnsi="Times New Roman" w:cs="Times New Roman"/>
                <w:i/>
                <w:sz w:val="24"/>
                <w:szCs w:val="24"/>
              </w:rPr>
              <w:t>В</w:t>
            </w:r>
          </w:p>
        </w:tc>
        <w:tc>
          <w:tcPr>
            <w:tcW w:w="833" w:type="pct"/>
          </w:tcPr>
          <w:p w14:paraId="0B321227" w14:textId="77777777"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14:paraId="1AEF1CEA" w14:textId="77777777" w:rsidR="00D74994" w:rsidRPr="009E60CA" w:rsidRDefault="00D74994" w:rsidP="009E60CA">
            <w:pPr>
              <w:spacing w:after="0"/>
              <w:jc w:val="center"/>
              <w:rPr>
                <w:rFonts w:ascii="Times New Roman" w:hAnsi="Times New Roman" w:cs="Times New Roman"/>
                <w:sz w:val="48"/>
                <w:szCs w:val="48"/>
              </w:rPr>
            </w:pPr>
          </w:p>
          <w:p w14:paraId="62350011"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14:paraId="26507BD2" w14:textId="77777777"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14:paraId="78AAF37D" w14:textId="77777777"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14:paraId="514BF832" w14:textId="77777777"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14:paraId="6A7D84AE" w14:textId="77777777"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14:paraId="16EAF5F0" w14:textId="77777777" w:rsidTr="001F438A">
        <w:trPr>
          <w:trHeight w:val="1499"/>
        </w:trPr>
        <w:tc>
          <w:tcPr>
            <w:tcW w:w="313" w:type="pct"/>
          </w:tcPr>
          <w:p w14:paraId="07AB647C"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14:paraId="553AABA8"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279" w:dyaOrig="380" w14:anchorId="1885020F">
                <v:shape id="_x0000_i1069" type="#_x0000_t75" style="width:16.85pt;height:23.4pt" o:ole="">
                  <v:imagedata r:id="rId358" o:title=""/>
                </v:shape>
                <o:OLEObject Type="Embed" ProgID="Equation.3" ShapeID="_x0000_i1069" DrawAspect="Content" ObjectID="_1795380172" r:id="rId359"/>
              </w:object>
            </w:r>
          </w:p>
          <w:p w14:paraId="46D8383A"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vertAlign w:val="subscript"/>
              </w:rPr>
              <w:t>доп</w:t>
            </w:r>
          </w:p>
          <w:p w14:paraId="6FF1EDFF" w14:textId="77777777"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14:paraId="2F44432D" w14:textId="5B523285" w:rsidR="00D74994" w:rsidRPr="001F438A" w:rsidRDefault="00A0500F"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697152" behindDoc="0" locked="0" layoutInCell="1" allowOverlap="1" wp14:anchorId="41ACB8C4" wp14:editId="68DC0254">
                      <wp:simplePos x="0" y="0"/>
                      <wp:positionH relativeFrom="column">
                        <wp:posOffset>71755</wp:posOffset>
                      </wp:positionH>
                      <wp:positionV relativeFrom="paragraph">
                        <wp:posOffset>144145</wp:posOffset>
                      </wp:positionV>
                      <wp:extent cx="114935" cy="114935"/>
                      <wp:effectExtent l="0" t="0" r="18415" b="18415"/>
                      <wp:wrapNone/>
                      <wp:docPr id="12306" name="Группа 4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307" name="Line 91"/>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08" name="Line 92"/>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F34272" id="Группа 466" o:spid="_x0000_s1026" style="position:absolute;margin-left:5.65pt;margin-top:11.35pt;width:9.05pt;height:9.05pt;z-index:25169715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">
                      <o:lock v:ext="edit" aspectratio="t"/>
                      <v:line id="Line 91"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">
                        <o:lock v:ext="edit" aspectratio="t"/>
                      </v:line>
                      <v:line id="Line 92"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">
                        <o:lock v:ext="edit" aspectratio="t"/>
                      </v:line>
                    </v:group>
                  </w:pict>
                </mc:Fallback>
              </mc:AlternateContent>
            </w:r>
            <w:r w:rsidR="00D74994" w:rsidRPr="001F438A">
              <w:rPr>
                <w:rFonts w:ascii="Times New Roman" w:hAnsi="Times New Roman" w:cs="Times New Roman"/>
                <w:sz w:val="24"/>
                <w:szCs w:val="24"/>
              </w:rPr>
              <w:t>0 0 0 1 1</w:t>
            </w:r>
          </w:p>
          <w:p w14:paraId="68D1F2C8" w14:textId="77777777"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595BCFE7" w14:textId="12F58C18" w:rsidR="00D74994" w:rsidRPr="001F438A" w:rsidRDefault="00A0500F"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38112" behindDoc="1" locked="0" layoutInCell="1" allowOverlap="1" wp14:anchorId="1A38FD57" wp14:editId="37C4C63B">
                      <wp:simplePos x="0" y="0"/>
                      <wp:positionH relativeFrom="column">
                        <wp:posOffset>109855</wp:posOffset>
                      </wp:positionH>
                      <wp:positionV relativeFrom="paragraph">
                        <wp:posOffset>128905</wp:posOffset>
                      </wp:positionV>
                      <wp:extent cx="1598295" cy="309245"/>
                      <wp:effectExtent l="0" t="38100" r="59055" b="14605"/>
                      <wp:wrapNone/>
                      <wp:docPr id="12298" name="Группа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295" cy="309245"/>
                                <a:chOff x="3319" y="5136"/>
                                <a:chExt cx="11521" cy="1441"/>
                              </a:xfrm>
                            </wpg:grpSpPr>
                            <wpg:grpSp>
                              <wpg:cNvPr id="12299" name="Group 254"/>
                              <wpg:cNvGrpSpPr>
                                <a:grpSpLocks/>
                              </wpg:cNvGrpSpPr>
                              <wpg:grpSpPr bwMode="auto">
                                <a:xfrm>
                                  <a:off x="3319" y="5136"/>
                                  <a:ext cx="1440" cy="720"/>
                                  <a:chOff x="4039" y="5136"/>
                                  <a:chExt cx="720" cy="720"/>
                                </a:xfrm>
                              </wpg:grpSpPr>
                              <wps:wsp>
                                <wps:cNvPr id="12300" name="Line 255"/>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01" name="Line 256"/>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02" name="Line 257"/>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303" name="Line 258"/>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04" name="Line 259"/>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05" name="Line 260"/>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3692F2" id="Группа 463" o:spid="_x0000_s1026" style="position:absolute;margin-left:8.65pt;margin-top:10.15pt;width:125.85pt;height:24.35pt;z-index:-25157836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">
                      <v:group id="Group 254"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">
                        <v:line id="Line 255"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"/>
                        <v:line id="Line 256"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"/>
                        <v:line id="Line 257"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"/>
                      </v:group>
                      <v:line id="Line 258"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"/>
                      <v:line id="Line 259"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"/>
                      <v:line id="Line 260"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">
                        <v:stroke endarrow="block"/>
                      </v:line>
                    </v:group>
                  </w:pict>
                </mc:Fallback>
              </mc:AlternateContent>
            </w:r>
            <w:r w:rsidR="00D74994" w:rsidRPr="001F438A">
              <w:rPr>
                <w:rFonts w:ascii="Times New Roman" w:hAnsi="Times New Roman" w:cs="Times New Roman"/>
                <w:sz w:val="24"/>
                <w:szCs w:val="24"/>
              </w:rPr>
              <w:t>1 1 1 0 1</w:t>
            </w:r>
          </w:p>
          <w:p w14:paraId="3243A450" w14:textId="77777777"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14:paraId="68037145" w14:textId="77777777"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14:paraId="671D4698" w14:textId="77777777" w:rsidR="00D74994" w:rsidRPr="001F438A" w:rsidRDefault="00D74994" w:rsidP="009E60CA">
            <w:pPr>
              <w:spacing w:after="0"/>
              <w:jc w:val="center"/>
              <w:rPr>
                <w:rFonts w:ascii="Times New Roman" w:hAnsi="Times New Roman" w:cs="Times New Roman"/>
                <w:sz w:val="24"/>
                <w:szCs w:val="24"/>
              </w:rPr>
            </w:pPr>
          </w:p>
          <w:p w14:paraId="692A2FF3"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14:paraId="127E6B5A" w14:textId="77777777"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16E908A8"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04FDC7E9"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78819B57" w14:textId="77777777" w:rsidTr="001F438A">
        <w:trPr>
          <w:trHeight w:val="1427"/>
        </w:trPr>
        <w:tc>
          <w:tcPr>
            <w:tcW w:w="313" w:type="pct"/>
          </w:tcPr>
          <w:p w14:paraId="4EE9A5D1"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14:paraId="748B3484"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300" w:dyaOrig="380" w14:anchorId="175BA6AF">
                <v:shape id="_x0000_i1070" type="#_x0000_t75" style="width:17.75pt;height:23.4pt" o:ole="">
                  <v:imagedata r:id="rId360" o:title=""/>
                </v:shape>
                <o:OLEObject Type="Embed" ProgID="Equation.3" ShapeID="_x0000_i1070" DrawAspect="Content" ObjectID="_1795380173" r:id="rId361"/>
              </w:object>
            </w:r>
          </w:p>
          <w:p w14:paraId="1B6A93E2"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14:paraId="62B7F62E"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14:paraId="466C1B93" w14:textId="694CF345" w:rsidR="00D74994" w:rsidRPr="001F438A" w:rsidRDefault="00A0500F"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698176" behindDoc="0" locked="0" layoutInCell="1" allowOverlap="1" wp14:anchorId="32164444" wp14:editId="531F0D45">
                      <wp:simplePos x="0" y="0"/>
                      <wp:positionH relativeFrom="column">
                        <wp:posOffset>71755</wp:posOffset>
                      </wp:positionH>
                      <wp:positionV relativeFrom="paragraph">
                        <wp:posOffset>144145</wp:posOffset>
                      </wp:positionV>
                      <wp:extent cx="114935" cy="114935"/>
                      <wp:effectExtent l="0" t="0" r="18415" b="18415"/>
                      <wp:wrapNone/>
                      <wp:docPr id="12295" name="Группа 4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96" name="Line 94"/>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97" name="Line 95"/>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0F1BA3" id="Группа 456" o:spid="_x0000_s1026" style="position:absolute;margin-left:5.65pt;margin-top:11.35pt;width:9.05pt;height:9.05pt;z-index:25169817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">
                      <o:lock v:ext="edit" aspectratio="t"/>
                      <v:line id="Line 94"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">
                        <o:lock v:ext="edit" aspectratio="t"/>
                      </v:line>
                      <v:line id="Line 95"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">
                        <o:lock v:ext="edit" aspectratio="t"/>
                      </v:line>
                    </v:group>
                  </w:pict>
                </mc:Fallback>
              </mc:AlternateContent>
            </w:r>
            <w:r w:rsidR="00D74994" w:rsidRPr="001F438A">
              <w:rPr>
                <w:rFonts w:ascii="Times New Roman" w:hAnsi="Times New Roman" w:cs="Times New Roman"/>
                <w:sz w:val="24"/>
                <w:szCs w:val="24"/>
              </w:rPr>
              <w:t>1 1 0 1 0</w:t>
            </w:r>
          </w:p>
          <w:p w14:paraId="3C6AC094" w14:textId="77777777"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666AB000" w14:textId="6D43BD2B" w:rsidR="00D74994" w:rsidRPr="001F438A" w:rsidRDefault="00A0500F"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39136" behindDoc="1" locked="0" layoutInCell="1" allowOverlap="1" wp14:anchorId="1B45C37D" wp14:editId="73465BFC">
                      <wp:simplePos x="0" y="0"/>
                      <wp:positionH relativeFrom="column">
                        <wp:posOffset>109855</wp:posOffset>
                      </wp:positionH>
                      <wp:positionV relativeFrom="paragraph">
                        <wp:posOffset>165735</wp:posOffset>
                      </wp:positionV>
                      <wp:extent cx="1598295" cy="309245"/>
                      <wp:effectExtent l="0" t="38100" r="59055" b="14605"/>
                      <wp:wrapNone/>
                      <wp:docPr id="12287" name="Группа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295" cy="309245"/>
                                <a:chOff x="3319" y="5136"/>
                                <a:chExt cx="11521" cy="1441"/>
                              </a:xfrm>
                            </wpg:grpSpPr>
                            <wpg:grpSp>
                              <wpg:cNvPr id="12288" name="Group 262"/>
                              <wpg:cNvGrpSpPr>
                                <a:grpSpLocks/>
                              </wpg:cNvGrpSpPr>
                              <wpg:grpSpPr bwMode="auto">
                                <a:xfrm>
                                  <a:off x="3319" y="5136"/>
                                  <a:ext cx="1440" cy="720"/>
                                  <a:chOff x="4039" y="5136"/>
                                  <a:chExt cx="720" cy="720"/>
                                </a:xfrm>
                              </wpg:grpSpPr>
                              <wps:wsp>
                                <wps:cNvPr id="12289" name="Line 263"/>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90" name="Line 264"/>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91" name="Line 265"/>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292" name="Line 266"/>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93" name="Line 267"/>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94" name="Line 268"/>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B30E0C" id="Группа 453" o:spid="_x0000_s1026" style="position:absolute;margin-left:8.65pt;margin-top:13.05pt;width:125.85pt;height:24.35pt;z-index:-25157734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">
                      <v:group id="Group 262"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">
                        <v:line id="Line 263"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"/>
                        <v:line id="Line 264"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"/>
                        <v:line id="Line 265"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"/>
                      </v:group>
                      <v:line id="Line 266"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"/>
                      <v:line id="Line 267"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"/>
                      <v:line id="Line 268"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">
                        <v:stroke endarrow="block"/>
                      </v:line>
                    </v:group>
                  </w:pict>
                </mc:Fallback>
              </mc:AlternateContent>
            </w:r>
            <w:r w:rsidR="00D74994" w:rsidRPr="001F438A">
              <w:rPr>
                <w:rFonts w:ascii="Times New Roman" w:hAnsi="Times New Roman" w:cs="Times New Roman"/>
                <w:sz w:val="24"/>
                <w:szCs w:val="24"/>
              </w:rPr>
              <w:t>0 0 0 0 0</w:t>
            </w:r>
          </w:p>
          <w:p w14:paraId="25EEDFB8"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14:paraId="58096903" w14:textId="77777777"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14:paraId="7C0E89C1" w14:textId="77777777"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14:paraId="54C7A002"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09523FFA"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336D05BB"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41381AF8" w14:textId="77777777" w:rsidTr="001F438A">
        <w:trPr>
          <w:trHeight w:val="1616"/>
        </w:trPr>
        <w:tc>
          <w:tcPr>
            <w:tcW w:w="313" w:type="pct"/>
          </w:tcPr>
          <w:p w14:paraId="1F315297"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lastRenderedPageBreak/>
              <w:t>4</w:t>
            </w:r>
          </w:p>
        </w:tc>
        <w:tc>
          <w:tcPr>
            <w:tcW w:w="624" w:type="pct"/>
          </w:tcPr>
          <w:p w14:paraId="423A399B"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2"/>
                <w:sz w:val="24"/>
                <w:szCs w:val="24"/>
              </w:rPr>
              <w:object w:dxaOrig="300" w:dyaOrig="400" w14:anchorId="5E6963A2">
                <v:shape id="_x0000_i1071" type="#_x0000_t75" style="width:17.75pt;height:24.3pt" o:ole="">
                  <v:imagedata r:id="rId362" o:title=""/>
                </v:shape>
                <o:OLEObject Type="Embed" ProgID="Equation.3" ShapeID="_x0000_i1071" DrawAspect="Content" ObjectID="_1795380174" r:id="rId363"/>
              </w:object>
            </w:r>
          </w:p>
          <w:p w14:paraId="4EC0C57A"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доп</w:t>
            </w:r>
          </w:p>
          <w:p w14:paraId="5464AED0"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14:paraId="35934511" w14:textId="40B2CA55" w:rsidR="00D74994" w:rsidRPr="001F438A" w:rsidRDefault="00A0500F"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699200" behindDoc="0" locked="0" layoutInCell="1" allowOverlap="1" wp14:anchorId="0C2013CC" wp14:editId="5E2EB3C1">
                      <wp:simplePos x="0" y="0"/>
                      <wp:positionH relativeFrom="column">
                        <wp:posOffset>71755</wp:posOffset>
                      </wp:positionH>
                      <wp:positionV relativeFrom="paragraph">
                        <wp:posOffset>144145</wp:posOffset>
                      </wp:positionV>
                      <wp:extent cx="114935" cy="114935"/>
                      <wp:effectExtent l="0" t="0" r="18415" b="18415"/>
                      <wp:wrapNone/>
                      <wp:docPr id="12284" name="Группа 4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85" name="Line 97"/>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86" name="Line 98"/>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4DC3D8" id="Группа 446" o:spid="_x0000_s1026" style="position:absolute;margin-left:5.65pt;margin-top:11.35pt;width:9.05pt;height:9.05pt;z-index:25169920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">
                      <o:lock v:ext="edit" aspectratio="t"/>
                      <v:line id="Line 97"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">
                        <o:lock v:ext="edit" aspectratio="t"/>
                      </v:line>
                      <v:line id="Line 98"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">
                        <o:lock v:ext="edit" aspectratio="t"/>
                      </v:line>
                    </v:group>
                  </w:pict>
                </mc:Fallback>
              </mc:AlternateContent>
            </w:r>
            <w:r w:rsidR="00D74994" w:rsidRPr="001F438A">
              <w:rPr>
                <w:rFonts w:ascii="Times New Roman" w:hAnsi="Times New Roman" w:cs="Times New Roman"/>
                <w:sz w:val="24"/>
                <w:szCs w:val="24"/>
              </w:rPr>
              <w:t>0 0 0 0 0</w:t>
            </w:r>
          </w:p>
          <w:p w14:paraId="6DCD7F68" w14:textId="77777777"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7F9D97A3"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14:paraId="5BCF46EB" w14:textId="7AE8DC98" w:rsidR="00D74994" w:rsidRPr="001F438A" w:rsidRDefault="00A0500F" w:rsidP="00C05CF7">
            <w:pPr>
              <w:spacing w:line="48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40160" behindDoc="1" locked="0" layoutInCell="1" allowOverlap="1" wp14:anchorId="45A439B3" wp14:editId="03DE1C1B">
                      <wp:simplePos x="0" y="0"/>
                      <wp:positionH relativeFrom="column">
                        <wp:posOffset>109855</wp:posOffset>
                      </wp:positionH>
                      <wp:positionV relativeFrom="paragraph">
                        <wp:posOffset>7620</wp:posOffset>
                      </wp:positionV>
                      <wp:extent cx="1598295" cy="309245"/>
                      <wp:effectExtent l="0" t="38100" r="59055" b="14605"/>
                      <wp:wrapNone/>
                      <wp:docPr id="12276" name="Группа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295" cy="309245"/>
                                <a:chOff x="3319" y="5136"/>
                                <a:chExt cx="11521" cy="1441"/>
                              </a:xfrm>
                            </wpg:grpSpPr>
                            <wpg:grpSp>
                              <wpg:cNvPr id="12277" name="Group 270"/>
                              <wpg:cNvGrpSpPr>
                                <a:grpSpLocks/>
                              </wpg:cNvGrpSpPr>
                              <wpg:grpSpPr bwMode="auto">
                                <a:xfrm>
                                  <a:off x="3319" y="5136"/>
                                  <a:ext cx="1440" cy="720"/>
                                  <a:chOff x="4039" y="5136"/>
                                  <a:chExt cx="720" cy="720"/>
                                </a:xfrm>
                              </wpg:grpSpPr>
                              <wps:wsp>
                                <wps:cNvPr id="12278" name="Line 271"/>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79" name="Line 272"/>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80" name="Line 273"/>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281" name="Line 274"/>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82" name="Line 275"/>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83" name="Line 276"/>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2EA55E" id="Группа 443" o:spid="_x0000_s1026" style="position:absolute;margin-left:8.65pt;margin-top:.6pt;width:125.85pt;height:24.35pt;z-index:-2515763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">
                      <v:group id="Group 270"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">
                        <v:line id="Line 271"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"/>
                        <v:line id="Line 272"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"/>
                        <v:line id="Line 273"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"/>
                      </v:group>
                      <v:line id="Line 274"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"/>
                      <v:line id="Line 275"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"/>
                      <v:line id="Line 276"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">
                        <v:stroke endarrow="block"/>
                      </v:line>
                    </v:group>
                  </w:pict>
                </mc:Fallback>
              </mc:AlternateContent>
            </w:r>
            <w:r w:rsidR="00D74994" w:rsidRPr="001F438A">
              <w:rPr>
                <w:rFonts w:ascii="Times New Roman" w:hAnsi="Times New Roman" w:cs="Times New Roman"/>
                <w:sz w:val="24"/>
                <w:szCs w:val="24"/>
                <w:lang w:val="en-US"/>
              </w:rPr>
              <w:t xml:space="preserve">        </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
        </w:tc>
        <w:tc>
          <w:tcPr>
            <w:tcW w:w="833" w:type="pct"/>
          </w:tcPr>
          <w:p w14:paraId="39E08534" w14:textId="77777777"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14:paraId="756301F1" w14:textId="77777777" w:rsidR="00D74994" w:rsidRPr="001F438A" w:rsidRDefault="00D74994" w:rsidP="00E735A6">
            <w:pPr>
              <w:spacing w:line="240" w:lineRule="exact"/>
              <w:jc w:val="center"/>
              <w:rPr>
                <w:rFonts w:ascii="Times New Roman" w:hAnsi="Times New Roman" w:cs="Times New Roman"/>
                <w:sz w:val="24"/>
                <w:szCs w:val="24"/>
              </w:rPr>
            </w:pPr>
          </w:p>
          <w:p w14:paraId="724E6386"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14:paraId="444CF7F3"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57D1113F"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0A8F9447"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78BA049D" w14:textId="77777777" w:rsidTr="001F438A">
        <w:trPr>
          <w:trHeight w:val="1407"/>
        </w:trPr>
        <w:tc>
          <w:tcPr>
            <w:tcW w:w="313" w:type="pct"/>
          </w:tcPr>
          <w:p w14:paraId="206F7842"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14:paraId="6F653F7C"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0"/>
                <w:sz w:val="24"/>
                <w:szCs w:val="24"/>
              </w:rPr>
              <w:object w:dxaOrig="300" w:dyaOrig="380" w14:anchorId="48465188">
                <v:shape id="_x0000_i1072" type="#_x0000_t75" style="width:17.75pt;height:23.4pt" o:ole="">
                  <v:imagedata r:id="rId364" o:title=""/>
                </v:shape>
                <o:OLEObject Type="Embed" ProgID="Equation.3" ShapeID="_x0000_i1072" DrawAspect="Content" ObjectID="_1795380175" r:id="rId365"/>
              </w:object>
            </w:r>
          </w:p>
          <w:p w14:paraId="1A416B24" w14:textId="77777777"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14:paraId="5AB7F78D"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14:paraId="5EA0D442" w14:textId="4D0D5578" w:rsidR="00D74994" w:rsidRPr="001F438A" w:rsidRDefault="00A0500F"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00224" behindDoc="0" locked="0" layoutInCell="1" allowOverlap="1" wp14:anchorId="4CB2AF83" wp14:editId="720BE2EB">
                      <wp:simplePos x="0" y="0"/>
                      <wp:positionH relativeFrom="column">
                        <wp:posOffset>71755</wp:posOffset>
                      </wp:positionH>
                      <wp:positionV relativeFrom="paragraph">
                        <wp:posOffset>144145</wp:posOffset>
                      </wp:positionV>
                      <wp:extent cx="114935" cy="114935"/>
                      <wp:effectExtent l="0" t="0" r="18415" b="18415"/>
                      <wp:wrapNone/>
                      <wp:docPr id="12273" name="Группа 4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74" name="Line 100"/>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75" name="Line 101"/>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994DF8" id="Группа 436" o:spid="_x0000_s1026" style="position:absolute;margin-left:5.65pt;margin-top:11.35pt;width:9.05pt;height:9.05pt;z-index:25170022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">
                      <o:lock v:ext="edit" aspectratio="t"/>
                      <v:line id="Line 100"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">
                        <o:lock v:ext="edit" aspectratio="t"/>
                      </v:line>
                      <v:line id="Line 101"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">
                        <o:lock v:ext="edit" aspectratio="t"/>
                      </v:line>
                    </v:group>
                  </w:pict>
                </mc:Fallback>
              </mc:AlternateContent>
            </w:r>
            <w:r w:rsidR="00D74994" w:rsidRPr="001F438A">
              <w:rPr>
                <w:rFonts w:ascii="Times New Roman" w:hAnsi="Times New Roman" w:cs="Times New Roman"/>
                <w:sz w:val="24"/>
                <w:szCs w:val="24"/>
              </w:rPr>
              <w:t>1 0 1 0 0</w:t>
            </w:r>
          </w:p>
          <w:p w14:paraId="5AFBC15D" w14:textId="77777777"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07360161" w14:textId="22AC70FF" w:rsidR="00D74994" w:rsidRPr="001F438A" w:rsidRDefault="00A0500F"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41184" behindDoc="1" locked="0" layoutInCell="1" allowOverlap="1" wp14:anchorId="7E041E03" wp14:editId="55BBDA24">
                      <wp:simplePos x="0" y="0"/>
                      <wp:positionH relativeFrom="column">
                        <wp:posOffset>107950</wp:posOffset>
                      </wp:positionH>
                      <wp:positionV relativeFrom="paragraph">
                        <wp:posOffset>158115</wp:posOffset>
                      </wp:positionV>
                      <wp:extent cx="1600200" cy="309245"/>
                      <wp:effectExtent l="0" t="38100" r="57150" b="14605"/>
                      <wp:wrapNone/>
                      <wp:docPr id="12265" name="Группа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309245"/>
                                <a:chOff x="3319" y="5136"/>
                                <a:chExt cx="11521" cy="1441"/>
                              </a:xfrm>
                            </wpg:grpSpPr>
                            <wpg:grpSp>
                              <wpg:cNvPr id="12266" name="Group 278"/>
                              <wpg:cNvGrpSpPr>
                                <a:grpSpLocks/>
                              </wpg:cNvGrpSpPr>
                              <wpg:grpSpPr bwMode="auto">
                                <a:xfrm>
                                  <a:off x="3319" y="5136"/>
                                  <a:ext cx="1440" cy="720"/>
                                  <a:chOff x="4039" y="5136"/>
                                  <a:chExt cx="720" cy="720"/>
                                </a:xfrm>
                              </wpg:grpSpPr>
                              <wps:wsp>
                                <wps:cNvPr id="12267" name="Line 279"/>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68" name="Line 280"/>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69" name="Line 281"/>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270" name="Line 282"/>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71" name="Line 283"/>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72" name="Line 284"/>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B0DBFA" id="Группа 433" o:spid="_x0000_s1026" style="position:absolute;margin-left:8.5pt;margin-top:12.45pt;width:126pt;height:24.35pt;z-index:-25157529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">
                      <v:group id="Group 278"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">
                        <v:line id="Line 279"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"/>
                        <v:line id="Line 280"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"/>
                        <v:line id="Line 281"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"/>
                      </v:group>
                      <v:line id="Line 282"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"/>
                      <v:line id="Line 283"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"/>
                      <v:line id="Line 284"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">
                        <v:stroke endarrow="block"/>
                      </v:line>
                    </v:group>
                  </w:pict>
                </mc:Fallback>
              </mc:AlternateContent>
            </w:r>
            <w:r w:rsidR="00D74994" w:rsidRPr="001F438A">
              <w:rPr>
                <w:rFonts w:ascii="Times New Roman" w:hAnsi="Times New Roman" w:cs="Times New Roman"/>
                <w:sz w:val="24"/>
                <w:szCs w:val="24"/>
              </w:rPr>
              <w:t>1 1 0 1 0</w:t>
            </w:r>
          </w:p>
          <w:p w14:paraId="3DDF8BA1"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14:paraId="43FC6B77" w14:textId="77777777"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14:paraId="45B3951D" w14:textId="77777777" w:rsidR="00D74994" w:rsidRPr="00E735A6" w:rsidRDefault="00D74994" w:rsidP="00C05CF7">
            <w:pPr>
              <w:spacing w:line="280" w:lineRule="exact"/>
              <w:jc w:val="center"/>
              <w:rPr>
                <w:rFonts w:ascii="Times New Roman" w:hAnsi="Times New Roman" w:cs="Times New Roman"/>
                <w:sz w:val="16"/>
                <w:szCs w:val="16"/>
              </w:rPr>
            </w:pPr>
          </w:p>
          <w:p w14:paraId="156C4E0F" w14:textId="77777777"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14:paraId="76FB44BA" w14:textId="77777777"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20888504"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30639E3B" w14:textId="77777777"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01DB764C" w14:textId="77777777" w:rsidTr="001F438A">
        <w:trPr>
          <w:trHeight w:val="610"/>
        </w:trPr>
        <w:tc>
          <w:tcPr>
            <w:tcW w:w="313" w:type="pct"/>
          </w:tcPr>
          <w:p w14:paraId="134FEA4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14:paraId="7BDC8222"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14:paraId="55793D59" w14:textId="77777777"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14:paraId="273367DC" w14:textId="77777777"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14:paraId="7A24254E" w14:textId="77777777"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57B81EFD" w14:textId="77777777" w:rsidR="00D74994" w:rsidRPr="001F438A" w:rsidRDefault="00D74994" w:rsidP="009E60CA">
            <w:pPr>
              <w:spacing w:after="0" w:line="320" w:lineRule="exact"/>
              <w:jc w:val="center"/>
              <w:rPr>
                <w:rFonts w:ascii="Times New Roman" w:hAnsi="Times New Roman" w:cs="Times New Roman"/>
                <w:sz w:val="24"/>
                <w:szCs w:val="24"/>
              </w:rPr>
            </w:pPr>
          </w:p>
          <w:p w14:paraId="4D89C147"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14:paraId="38C893D0"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14:paraId="0E3D342E" w14:textId="77777777" w:rsidTr="001F438A">
        <w:trPr>
          <w:trHeight w:val="879"/>
        </w:trPr>
        <w:tc>
          <w:tcPr>
            <w:tcW w:w="313" w:type="pct"/>
          </w:tcPr>
          <w:p w14:paraId="5B55EC04"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14:paraId="0A4C4E52"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tc>
        <w:tc>
          <w:tcPr>
            <w:tcW w:w="938" w:type="pct"/>
          </w:tcPr>
          <w:p w14:paraId="2C654362" w14:textId="77777777" w:rsidR="00D74994" w:rsidRPr="00E735A6" w:rsidRDefault="00D74994" w:rsidP="00C05CF7">
            <w:pPr>
              <w:jc w:val="center"/>
              <w:rPr>
                <w:rFonts w:ascii="Times New Roman" w:hAnsi="Times New Roman" w:cs="Times New Roman"/>
                <w:noProof/>
                <w:sz w:val="32"/>
                <w:szCs w:val="32"/>
              </w:rPr>
            </w:pPr>
          </w:p>
          <w:p w14:paraId="43D6C4CB" w14:textId="77777777"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21487072"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14:paraId="730E90F0"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14:paraId="10DB4AFD"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14:paraId="47D892DE"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14:paraId="5A872903"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14:paraId="5D078540" w14:textId="77777777"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14:paraId="048FDF77" w14:textId="77777777"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r w:rsidRPr="00E735A6">
        <w:rPr>
          <w:rFonts w:ascii="Times New Roman" w:hAnsi="Times New Roman" w:cs="Times New Roman"/>
          <w:b/>
          <w:i/>
          <w:sz w:val="28"/>
          <w:szCs w:val="28"/>
          <w:vertAlign w:val="subscript"/>
        </w:rPr>
        <w:t>пр</w:t>
      </w:r>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14:paraId="1E7C8B55" w14:textId="77777777"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14:paraId="2AFA1113" w14:textId="77777777"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14:paraId="566DCD88" w14:textId="77777777"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14:paraId="4D72CD1F"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14:paraId="4833FB9F"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14:paraId="0D48E90B" w14:textId="77777777"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2"/>
        <w:gridCol w:w="1265"/>
        <w:gridCol w:w="1822"/>
        <w:gridCol w:w="1805"/>
        <w:gridCol w:w="3233"/>
      </w:tblGrid>
      <w:tr w:rsidR="00D74994" w:rsidRPr="007A2E27" w14:paraId="4EA44CED" w14:textId="77777777" w:rsidTr="00C05CF7">
        <w:trPr>
          <w:trHeight w:val="70"/>
        </w:trPr>
        <w:tc>
          <w:tcPr>
            <w:tcW w:w="408" w:type="pct"/>
            <w:shd w:val="clear" w:color="auto" w:fill="auto"/>
            <w:vAlign w:val="center"/>
          </w:tcPr>
          <w:p w14:paraId="4120FC26"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14:paraId="29761DA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14:paraId="335BDC45"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14:paraId="661E05AD"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14:paraId="28CCAA0C"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33886D28" w14:textId="77777777" w:rsidTr="00C05CF7">
        <w:trPr>
          <w:trHeight w:val="251"/>
        </w:trPr>
        <w:tc>
          <w:tcPr>
            <w:tcW w:w="408" w:type="pct"/>
          </w:tcPr>
          <w:p w14:paraId="1027ED47"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14:paraId="66C673B7"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30" w:type="pct"/>
          </w:tcPr>
          <w:p w14:paraId="665212CA" w14:textId="77777777"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14:paraId="75A7AB04"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14:paraId="3C58BE47"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44ACA4F7" w14:textId="77777777" w:rsidTr="00C05CF7">
        <w:trPr>
          <w:trHeight w:val="1401"/>
        </w:trPr>
        <w:tc>
          <w:tcPr>
            <w:tcW w:w="408" w:type="pct"/>
          </w:tcPr>
          <w:p w14:paraId="13D05653"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3A8C69DF" w14:textId="77777777" w:rsidR="00D74994" w:rsidRPr="007A2E27" w:rsidRDefault="00D74994" w:rsidP="00C05CF7">
            <w:pPr>
              <w:jc w:val="center"/>
              <w:rPr>
                <w:rFonts w:ascii="Times New Roman" w:hAnsi="Times New Roman" w:cs="Times New Roman"/>
                <w:sz w:val="24"/>
                <w:szCs w:val="24"/>
              </w:rPr>
            </w:pPr>
          </w:p>
          <w:p w14:paraId="37C660EF" w14:textId="77777777" w:rsidR="00D74994" w:rsidRPr="007A2E27" w:rsidRDefault="00D74994" w:rsidP="00C05CF7">
            <w:pPr>
              <w:jc w:val="center"/>
              <w:rPr>
                <w:rFonts w:ascii="Times New Roman" w:hAnsi="Times New Roman" w:cs="Times New Roman"/>
                <w:sz w:val="24"/>
                <w:szCs w:val="24"/>
              </w:rPr>
            </w:pPr>
          </w:p>
          <w:p w14:paraId="50819142" w14:textId="77777777" w:rsidR="00D74994" w:rsidRPr="007A2E27" w:rsidRDefault="00D74994" w:rsidP="00C05CF7">
            <w:pPr>
              <w:jc w:val="center"/>
              <w:rPr>
                <w:rFonts w:ascii="Times New Roman" w:hAnsi="Times New Roman" w:cs="Times New Roman"/>
                <w:sz w:val="24"/>
                <w:szCs w:val="24"/>
              </w:rPr>
            </w:pPr>
          </w:p>
        </w:tc>
        <w:tc>
          <w:tcPr>
            <w:tcW w:w="715" w:type="pct"/>
          </w:tcPr>
          <w:p w14:paraId="15AE620D"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position w:val="-14"/>
                <w:sz w:val="24"/>
                <w:szCs w:val="24"/>
              </w:rPr>
              <w:object w:dxaOrig="540" w:dyaOrig="420" w14:anchorId="7F0048BB">
                <v:shape id="_x0000_i1073" type="#_x0000_t75" style="width:31.8pt;height:24.3pt" o:ole="">
                  <v:imagedata r:id="rId366" o:title=""/>
                </v:shape>
                <o:OLEObject Type="Embed" ProgID="Equation.3" ShapeID="_x0000_i1073" DrawAspect="Content" ObjectID="_1795380176" r:id="rId367"/>
              </w:object>
            </w:r>
          </w:p>
          <w:p w14:paraId="5DF454BA" w14:textId="77777777"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14:paraId="016352C5" w14:textId="77777777"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14:paraId="5A6AF1F5" w14:textId="468628F1" w:rsidR="00D74994" w:rsidRPr="007A2E27" w:rsidRDefault="00A0500F"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05344" behindDoc="0" locked="0" layoutInCell="1" allowOverlap="1" wp14:anchorId="48F320A6" wp14:editId="26848F9C">
                      <wp:simplePos x="0" y="0"/>
                      <wp:positionH relativeFrom="column">
                        <wp:posOffset>71755</wp:posOffset>
                      </wp:positionH>
                      <wp:positionV relativeFrom="paragraph">
                        <wp:posOffset>198120</wp:posOffset>
                      </wp:positionV>
                      <wp:extent cx="114935" cy="114935"/>
                      <wp:effectExtent l="0" t="0" r="18415" b="18415"/>
                      <wp:wrapNone/>
                      <wp:docPr id="12262" name="Группа 4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63" name="Line 115"/>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64" name="Line 116"/>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FE31B7" id="Группа 426" o:spid="_x0000_s1026" style="position:absolute;margin-left:5.65pt;margin-top:15.6pt;width:9.05pt;height:9.05pt;z-index:25170534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">
                      <o:lock v:ext="edit" aspectratio="t"/>
                      <v:line id="Line 115"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">
                        <o:lock v:ext="edit" aspectratio="t"/>
                      </v:line>
                      <v:line id="Line 116"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">
                        <o:lock v:ext="edit" aspectratio="t"/>
                      </v:line>
                    </v:group>
                  </w:pict>
                </mc:Fallback>
              </mc:AlternateContent>
            </w:r>
            <w:r w:rsidR="00D74994" w:rsidRPr="007A2E27">
              <w:rPr>
                <w:rFonts w:ascii="Times New Roman" w:hAnsi="Times New Roman" w:cs="Times New Roman"/>
                <w:sz w:val="24"/>
                <w:szCs w:val="24"/>
              </w:rPr>
              <w:t>0 1 1 1 1</w:t>
            </w:r>
          </w:p>
          <w:p w14:paraId="53D12C28"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1A97CBE8" w14:textId="77777777"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14:paraId="4C7640CC"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14:paraId="6FA0B0D1" w14:textId="77777777" w:rsidR="00D74994" w:rsidRPr="007A2E27" w:rsidRDefault="00D74994" w:rsidP="00C05CF7">
            <w:pPr>
              <w:jc w:val="center"/>
              <w:rPr>
                <w:rFonts w:ascii="Times New Roman" w:hAnsi="Times New Roman" w:cs="Times New Roman"/>
                <w:sz w:val="24"/>
                <w:szCs w:val="24"/>
              </w:rPr>
            </w:pPr>
          </w:p>
        </w:tc>
        <w:tc>
          <w:tcPr>
            <w:tcW w:w="1827" w:type="pct"/>
          </w:tcPr>
          <w:p w14:paraId="02AC328C" w14:textId="77777777"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14:paraId="231BD8A3"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7E52AC65" w14:textId="77777777"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14:paraId="2E415E64" w14:textId="77777777" w:rsidR="00C333D6" w:rsidRDefault="00C333D6" w:rsidP="00D74994">
      <w:pPr>
        <w:ind w:right="22" w:firstLine="540"/>
        <w:rPr>
          <w:rFonts w:ascii="Times New Roman" w:hAnsi="Times New Roman" w:cs="Times New Roman"/>
          <w:sz w:val="28"/>
          <w:szCs w:val="28"/>
          <w:lang w:eastAsia="ja-JP"/>
        </w:rPr>
      </w:pPr>
    </w:p>
    <w:p w14:paraId="1CCEE0D2" w14:textId="77777777" w:rsidR="00C333D6" w:rsidRDefault="00C333D6" w:rsidP="00D74994">
      <w:pPr>
        <w:ind w:right="22" w:firstLine="540"/>
        <w:rPr>
          <w:rFonts w:ascii="Times New Roman" w:hAnsi="Times New Roman" w:cs="Times New Roman"/>
          <w:sz w:val="28"/>
          <w:szCs w:val="28"/>
          <w:lang w:eastAsia="ja-JP"/>
        </w:rPr>
      </w:pPr>
    </w:p>
    <w:p w14:paraId="47939E7F" w14:textId="77777777" w:rsidR="00C333D6" w:rsidRDefault="00C333D6" w:rsidP="00D74994">
      <w:pPr>
        <w:ind w:right="22" w:firstLine="540"/>
        <w:rPr>
          <w:rFonts w:ascii="Times New Roman" w:hAnsi="Times New Roman" w:cs="Times New Roman"/>
          <w:sz w:val="28"/>
          <w:szCs w:val="28"/>
          <w:lang w:eastAsia="ja-JP"/>
        </w:rPr>
      </w:pPr>
    </w:p>
    <w:p w14:paraId="05344F8C" w14:textId="77777777" w:rsidR="00C333D6" w:rsidRDefault="00C333D6" w:rsidP="00D74994">
      <w:pPr>
        <w:ind w:right="22" w:firstLine="540"/>
        <w:rPr>
          <w:rFonts w:ascii="Times New Roman" w:hAnsi="Times New Roman" w:cs="Times New Roman"/>
          <w:sz w:val="28"/>
          <w:szCs w:val="28"/>
          <w:lang w:eastAsia="ja-JP"/>
        </w:rPr>
      </w:pPr>
    </w:p>
    <w:p w14:paraId="42DC666E" w14:textId="77777777" w:rsidR="00F84A36" w:rsidRDefault="00F84A36" w:rsidP="00D74994">
      <w:pPr>
        <w:ind w:right="22" w:firstLine="540"/>
        <w:rPr>
          <w:rFonts w:ascii="Times New Roman" w:hAnsi="Times New Roman" w:cs="Times New Roman"/>
          <w:sz w:val="28"/>
          <w:szCs w:val="28"/>
          <w:lang w:eastAsia="ja-JP"/>
        </w:rPr>
      </w:pPr>
    </w:p>
    <w:p w14:paraId="1C52691F" w14:textId="77777777"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lastRenderedPageBreak/>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7"/>
        <w:gridCol w:w="1262"/>
        <w:gridCol w:w="1804"/>
        <w:gridCol w:w="1625"/>
        <w:gridCol w:w="3532"/>
      </w:tblGrid>
      <w:tr w:rsidR="00D74994" w:rsidRPr="007A2E27" w14:paraId="277E0C20" w14:textId="77777777" w:rsidTr="007A2E27">
        <w:trPr>
          <w:trHeight w:val="70"/>
        </w:trPr>
        <w:tc>
          <w:tcPr>
            <w:tcW w:w="406" w:type="pct"/>
            <w:vAlign w:val="center"/>
          </w:tcPr>
          <w:p w14:paraId="209797F7"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14:paraId="72ADA01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14:paraId="09E2950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14:paraId="547AFF55"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14:paraId="0DA25405"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468FA961" w14:textId="77777777" w:rsidTr="007A2E27">
        <w:trPr>
          <w:trHeight w:val="251"/>
        </w:trPr>
        <w:tc>
          <w:tcPr>
            <w:tcW w:w="406" w:type="pct"/>
          </w:tcPr>
          <w:p w14:paraId="29A3E5F8"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14:paraId="0FBA135E"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08" w:type="pct"/>
          </w:tcPr>
          <w:p w14:paraId="7085C06E"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14:paraId="56344082"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14:paraId="2D9BA181"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5E4697BD" w14:textId="77777777" w:rsidTr="00BB5C96">
        <w:trPr>
          <w:trHeight w:val="3200"/>
        </w:trPr>
        <w:tc>
          <w:tcPr>
            <w:tcW w:w="406" w:type="pct"/>
          </w:tcPr>
          <w:p w14:paraId="1061CE13"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132B6E98" w14:textId="77777777" w:rsidR="00D74994" w:rsidRPr="007A2E27" w:rsidRDefault="00D74994" w:rsidP="00C05CF7">
            <w:pPr>
              <w:jc w:val="center"/>
              <w:rPr>
                <w:rFonts w:ascii="Times New Roman" w:hAnsi="Times New Roman" w:cs="Times New Roman"/>
                <w:sz w:val="24"/>
                <w:szCs w:val="24"/>
              </w:rPr>
            </w:pPr>
          </w:p>
          <w:p w14:paraId="043E7FD5" w14:textId="77777777" w:rsidR="00D74994" w:rsidRPr="007A2E27" w:rsidRDefault="00D74994" w:rsidP="00C05CF7">
            <w:pPr>
              <w:jc w:val="center"/>
              <w:rPr>
                <w:rFonts w:ascii="Times New Roman" w:hAnsi="Times New Roman" w:cs="Times New Roman"/>
                <w:sz w:val="24"/>
                <w:szCs w:val="24"/>
              </w:rPr>
            </w:pPr>
          </w:p>
          <w:p w14:paraId="6CBAD436" w14:textId="77777777" w:rsidR="00D74994" w:rsidRPr="007A2E27" w:rsidRDefault="00D74994" w:rsidP="00C05CF7">
            <w:pPr>
              <w:jc w:val="center"/>
              <w:rPr>
                <w:rFonts w:ascii="Times New Roman" w:hAnsi="Times New Roman" w:cs="Times New Roman"/>
                <w:sz w:val="24"/>
                <w:szCs w:val="24"/>
              </w:rPr>
            </w:pPr>
          </w:p>
          <w:p w14:paraId="566C008B" w14:textId="77777777" w:rsidR="00D74994" w:rsidRPr="007A2E27" w:rsidRDefault="00D74994" w:rsidP="00C05CF7">
            <w:pPr>
              <w:jc w:val="center"/>
              <w:rPr>
                <w:rFonts w:ascii="Times New Roman" w:hAnsi="Times New Roman" w:cs="Times New Roman"/>
                <w:sz w:val="24"/>
                <w:szCs w:val="24"/>
              </w:rPr>
            </w:pPr>
          </w:p>
          <w:p w14:paraId="085DC81D" w14:textId="77777777" w:rsidR="00D74994" w:rsidRPr="007A2E27" w:rsidRDefault="00D74994" w:rsidP="00C05CF7">
            <w:pPr>
              <w:jc w:val="center"/>
              <w:rPr>
                <w:rFonts w:ascii="Times New Roman" w:hAnsi="Times New Roman" w:cs="Times New Roman"/>
                <w:sz w:val="24"/>
                <w:szCs w:val="24"/>
              </w:rPr>
            </w:pPr>
          </w:p>
        </w:tc>
        <w:tc>
          <w:tcPr>
            <w:tcW w:w="705" w:type="pct"/>
          </w:tcPr>
          <w:p w14:paraId="10D2BE6E" w14:textId="77777777"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14:paraId="7FE036C8"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position w:val="-10"/>
                <w:sz w:val="24"/>
                <w:szCs w:val="24"/>
                <w:lang w:val="en-US"/>
              </w:rPr>
              <w:object w:dxaOrig="300" w:dyaOrig="340" w14:anchorId="32385DBE">
                <v:shape id="_x0000_i1074" type="#_x0000_t75" style="width:14.95pt;height:16.85pt" o:ole="">
                  <v:imagedata r:id="rId309" o:title=""/>
                </v:shape>
                <o:OLEObject Type="Embed" ProgID="Equation.3" ShapeID="_x0000_i1074" DrawAspect="Content" ObjectID="_1795380177" r:id="rId368"/>
              </w:object>
            </w:r>
          </w:p>
          <w:p w14:paraId="57A29908" w14:textId="77777777" w:rsidR="00D74994" w:rsidRPr="007A2E27" w:rsidRDefault="00D74994" w:rsidP="007A2E2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377108E8">
                <v:shape id="_x0000_i1075" type="#_x0000_t75" style="width:17.75pt;height:23.4pt" o:ole="">
                  <v:imagedata r:id="rId311" o:title=""/>
                </v:shape>
                <o:OLEObject Type="Embed" ProgID="Equation.3" ShapeID="_x0000_i1075" DrawAspect="Content" ObjectID="_1795380178" r:id="rId369"/>
              </w:object>
            </w:r>
            <w:r w:rsidRPr="007A2E27">
              <w:rPr>
                <w:rFonts w:ascii="Times New Roman" w:hAnsi="Times New Roman" w:cs="Times New Roman"/>
                <w:sz w:val="24"/>
                <w:szCs w:val="24"/>
              </w:rPr>
              <w:t xml:space="preserve"> </w:t>
            </w:r>
          </w:p>
          <w:p w14:paraId="13D5A3D9" w14:textId="77777777"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14:paraId="05FB6A71" w14:textId="77777777"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14:paraId="192F23C8"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14:paraId="407C6202"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14:paraId="7EC8C2F6" w14:textId="31E3B17E" w:rsidR="00D74994" w:rsidRPr="007A2E27" w:rsidRDefault="00A0500F"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10464" behindDoc="0" locked="0" layoutInCell="1" allowOverlap="1" wp14:anchorId="066F7FAE" wp14:editId="2E208D91">
                      <wp:simplePos x="0" y="0"/>
                      <wp:positionH relativeFrom="column">
                        <wp:posOffset>71755</wp:posOffset>
                      </wp:positionH>
                      <wp:positionV relativeFrom="paragraph">
                        <wp:posOffset>198120</wp:posOffset>
                      </wp:positionV>
                      <wp:extent cx="114935" cy="114935"/>
                      <wp:effectExtent l="0" t="0" r="18415" b="18415"/>
                      <wp:wrapNone/>
                      <wp:docPr id="12259" name="Группа 4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60" name="Line 130"/>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61" name="Line 131"/>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C81DFF" id="Группа 423" o:spid="_x0000_s1026" style="position:absolute;margin-left:5.65pt;margin-top:15.6pt;width:9.05pt;height:9.05pt;z-index:2517104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">
                      <o:lock v:ext="edit" aspectratio="t"/>
                      <v:line id="Line 130"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">
                        <o:lock v:ext="edit" aspectratio="t"/>
                      </v:line>
                      <v:line id="Line 131"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">
                        <o:lock v:ext="edit" aspectratio="t"/>
                      </v:line>
                    </v:group>
                  </w:pict>
                </mc:Fallback>
              </mc:AlternateContent>
            </w:r>
            <w:r w:rsidR="00D74994" w:rsidRPr="007A2E27">
              <w:rPr>
                <w:rFonts w:ascii="Times New Roman" w:hAnsi="Times New Roman" w:cs="Times New Roman"/>
                <w:sz w:val="24"/>
                <w:szCs w:val="24"/>
              </w:rPr>
              <w:t>0 1 1 1 0</w:t>
            </w:r>
          </w:p>
          <w:p w14:paraId="76EC4835"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14:paraId="619B085F" w14:textId="77777777"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14:paraId="139D0CBD" w14:textId="77777777"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14:paraId="0AFE7B8A" w14:textId="43B68D05" w:rsidR="00D74994" w:rsidRPr="007A2E27" w:rsidRDefault="00A0500F"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mc:AlternateContent>
                <mc:Choice Requires="wpg">
                  <w:drawing>
                    <wp:anchor distT="0" distB="0" distL="114300" distR="114300" simplePos="0" relativeHeight="251742208" behindDoc="1" locked="0" layoutInCell="1" allowOverlap="1" wp14:anchorId="7E81F00D" wp14:editId="4B16C5FE">
                      <wp:simplePos x="0" y="0"/>
                      <wp:positionH relativeFrom="column">
                        <wp:posOffset>192405</wp:posOffset>
                      </wp:positionH>
                      <wp:positionV relativeFrom="paragraph">
                        <wp:posOffset>133985</wp:posOffset>
                      </wp:positionV>
                      <wp:extent cx="1714500" cy="228600"/>
                      <wp:effectExtent l="0" t="38100" r="57150" b="19050"/>
                      <wp:wrapNone/>
                      <wp:docPr id="12251" name="Группа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3319" y="5136"/>
                                <a:chExt cx="11521" cy="1441"/>
                              </a:xfrm>
                            </wpg:grpSpPr>
                            <wpg:grpSp>
                              <wpg:cNvPr id="12252" name="Group 330"/>
                              <wpg:cNvGrpSpPr>
                                <a:grpSpLocks/>
                              </wpg:cNvGrpSpPr>
                              <wpg:grpSpPr bwMode="auto">
                                <a:xfrm>
                                  <a:off x="3319" y="5136"/>
                                  <a:ext cx="1440" cy="720"/>
                                  <a:chOff x="4039" y="5136"/>
                                  <a:chExt cx="720" cy="720"/>
                                </a:xfrm>
                              </wpg:grpSpPr>
                              <wps:wsp>
                                <wps:cNvPr id="12253" name="Line 331"/>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54" name="Line 332"/>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55" name="Line 333"/>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256" name="Line 334"/>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57" name="Line 335"/>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58" name="Line 336"/>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C9DB99" id="Группа 420" o:spid="_x0000_s1026" style="position:absolute;margin-left:15.15pt;margin-top:10.55pt;width:135pt;height:18pt;z-index:-2515742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">
                      <v:group id="Group 330"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">
                        <v:line id="Line 331"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"/>
                        <v:line id="Line 332"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"/>
                        <v:line id="Line 333"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"/>
                      </v:group>
                      <v:line id="Line 334"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"/>
                      <v:line id="Line 335"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"/>
                      <v:line id="Line 336"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">
                        <v:stroke endarrow="block"/>
                      </v:line>
                    </v:group>
                  </w:pict>
                </mc:Fallback>
              </mc:AlternateContent>
            </w:r>
            <w:r w:rsidR="00D74994" w:rsidRPr="007A2E27">
              <w:rPr>
                <w:rFonts w:ascii="Times New Roman" w:hAnsi="Times New Roman" w:cs="Times New Roman"/>
                <w:sz w:val="24"/>
                <w:szCs w:val="24"/>
              </w:rPr>
              <w:t>1 1 1 1 1</w:t>
            </w:r>
          </w:p>
          <w:p w14:paraId="5FD61E8B"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14:paraId="345EAA4A"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2EB7B30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14:paraId="585BB45C"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14:paraId="51231CB1" w14:textId="77777777" w:rsidR="00D74994" w:rsidRPr="007A2E27" w:rsidRDefault="00D74994" w:rsidP="007A2E27">
            <w:pPr>
              <w:spacing w:before="240"/>
              <w:jc w:val="center"/>
              <w:rPr>
                <w:rFonts w:ascii="Times New Roman" w:hAnsi="Times New Roman" w:cs="Times New Roman"/>
                <w:sz w:val="24"/>
                <w:szCs w:val="24"/>
              </w:rPr>
            </w:pPr>
          </w:p>
          <w:p w14:paraId="4B108206" w14:textId="77777777" w:rsidR="00D74994" w:rsidRPr="007A2E27" w:rsidRDefault="00D74994" w:rsidP="00C05CF7">
            <w:pPr>
              <w:spacing w:line="160" w:lineRule="exact"/>
              <w:jc w:val="center"/>
              <w:rPr>
                <w:rFonts w:ascii="Times New Roman" w:hAnsi="Times New Roman" w:cs="Times New Roman"/>
                <w:sz w:val="24"/>
                <w:szCs w:val="24"/>
              </w:rPr>
            </w:pPr>
          </w:p>
          <w:p w14:paraId="53590435" w14:textId="77777777"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14:paraId="190351E7"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14:paraId="2F69CCEE"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08E7A147"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14:paraId="3922D9F7"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14:paraId="0910A2EA" w14:textId="77777777"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14:paraId="03CF864F" w14:textId="77777777" w:rsidTr="007A2E27">
        <w:trPr>
          <w:trHeight w:val="1421"/>
        </w:trPr>
        <w:tc>
          <w:tcPr>
            <w:tcW w:w="406" w:type="pct"/>
            <w:tcBorders>
              <w:bottom w:val="single" w:sz="4" w:space="0" w:color="auto"/>
            </w:tcBorders>
          </w:tcPr>
          <w:p w14:paraId="5538185B"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14:paraId="640B4E12"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279" w:dyaOrig="380" w14:anchorId="59E32B9E">
                <v:shape id="_x0000_i1076" type="#_x0000_t75" style="width:16.85pt;height:23.4pt" o:ole="">
                  <v:imagedata r:id="rId358" o:title=""/>
                </v:shape>
                <o:OLEObject Type="Embed" ProgID="Equation.3" ShapeID="_x0000_i1076" DrawAspect="Content" ObjectID="_1795380179" r:id="rId370"/>
              </w:object>
            </w:r>
          </w:p>
          <w:p w14:paraId="20BF01C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p w14:paraId="5AB3DEB9" w14:textId="77777777"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14:paraId="41743839" w14:textId="79855EA8" w:rsidR="00D74994" w:rsidRPr="007A2E27" w:rsidRDefault="00A0500F" w:rsidP="007A2E2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06368" behindDoc="0" locked="0" layoutInCell="1" allowOverlap="1" wp14:anchorId="7B0D20D7" wp14:editId="1DFC779C">
                      <wp:simplePos x="0" y="0"/>
                      <wp:positionH relativeFrom="column">
                        <wp:posOffset>71755</wp:posOffset>
                      </wp:positionH>
                      <wp:positionV relativeFrom="paragraph">
                        <wp:posOffset>144145</wp:posOffset>
                      </wp:positionV>
                      <wp:extent cx="114935" cy="114935"/>
                      <wp:effectExtent l="0" t="0" r="18415" b="18415"/>
                      <wp:wrapNone/>
                      <wp:docPr id="12248" name="Группа 4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49" name="Line 118"/>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50" name="Line 119"/>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3DB513" id="Группа 413" o:spid="_x0000_s1026" style="position:absolute;margin-left:5.65pt;margin-top:11.35pt;width:9.05pt;height:9.05pt;z-index:251706368"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">
                      <o:lock v:ext="edit" aspectratio="t"/>
                      <v:line id="Line 118"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">
                        <o:lock v:ext="edit" aspectratio="t"/>
                      </v:line>
                      <v:line id="Line 119"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">
                        <o:lock v:ext="edit" aspectratio="t"/>
                      </v:line>
                    </v:group>
                  </w:pict>
                </mc:Fallback>
              </mc:AlternateConten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14:paraId="229DB475" w14:textId="77777777"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14:paraId="1720A680" w14:textId="4BB1A5AF" w:rsidR="00D74994" w:rsidRPr="007A2E27" w:rsidRDefault="00A0500F"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43232" behindDoc="1" locked="0" layoutInCell="1" allowOverlap="1" wp14:anchorId="41B1CD25" wp14:editId="7A0923DC">
                      <wp:simplePos x="0" y="0"/>
                      <wp:positionH relativeFrom="column">
                        <wp:posOffset>192405</wp:posOffset>
                      </wp:positionH>
                      <wp:positionV relativeFrom="paragraph">
                        <wp:posOffset>114300</wp:posOffset>
                      </wp:positionV>
                      <wp:extent cx="1714500" cy="228600"/>
                      <wp:effectExtent l="0" t="38100" r="57150" b="19050"/>
                      <wp:wrapNone/>
                      <wp:docPr id="12240" name="Группа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3319" y="5136"/>
                                <a:chExt cx="11521" cy="1441"/>
                              </a:xfrm>
                            </wpg:grpSpPr>
                            <wpg:grpSp>
                              <wpg:cNvPr id="12241" name="Group 338"/>
                              <wpg:cNvGrpSpPr>
                                <a:grpSpLocks/>
                              </wpg:cNvGrpSpPr>
                              <wpg:grpSpPr bwMode="auto">
                                <a:xfrm>
                                  <a:off x="3319" y="5136"/>
                                  <a:ext cx="1440" cy="720"/>
                                  <a:chOff x="4039" y="5136"/>
                                  <a:chExt cx="720" cy="720"/>
                                </a:xfrm>
                              </wpg:grpSpPr>
                              <wps:wsp>
                                <wps:cNvPr id="12242" name="Line 339"/>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43" name="Line 340"/>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44" name="Line 341"/>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245" name="Line 342"/>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46" name="Line 343"/>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47" name="Line 344"/>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186699" id="Группа 410" o:spid="_x0000_s1026" style="position:absolute;margin-left:15.15pt;margin-top:9pt;width:135pt;height:18pt;z-index:-2515732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">
                      <v:group id="Group 338"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">
                        <v:line id="Line 339"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"/>
                        <v:line id="Line 340"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"/>
                        <v:line id="Line 341"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"/>
                      </v:group>
                      <v:line id="Line 342"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"/>
                      <v:line id="Line 343"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"/>
                      <v:line id="Line 344"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">
                        <v:stroke endarrow="block"/>
                      </v:line>
                    </v:group>
                  </w:pict>
                </mc:Fallback>
              </mc:AlternateConten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5AA0469A"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14:paraId="51C1746F" w14:textId="77777777"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14:paraId="059CB526" w14:textId="77777777"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67DE18B7" w14:textId="77777777"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4E67213C"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6572E531"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6AB8DE7D" w14:textId="77777777" w:rsidTr="007A2E27">
        <w:trPr>
          <w:trHeight w:val="1132"/>
        </w:trPr>
        <w:tc>
          <w:tcPr>
            <w:tcW w:w="406" w:type="pct"/>
            <w:tcBorders>
              <w:bottom w:val="single" w:sz="4" w:space="0" w:color="auto"/>
            </w:tcBorders>
          </w:tcPr>
          <w:p w14:paraId="4B6041B1"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14:paraId="46C4F798" w14:textId="77777777" w:rsidR="00D74994" w:rsidRPr="007A2E27" w:rsidRDefault="00D74994" w:rsidP="00BB5C96">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300" w:dyaOrig="380" w14:anchorId="5D17D3CA">
                <v:shape id="_x0000_i1077" type="#_x0000_t75" style="width:17.75pt;height:23.4pt" o:ole="">
                  <v:imagedata r:id="rId371" o:title=""/>
                </v:shape>
                <o:OLEObject Type="Embed" ProgID="Equation.3" ShapeID="_x0000_i1077" DrawAspect="Content" ObjectID="_1795380180" r:id="rId372"/>
              </w:object>
            </w:r>
          </w:p>
          <w:p w14:paraId="0D5B6953" w14:textId="77777777"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14:paraId="06E4463C"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14:paraId="7E671E4C" w14:textId="75C76B6E" w:rsidR="00D74994" w:rsidRPr="007A2E27" w:rsidRDefault="00A0500F" w:rsidP="00BB5C9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09440" behindDoc="0" locked="0" layoutInCell="1" allowOverlap="1" wp14:anchorId="7624D3EE" wp14:editId="260054F1">
                      <wp:simplePos x="0" y="0"/>
                      <wp:positionH relativeFrom="column">
                        <wp:posOffset>71755</wp:posOffset>
                      </wp:positionH>
                      <wp:positionV relativeFrom="paragraph">
                        <wp:posOffset>144145</wp:posOffset>
                      </wp:positionV>
                      <wp:extent cx="114935" cy="114935"/>
                      <wp:effectExtent l="0" t="0" r="18415" b="18415"/>
                      <wp:wrapNone/>
                      <wp:docPr id="12237" name="Группа 4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38" name="Line 127"/>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39" name="Line 128"/>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ADDE44" id="Группа 403" o:spid="_x0000_s1026" style="position:absolute;margin-left:5.65pt;margin-top:11.35pt;width:9.05pt;height:9.05pt;z-index:25170944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">
                      <o:lock v:ext="edit" aspectratio="t"/>
                      <v:line id="Line 127"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">
                        <o:lock v:ext="edit" aspectratio="t"/>
                      </v:line>
                      <v:line id="Line 128"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">
                        <o:lock v:ext="edit" aspectratio="t"/>
                      </v:line>
                    </v:group>
                  </w:pict>
                </mc:Fallback>
              </mc:AlternateConten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550233C8" w14:textId="77777777"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50896855" w14:textId="7AB65FA7" w:rsidR="00D74994" w:rsidRPr="007A2E27" w:rsidRDefault="00A0500F" w:rsidP="00BB5C9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44256" behindDoc="1" locked="0" layoutInCell="1" allowOverlap="1" wp14:anchorId="7DE352B5" wp14:editId="4F07D655">
                      <wp:simplePos x="0" y="0"/>
                      <wp:positionH relativeFrom="column">
                        <wp:posOffset>195580</wp:posOffset>
                      </wp:positionH>
                      <wp:positionV relativeFrom="paragraph">
                        <wp:posOffset>157480</wp:posOffset>
                      </wp:positionV>
                      <wp:extent cx="1714500" cy="228600"/>
                      <wp:effectExtent l="0" t="38100" r="57150" b="19050"/>
                      <wp:wrapNone/>
                      <wp:docPr id="12229" name="Группа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3319" y="5136"/>
                                <a:chExt cx="11521" cy="1441"/>
                              </a:xfrm>
                            </wpg:grpSpPr>
                            <wpg:grpSp>
                              <wpg:cNvPr id="12230" name="Group 346"/>
                              <wpg:cNvGrpSpPr>
                                <a:grpSpLocks/>
                              </wpg:cNvGrpSpPr>
                              <wpg:grpSpPr bwMode="auto">
                                <a:xfrm>
                                  <a:off x="3319" y="5136"/>
                                  <a:ext cx="1440" cy="720"/>
                                  <a:chOff x="4039" y="5136"/>
                                  <a:chExt cx="720" cy="720"/>
                                </a:xfrm>
                              </wpg:grpSpPr>
                              <wps:wsp>
                                <wps:cNvPr id="12231" name="Line 347"/>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32" name="Line 348"/>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33" name="Line 349"/>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234" name="Line 350"/>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35" name="Line 351"/>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36" name="Line 352"/>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627A16" id="Группа 400" o:spid="_x0000_s1026" style="position:absolute;margin-left:15.4pt;margin-top:12.4pt;width:135pt;height:18pt;z-index:-2515722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">
                      <v:group id="Group 346"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">
                        <v:line id="Line 347"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"/>
                        <v:line id="Line 348"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"/>
                        <v:line id="Line 349"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"/>
                      </v:group>
                      <v:line id="Line 350"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"/>
                      <v:line id="Line 351"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"/>
                      <v:line id="Line 352"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">
                        <v:stroke endarrow="block"/>
                      </v:line>
                    </v:group>
                  </w:pict>
                </mc:Fallback>
              </mc:AlternateConten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42745534"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14:paraId="03F57AF2"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14:paraId="7B7A3B3A" w14:textId="77777777"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1B3F0B72" w14:textId="77777777"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5CA6D321"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06FE741B"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2B3B4739" w14:textId="77777777" w:rsidTr="007A2E27">
        <w:trPr>
          <w:trHeight w:val="1201"/>
        </w:trPr>
        <w:tc>
          <w:tcPr>
            <w:tcW w:w="406" w:type="pct"/>
            <w:tcBorders>
              <w:top w:val="single" w:sz="4" w:space="0" w:color="auto"/>
            </w:tcBorders>
          </w:tcPr>
          <w:p w14:paraId="513C4178"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14:paraId="0FA86D31"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2"/>
                <w:sz w:val="24"/>
                <w:szCs w:val="24"/>
              </w:rPr>
              <w:object w:dxaOrig="300" w:dyaOrig="400" w14:anchorId="14E8F6B2">
                <v:shape id="_x0000_i1078" type="#_x0000_t75" style="width:17.75pt;height:24.3pt" o:ole="">
                  <v:imagedata r:id="rId373" o:title=""/>
                </v:shape>
                <o:OLEObject Type="Embed" ProgID="Equation.3" ShapeID="_x0000_i1078" DrawAspect="Content" ObjectID="_1795380181" r:id="rId374"/>
              </w:object>
            </w:r>
          </w:p>
          <w:p w14:paraId="4B71A70C"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14:paraId="622264AE" w14:textId="77777777"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14:paraId="5C7D4193" w14:textId="01F23835" w:rsidR="00D74994" w:rsidRPr="007A2E27" w:rsidRDefault="00A0500F" w:rsidP="00C05CF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07392" behindDoc="0" locked="0" layoutInCell="1" allowOverlap="1" wp14:anchorId="484CD7C4" wp14:editId="0723C2BB">
                      <wp:simplePos x="0" y="0"/>
                      <wp:positionH relativeFrom="column">
                        <wp:posOffset>71755</wp:posOffset>
                      </wp:positionH>
                      <wp:positionV relativeFrom="paragraph">
                        <wp:posOffset>144145</wp:posOffset>
                      </wp:positionV>
                      <wp:extent cx="114935" cy="114935"/>
                      <wp:effectExtent l="0" t="0" r="18415" b="18415"/>
                      <wp:wrapNone/>
                      <wp:docPr id="12226" name="Группа 3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27" name="Line 121"/>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28" name="Line 122"/>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940DC5" id="Группа 393" o:spid="_x0000_s1026" style="position:absolute;margin-left:5.65pt;margin-top:11.35pt;width:9.05pt;height:9.05pt;z-index:25170739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">
                      <o:lock v:ext="edit" aspectratio="t"/>
                      <v:line id="Line 121"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">
                        <o:lock v:ext="edit" aspectratio="t"/>
                      </v:line>
                      <v:line id="Line 122"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">
                        <o:lock v:ext="edit" aspectratio="t"/>
                      </v:line>
                    </v:group>
                  </w:pict>
                </mc:Fallback>
              </mc:AlternateConten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4C49807D" w14:textId="77777777"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3AD31E51" w14:textId="3D7E8953" w:rsidR="00D74994" w:rsidRPr="007A2E27" w:rsidRDefault="00A0500F" w:rsidP="00C05CF7">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45280" behindDoc="1" locked="0" layoutInCell="1" allowOverlap="1" wp14:anchorId="46FE5085" wp14:editId="7BA32991">
                      <wp:simplePos x="0" y="0"/>
                      <wp:positionH relativeFrom="column">
                        <wp:posOffset>187325</wp:posOffset>
                      </wp:positionH>
                      <wp:positionV relativeFrom="paragraph">
                        <wp:posOffset>115570</wp:posOffset>
                      </wp:positionV>
                      <wp:extent cx="1714500" cy="228600"/>
                      <wp:effectExtent l="0" t="38100" r="57150" b="19050"/>
                      <wp:wrapNone/>
                      <wp:docPr id="12218" name="Группа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3319" y="5136"/>
                                <a:chExt cx="11521" cy="1441"/>
                              </a:xfrm>
                            </wpg:grpSpPr>
                            <wpg:grpSp>
                              <wpg:cNvPr id="12219" name="Group 354"/>
                              <wpg:cNvGrpSpPr>
                                <a:grpSpLocks/>
                              </wpg:cNvGrpSpPr>
                              <wpg:grpSpPr bwMode="auto">
                                <a:xfrm>
                                  <a:off x="3319" y="5136"/>
                                  <a:ext cx="1440" cy="720"/>
                                  <a:chOff x="4039" y="5136"/>
                                  <a:chExt cx="720" cy="720"/>
                                </a:xfrm>
                              </wpg:grpSpPr>
                              <wps:wsp>
                                <wps:cNvPr id="12220" name="Line 355"/>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21" name="Line 356"/>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22" name="Line 357"/>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223" name="Line 358"/>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24" name="Line 359"/>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25" name="Line 360"/>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0A546A" id="Группа 390" o:spid="_x0000_s1026" style="position:absolute;margin-left:14.75pt;margin-top:9.1pt;width:135pt;height:18pt;z-index:-25157120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">
                      <v:group id="Group 354"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">
                        <v:line id="Line 355"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"/>
                        <v:line id="Line 356"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"/>
                        <v:line id="Line 357"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"/>
                      </v:group>
                      <v:line id="Line 358"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"/>
                      <v:line id="Line 359"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"/>
                      <v:line id="Line 360"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">
                        <v:stroke endarrow="block"/>
                      </v:line>
                    </v:group>
                  </w:pict>
                </mc:Fallback>
              </mc:AlternateConten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503EDA46" w14:textId="77777777"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top w:val="single" w:sz="4" w:space="0" w:color="auto"/>
            </w:tcBorders>
          </w:tcPr>
          <w:p w14:paraId="164888E6" w14:textId="77777777"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14:paraId="77B88E62" w14:textId="77777777"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14:paraId="7E3B3398"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403740EF"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22C2EE43"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480FAF04" w14:textId="77777777" w:rsidTr="00C05CF7">
        <w:trPr>
          <w:trHeight w:val="1214"/>
        </w:trPr>
        <w:tc>
          <w:tcPr>
            <w:tcW w:w="406" w:type="pct"/>
          </w:tcPr>
          <w:p w14:paraId="1C28291B"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14:paraId="4BBDAAA7"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2563E1C0">
                <v:shape id="_x0000_i1079" type="#_x0000_t75" style="width:17.75pt;height:23.4pt" o:ole="">
                  <v:imagedata r:id="rId375" o:title=""/>
                </v:shape>
                <o:OLEObject Type="Embed" ProgID="Equation.3" ShapeID="_x0000_i1079" DrawAspect="Content" ObjectID="_1795380182" r:id="rId376"/>
              </w:object>
            </w:r>
          </w:p>
          <w:p w14:paraId="4648AB33" w14:textId="77777777"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14:paraId="6CDC97E5"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14:paraId="65BC1A42" w14:textId="36DE7185" w:rsidR="00D74994" w:rsidRPr="007A2E27" w:rsidRDefault="00A0500F" w:rsidP="00C05CF7">
            <w:pPr>
              <w:spacing w:after="0" w:line="36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08416" behindDoc="0" locked="0" layoutInCell="1" allowOverlap="1" wp14:anchorId="03D837A7" wp14:editId="27A66E33">
                      <wp:simplePos x="0" y="0"/>
                      <wp:positionH relativeFrom="column">
                        <wp:posOffset>71755</wp:posOffset>
                      </wp:positionH>
                      <wp:positionV relativeFrom="paragraph">
                        <wp:posOffset>144145</wp:posOffset>
                      </wp:positionV>
                      <wp:extent cx="114935" cy="114935"/>
                      <wp:effectExtent l="0" t="0" r="18415" b="18415"/>
                      <wp:wrapNone/>
                      <wp:docPr id="12215" name="Группа 3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16" name="Line 124"/>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17" name="Line 125"/>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382A4B" id="Группа 383" o:spid="_x0000_s1026" style="position:absolute;margin-left:5.65pt;margin-top:11.35pt;width:9.05pt;height:9.05pt;z-index:2517084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">
                      <o:lock v:ext="edit" aspectratio="t"/>
                      <v:line id="Line 124"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">
                        <o:lock v:ext="edit" aspectratio="t"/>
                      </v:line>
                      <v:line id="Line 125"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">
                        <o:lock v:ext="edit" aspectratio="t"/>
                      </v:line>
                    </v:group>
                  </w:pict>
                </mc:Fallback>
              </mc:AlternateConten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14:paraId="7C484FBB" w14:textId="77777777"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14:paraId="7D27BF80" w14:textId="7F4F88B7" w:rsidR="00D74994" w:rsidRPr="007A2E27" w:rsidRDefault="00A0500F" w:rsidP="00C05CF7">
            <w:pPr>
              <w:spacing w:after="0" w:line="24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46304" behindDoc="1" locked="0" layoutInCell="1" allowOverlap="1" wp14:anchorId="18DBBE4A" wp14:editId="7BB8E5A9">
                      <wp:simplePos x="0" y="0"/>
                      <wp:positionH relativeFrom="column">
                        <wp:posOffset>195580</wp:posOffset>
                      </wp:positionH>
                      <wp:positionV relativeFrom="paragraph">
                        <wp:posOffset>81280</wp:posOffset>
                      </wp:positionV>
                      <wp:extent cx="1714500" cy="228600"/>
                      <wp:effectExtent l="0" t="38100" r="57150" b="19050"/>
                      <wp:wrapNone/>
                      <wp:docPr id="12207" name="Группа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8600"/>
                                <a:chOff x="3319" y="5136"/>
                                <a:chExt cx="11521" cy="1441"/>
                              </a:xfrm>
                            </wpg:grpSpPr>
                            <wpg:grpSp>
                              <wpg:cNvPr id="12208" name="Group 362"/>
                              <wpg:cNvGrpSpPr>
                                <a:grpSpLocks/>
                              </wpg:cNvGrpSpPr>
                              <wpg:grpSpPr bwMode="auto">
                                <a:xfrm>
                                  <a:off x="3319" y="5136"/>
                                  <a:ext cx="1440" cy="720"/>
                                  <a:chOff x="4039" y="5136"/>
                                  <a:chExt cx="720" cy="720"/>
                                </a:xfrm>
                              </wpg:grpSpPr>
                              <wps:wsp>
                                <wps:cNvPr id="12209" name="Line 363"/>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10" name="Line 364"/>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11" name="Line 365"/>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212" name="Line 366"/>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13" name="Line 367"/>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14" name="Line 368"/>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5C6375" id="Группа 380" o:spid="_x0000_s1026" style="position:absolute;margin-left:15.4pt;margin-top:6.4pt;width:135pt;height:18pt;z-index:-25157017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">
                      <v:group id="Group 362"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">
                        <v:line id="Line 363"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"/>
                        <v:line id="Line 364"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"/>
                        <v:line id="Line 365"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"/>
                      </v:group>
                      <v:line id="Line 366"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"/>
                      <v:line id="Line 367"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"/>
                      <v:line id="Line 368"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">
                        <v:stroke endarrow="block"/>
                      </v:line>
                    </v:group>
                  </w:pict>
                </mc:Fallback>
              </mc:AlternateConten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14:paraId="78EA9A64"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14:paraId="5B31E922" w14:textId="77777777"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14:paraId="24C9B277"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14:paraId="68D05565"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1B68FF8D"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2620815E" w14:textId="77777777"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14:paraId="1CBA0B51" w14:textId="77777777"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14:paraId="2850D441" w14:textId="77777777"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доп</w:t>
      </w:r>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14:paraId="3FEB936F" w14:textId="77777777"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пр</w:t>
      </w:r>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14:paraId="4B83F0A6" w14:textId="77777777"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14:paraId="1FB3FCA7" w14:textId="77777777" w:rsidR="00C333D6" w:rsidRDefault="00C333D6" w:rsidP="00D74994">
      <w:pPr>
        <w:ind w:right="202" w:firstLine="540"/>
        <w:rPr>
          <w:rFonts w:ascii="Times New Roman" w:hAnsi="Times New Roman" w:cs="Times New Roman"/>
          <w:sz w:val="28"/>
          <w:szCs w:val="28"/>
          <w:lang w:eastAsia="ja-JP"/>
        </w:rPr>
      </w:pPr>
    </w:p>
    <w:p w14:paraId="56F05F2B" w14:textId="77777777"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8"/>
        <w:gridCol w:w="1263"/>
        <w:gridCol w:w="1622"/>
        <w:gridCol w:w="1622"/>
        <w:gridCol w:w="3743"/>
      </w:tblGrid>
      <w:tr w:rsidR="00D74994" w:rsidRPr="00C05CF7" w14:paraId="6493A572" w14:textId="77777777" w:rsidTr="00C05CF7">
        <w:trPr>
          <w:trHeight w:val="70"/>
        </w:trPr>
        <w:tc>
          <w:tcPr>
            <w:tcW w:w="311" w:type="pct"/>
            <w:shd w:val="clear" w:color="auto" w:fill="auto"/>
            <w:vAlign w:val="center"/>
          </w:tcPr>
          <w:p w14:paraId="5E7FDFEB"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14:paraId="6ABE186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14:paraId="19BB260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14:paraId="3BAF7326"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14:paraId="54E15C02"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14:paraId="3F172F33" w14:textId="77777777" w:rsidTr="00C05CF7">
        <w:trPr>
          <w:trHeight w:val="251"/>
        </w:trPr>
        <w:tc>
          <w:tcPr>
            <w:tcW w:w="311" w:type="pct"/>
          </w:tcPr>
          <w:p w14:paraId="0F3EF5C3"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14:paraId="7D66EA2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2"/>
                <w:sz w:val="24"/>
                <w:szCs w:val="24"/>
              </w:rPr>
              <w:object w:dxaOrig="600" w:dyaOrig="380" w14:anchorId="411FCE56">
                <v:shape id="_x0000_i1080" type="#_x0000_t75" style="width:29pt;height:18.7pt" o:ole="">
                  <v:imagedata r:id="rId377" o:title=""/>
                </v:shape>
                <o:OLEObject Type="Embed" ProgID="Equation.3" ShapeID="_x0000_i1080" DrawAspect="Content" ObjectID="_1795380183" r:id="rId378"/>
              </w:object>
            </w:r>
          </w:p>
        </w:tc>
        <w:tc>
          <w:tcPr>
            <w:tcW w:w="922" w:type="pct"/>
          </w:tcPr>
          <w:p w14:paraId="7032538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14:paraId="55BB4F10"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14:paraId="0DD4FDBF"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14:paraId="1F3DB1BB" w14:textId="77777777" w:rsidTr="00C05CF7">
        <w:trPr>
          <w:trHeight w:val="2864"/>
        </w:trPr>
        <w:tc>
          <w:tcPr>
            <w:tcW w:w="311" w:type="pct"/>
          </w:tcPr>
          <w:p w14:paraId="777A94CF"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14:paraId="34ABCEDF" w14:textId="77777777" w:rsidR="00D74994" w:rsidRPr="00C05CF7" w:rsidRDefault="00D74994" w:rsidP="00E44F36">
            <w:pPr>
              <w:jc w:val="center"/>
              <w:rPr>
                <w:rFonts w:ascii="Times New Roman" w:hAnsi="Times New Roman" w:cs="Times New Roman"/>
                <w:sz w:val="24"/>
                <w:szCs w:val="24"/>
              </w:rPr>
            </w:pPr>
          </w:p>
          <w:p w14:paraId="3E2C1CA6" w14:textId="77777777" w:rsidR="00D74994" w:rsidRPr="00C05CF7" w:rsidRDefault="00D74994" w:rsidP="00E44F36">
            <w:pPr>
              <w:jc w:val="center"/>
              <w:rPr>
                <w:rFonts w:ascii="Times New Roman" w:hAnsi="Times New Roman" w:cs="Times New Roman"/>
                <w:sz w:val="24"/>
                <w:szCs w:val="24"/>
              </w:rPr>
            </w:pPr>
          </w:p>
          <w:p w14:paraId="3D53EBC4" w14:textId="77777777" w:rsidR="00D74994" w:rsidRPr="00C05CF7" w:rsidRDefault="00D74994" w:rsidP="00E44F36">
            <w:pPr>
              <w:jc w:val="center"/>
              <w:rPr>
                <w:rFonts w:ascii="Times New Roman" w:hAnsi="Times New Roman" w:cs="Times New Roman"/>
                <w:sz w:val="24"/>
                <w:szCs w:val="24"/>
              </w:rPr>
            </w:pPr>
          </w:p>
          <w:p w14:paraId="5788816A" w14:textId="77777777" w:rsidR="00D74994" w:rsidRPr="00C05CF7" w:rsidRDefault="00D74994" w:rsidP="00E44F36">
            <w:pPr>
              <w:jc w:val="center"/>
              <w:rPr>
                <w:rFonts w:ascii="Times New Roman" w:hAnsi="Times New Roman" w:cs="Times New Roman"/>
                <w:sz w:val="24"/>
                <w:szCs w:val="24"/>
              </w:rPr>
            </w:pPr>
          </w:p>
          <w:p w14:paraId="2AD996BA" w14:textId="77777777" w:rsidR="00D74994" w:rsidRPr="00C05CF7" w:rsidRDefault="00D74994" w:rsidP="00E44F36">
            <w:pPr>
              <w:jc w:val="center"/>
              <w:rPr>
                <w:rFonts w:ascii="Times New Roman" w:hAnsi="Times New Roman" w:cs="Times New Roman"/>
                <w:sz w:val="24"/>
                <w:szCs w:val="24"/>
              </w:rPr>
            </w:pPr>
          </w:p>
        </w:tc>
        <w:tc>
          <w:tcPr>
            <w:tcW w:w="718" w:type="pct"/>
          </w:tcPr>
          <w:p w14:paraId="78782187" w14:textId="77777777" w:rsidR="00D74994" w:rsidRPr="00C05CF7" w:rsidRDefault="00D74994" w:rsidP="00E44F36">
            <w:pPr>
              <w:spacing w:after="0"/>
              <w:jc w:val="center"/>
              <w:rPr>
                <w:rFonts w:ascii="Times New Roman" w:hAnsi="Times New Roman" w:cs="Times New Roman"/>
                <w:sz w:val="24"/>
                <w:szCs w:val="24"/>
                <w:vertAlign w:val="superscript"/>
              </w:rPr>
            </w:pPr>
            <w:r w:rsidRPr="00C05CF7">
              <w:rPr>
                <w:rFonts w:ascii="Times New Roman" w:hAnsi="Times New Roman" w:cs="Times New Roman"/>
                <w:position w:val="-12"/>
                <w:sz w:val="24"/>
                <w:szCs w:val="24"/>
              </w:rPr>
              <w:object w:dxaOrig="600" w:dyaOrig="380" w14:anchorId="7C3B8E95">
                <v:shape id="_x0000_i1081" type="#_x0000_t75" style="width:29pt;height:18.7pt" o:ole="">
                  <v:imagedata r:id="rId379" o:title=""/>
                </v:shape>
                <o:OLEObject Type="Embed" ProgID="Equation.3" ShapeID="_x0000_i1081" DrawAspect="Content" ObjectID="_1795380184" r:id="rId380"/>
              </w:object>
            </w:r>
          </w:p>
          <w:p w14:paraId="33AB2E95"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lang w:val="en-US"/>
              </w:rPr>
              <w:object w:dxaOrig="300" w:dyaOrig="340" w14:anchorId="13D9E610">
                <v:shape id="_x0000_i1082" type="#_x0000_t75" style="width:14.95pt;height:16.85pt" o:ole="">
                  <v:imagedata r:id="rId309" o:title=""/>
                </v:shape>
                <o:OLEObject Type="Embed" ProgID="Equation.3" ShapeID="_x0000_i1082" DrawAspect="Content" ObjectID="_1795380185" r:id="rId381"/>
              </w:object>
            </w:r>
          </w:p>
          <w:p w14:paraId="4926CB64"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295BB813">
                <v:shape id="_x0000_i1083" type="#_x0000_t75" style="width:17.75pt;height:23.4pt" o:ole="">
                  <v:imagedata r:id="rId311" o:title=""/>
                </v:shape>
                <o:OLEObject Type="Embed" ProgID="Equation.3" ShapeID="_x0000_i1083" DrawAspect="Content" ObjectID="_1795380186" r:id="rId382"/>
              </w:object>
            </w:r>
          </w:p>
          <w:p w14:paraId="70559D2F" w14:textId="77777777" w:rsidR="00D74994" w:rsidRPr="00C05CF7" w:rsidRDefault="00D74994" w:rsidP="00E44F36">
            <w:pPr>
              <w:jc w:val="center"/>
              <w:rPr>
                <w:rFonts w:ascii="Times New Roman" w:hAnsi="Times New Roman" w:cs="Times New Roman"/>
                <w:sz w:val="24"/>
                <w:szCs w:val="24"/>
                <w:vertAlign w:val="subscript"/>
              </w:rPr>
            </w:pPr>
            <w:r w:rsidRPr="00C05CF7">
              <w:rPr>
                <w:rFonts w:ascii="Times New Roman" w:hAnsi="Times New Roman" w:cs="Times New Roman"/>
                <w:position w:val="-14"/>
                <w:sz w:val="24"/>
                <w:szCs w:val="24"/>
              </w:rPr>
              <w:object w:dxaOrig="540" w:dyaOrig="400" w14:anchorId="3EB17696">
                <v:shape id="_x0000_i1084" type="#_x0000_t75" style="width:27.1pt;height:20.55pt" o:ole="">
                  <v:imagedata r:id="rId383" o:title=""/>
                </v:shape>
                <o:OLEObject Type="Embed" ProgID="Equation.3" ShapeID="_x0000_i1084" DrawAspect="Content" ObjectID="_1795380187" r:id="rId384"/>
              </w:object>
            </w:r>
          </w:p>
          <w:p w14:paraId="1F7BF675"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14:paraId="71AAAD02"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14:paraId="3BBC2302"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14:paraId="3B97D22D" w14:textId="2B2343FB" w:rsidR="00D74994" w:rsidRPr="00C05CF7" w:rsidRDefault="00A0500F" w:rsidP="00E44F36">
            <w:pPr>
              <w:spacing w:after="0" w:line="48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15584" behindDoc="0" locked="0" layoutInCell="1" allowOverlap="1" wp14:anchorId="391F2F7C" wp14:editId="00A73EDD">
                      <wp:simplePos x="0" y="0"/>
                      <wp:positionH relativeFrom="column">
                        <wp:posOffset>36195</wp:posOffset>
                      </wp:positionH>
                      <wp:positionV relativeFrom="paragraph">
                        <wp:posOffset>252095</wp:posOffset>
                      </wp:positionV>
                      <wp:extent cx="114935" cy="114935"/>
                      <wp:effectExtent l="0" t="0" r="18415" b="18415"/>
                      <wp:wrapNone/>
                      <wp:docPr id="12204" name="Группа 3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205" name="Line 145"/>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06" name="Line 146"/>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CE5A0B" id="Группа 373" o:spid="_x0000_s1026" style="position:absolute;margin-left:2.85pt;margin-top:19.85pt;width:9.05pt;height:9.05pt;z-index:2517155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">
                      <o:lock v:ext="edit" aspectratio="t"/>
                      <v:line id="Line 145"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">
                        <o:lock v:ext="edit" aspectratio="t"/>
                      </v:line>
                      <v:line id="Line 146"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">
                        <o:lock v:ext="edit" aspectratio="t"/>
                      </v:line>
                    </v:group>
                  </w:pict>
                </mc:Fallback>
              </mc:AlternateContent>
            </w:r>
            <w:r w:rsidR="00D74994" w:rsidRPr="00C05CF7">
              <w:rPr>
                <w:rFonts w:ascii="Times New Roman" w:hAnsi="Times New Roman" w:cs="Times New Roman"/>
                <w:sz w:val="24"/>
                <w:szCs w:val="24"/>
              </w:rPr>
              <w:t>1 1 0 0 0 1</w:t>
            </w:r>
          </w:p>
          <w:p w14:paraId="4A66E901" w14:textId="77777777"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14:paraId="6905B157" w14:textId="77777777"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14:paraId="1A71389D" w14:textId="2BAFEDD2" w:rsidR="00D74994" w:rsidRPr="00C05CF7" w:rsidRDefault="00A0500F" w:rsidP="00E44F36">
            <w:pPr>
              <w:spacing w:after="0"/>
              <w:rPr>
                <w:rFonts w:ascii="Times New Roman" w:hAnsi="Times New Roman" w:cs="Times New Roman"/>
                <w:sz w:val="24"/>
                <w:szCs w:val="24"/>
                <w:lang w:val="en-US"/>
              </w:rPr>
            </w:pPr>
            <w:r>
              <w:rPr>
                <w:rFonts w:ascii="Times New Roman" w:hAnsi="Times New Roman" w:cs="Times New Roman"/>
                <w:noProof/>
                <w:sz w:val="24"/>
                <w:szCs w:val="24"/>
                <w:u w:val="single"/>
                <w:lang w:eastAsia="ru-RU"/>
              </w:rPr>
              <mc:AlternateContent>
                <mc:Choice Requires="wpg">
                  <w:drawing>
                    <wp:anchor distT="0" distB="0" distL="114300" distR="114300" simplePos="0" relativeHeight="251747328" behindDoc="1" locked="0" layoutInCell="1" allowOverlap="1" wp14:anchorId="7C6D7D76" wp14:editId="62D8A146">
                      <wp:simplePos x="0" y="0"/>
                      <wp:positionH relativeFrom="column">
                        <wp:posOffset>75565</wp:posOffset>
                      </wp:positionH>
                      <wp:positionV relativeFrom="paragraph">
                        <wp:posOffset>147320</wp:posOffset>
                      </wp:positionV>
                      <wp:extent cx="1714500" cy="226695"/>
                      <wp:effectExtent l="0" t="38100" r="57150" b="20955"/>
                      <wp:wrapNone/>
                      <wp:docPr id="12196" name="Группа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6695"/>
                                <a:chOff x="3319" y="5136"/>
                                <a:chExt cx="11521" cy="1441"/>
                              </a:xfrm>
                            </wpg:grpSpPr>
                            <wpg:grpSp>
                              <wpg:cNvPr id="12197" name="Group 370"/>
                              <wpg:cNvGrpSpPr>
                                <a:grpSpLocks/>
                              </wpg:cNvGrpSpPr>
                              <wpg:grpSpPr bwMode="auto">
                                <a:xfrm>
                                  <a:off x="3319" y="5136"/>
                                  <a:ext cx="1440" cy="720"/>
                                  <a:chOff x="4039" y="5136"/>
                                  <a:chExt cx="720" cy="720"/>
                                </a:xfrm>
                              </wpg:grpSpPr>
                              <wps:wsp>
                                <wps:cNvPr id="12198" name="Line 371"/>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99" name="Line 372"/>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00" name="Line 373"/>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201" name="Line 374"/>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02" name="Line 375"/>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03" name="Line 376"/>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7DDF9C" id="Группа 370" o:spid="_x0000_s1026" style="position:absolute;margin-left:5.95pt;margin-top:11.6pt;width:135pt;height:17.85pt;z-index:-25156915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">
                      <v:group id="Group 370"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">
                        <v:line id="Line 371"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"/>
                        <v:line id="Line 372"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"/>
                        <v:line id="Line 373"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"/>
                      </v:group>
                      <v:line id="Line 374"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"/>
                      <v:line id="Line 375"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"/>
                      <v:line id="Line 376"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">
                        <v:stroke endarrow="block"/>
                      </v:line>
                    </v:group>
                  </w:pict>
                </mc:Fallback>
              </mc:AlternateConten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14:paraId="0495A8FE" w14:textId="77777777"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14:paraId="7C80D676"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14:paraId="75B063ED"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14:paraId="0AF66D11" w14:textId="77777777"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14:paraId="2AC2E34B" w14:textId="77777777" w:rsidR="00D74994" w:rsidRPr="00C05CF7" w:rsidRDefault="00D74994" w:rsidP="00E44F36">
            <w:pPr>
              <w:jc w:val="center"/>
              <w:rPr>
                <w:rFonts w:ascii="Times New Roman" w:hAnsi="Times New Roman" w:cs="Times New Roman"/>
                <w:sz w:val="24"/>
                <w:szCs w:val="24"/>
              </w:rPr>
            </w:pPr>
          </w:p>
          <w:p w14:paraId="11967DFB" w14:textId="77777777" w:rsidR="00D74994" w:rsidRPr="00C05CF7" w:rsidRDefault="00D74994" w:rsidP="00E44F36">
            <w:pPr>
              <w:spacing w:line="240" w:lineRule="exact"/>
              <w:jc w:val="center"/>
              <w:rPr>
                <w:rFonts w:ascii="Times New Roman" w:hAnsi="Times New Roman" w:cs="Times New Roman"/>
                <w:sz w:val="24"/>
                <w:szCs w:val="24"/>
                <w:lang w:val="en-US"/>
              </w:rPr>
            </w:pPr>
          </w:p>
          <w:p w14:paraId="556BAF78" w14:textId="77777777" w:rsidR="00D74994" w:rsidRPr="00C05CF7" w:rsidRDefault="00D74994" w:rsidP="00E44F36">
            <w:pPr>
              <w:spacing w:after="0" w:line="240" w:lineRule="exact"/>
              <w:jc w:val="center"/>
              <w:rPr>
                <w:rFonts w:ascii="Times New Roman" w:hAnsi="Times New Roman" w:cs="Times New Roman"/>
                <w:sz w:val="24"/>
                <w:szCs w:val="24"/>
                <w:lang w:val="en-US"/>
              </w:rPr>
            </w:pPr>
          </w:p>
          <w:p w14:paraId="1F376BA8" w14:textId="77777777"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14:paraId="2C29D670"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14:paraId="5C144853" w14:textId="77777777"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1127767E"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14:paraId="31F96730"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14:paraId="47F864BE" w14:textId="77777777"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14:paraId="1FF716BC" w14:textId="77777777" w:rsidTr="00C05CF7">
        <w:trPr>
          <w:trHeight w:val="1427"/>
        </w:trPr>
        <w:tc>
          <w:tcPr>
            <w:tcW w:w="311" w:type="pct"/>
          </w:tcPr>
          <w:p w14:paraId="1CD80B35"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14:paraId="2732B38B"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279" w:dyaOrig="380" w14:anchorId="0F731AC5">
                <v:shape id="_x0000_i1085" type="#_x0000_t75" style="width:16.85pt;height:23.4pt" o:ole="">
                  <v:imagedata r:id="rId358" o:title=""/>
                </v:shape>
                <o:OLEObject Type="Embed" ProgID="Equation.3" ShapeID="_x0000_i1085" DrawAspect="Content" ObjectID="_1795380188" r:id="rId385"/>
              </w:object>
            </w:r>
          </w:p>
          <w:p w14:paraId="5F1E9351"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740" w:dyaOrig="380" w14:anchorId="4DD6B7A1">
                <v:shape id="_x0000_i1086" type="#_x0000_t75" style="width:36.45pt;height:18.7pt" o:ole="">
                  <v:imagedata r:id="rId386" o:title=""/>
                </v:shape>
                <o:OLEObject Type="Embed" ProgID="Equation.3" ShapeID="_x0000_i1086" DrawAspect="Content" ObjectID="_1795380189" r:id="rId387"/>
              </w:object>
            </w:r>
          </w:p>
          <w:p w14:paraId="330670A1" w14:textId="77777777"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14:paraId="191BA10A" w14:textId="1437B98D" w:rsidR="00D74994" w:rsidRPr="00C05CF7" w:rsidRDefault="00A0500F"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11488" behindDoc="0" locked="0" layoutInCell="1" allowOverlap="1" wp14:anchorId="414F80F1" wp14:editId="2CBE1BA8">
                      <wp:simplePos x="0" y="0"/>
                      <wp:positionH relativeFrom="column">
                        <wp:posOffset>36195</wp:posOffset>
                      </wp:positionH>
                      <wp:positionV relativeFrom="paragraph">
                        <wp:posOffset>161925</wp:posOffset>
                      </wp:positionV>
                      <wp:extent cx="114935" cy="114935"/>
                      <wp:effectExtent l="0" t="0" r="18415" b="18415"/>
                      <wp:wrapNone/>
                      <wp:docPr id="12193" name="Группа 3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194" name="Line 133"/>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95" name="Line 134"/>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928531" id="Группа 363" o:spid="_x0000_s1026" style="position:absolute;margin-left:2.85pt;margin-top:12.75pt;width:9.05pt;height:9.05pt;z-index:251711488"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">
                      <o:lock v:ext="edit" aspectratio="t"/>
                      <v:line id="Line 133"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">
                        <o:lock v:ext="edit" aspectratio="t"/>
                      </v:line>
                      <v:line id="Line 134"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">
                        <o:lock v:ext="edit" aspectratio="t"/>
                      </v:line>
                    </v:group>
                  </w:pict>
                </mc:Fallback>
              </mc:AlternateContent>
            </w:r>
            <w:r w:rsidR="00D74994" w:rsidRPr="00C05CF7">
              <w:rPr>
                <w:rFonts w:ascii="Times New Roman" w:hAnsi="Times New Roman" w:cs="Times New Roman"/>
                <w:sz w:val="24"/>
                <w:szCs w:val="24"/>
              </w:rPr>
              <w:t>0 0 0 0 0 0</w:t>
            </w:r>
          </w:p>
          <w:p w14:paraId="53FDBA39" w14:textId="77777777"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14:paraId="47DE0262" w14:textId="6916FFC9" w:rsidR="00D74994" w:rsidRPr="00C05CF7" w:rsidRDefault="00A0500F" w:rsidP="00E44F36">
            <w:pPr>
              <w:spacing w:after="0" w:line="32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48352" behindDoc="1" locked="0" layoutInCell="1" allowOverlap="1" wp14:anchorId="22127525" wp14:editId="25813690">
                      <wp:simplePos x="0" y="0"/>
                      <wp:positionH relativeFrom="column">
                        <wp:posOffset>81280</wp:posOffset>
                      </wp:positionH>
                      <wp:positionV relativeFrom="paragraph">
                        <wp:posOffset>127000</wp:posOffset>
                      </wp:positionV>
                      <wp:extent cx="1714500" cy="226695"/>
                      <wp:effectExtent l="0" t="38100" r="57150" b="20955"/>
                      <wp:wrapNone/>
                      <wp:docPr id="12182" name="Группа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6695"/>
                                <a:chOff x="3319" y="5136"/>
                                <a:chExt cx="11521" cy="1441"/>
                              </a:xfrm>
                            </wpg:grpSpPr>
                            <wpg:grpSp>
                              <wpg:cNvPr id="12183" name="Group 378"/>
                              <wpg:cNvGrpSpPr>
                                <a:grpSpLocks/>
                              </wpg:cNvGrpSpPr>
                              <wpg:grpSpPr bwMode="auto">
                                <a:xfrm>
                                  <a:off x="3319" y="5136"/>
                                  <a:ext cx="1440" cy="720"/>
                                  <a:chOff x="4039" y="5136"/>
                                  <a:chExt cx="720" cy="720"/>
                                </a:xfrm>
                              </wpg:grpSpPr>
                              <wps:wsp>
                                <wps:cNvPr id="12187" name="Line 379"/>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88" name="Line 380"/>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89" name="Line 381"/>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190" name="Line 382"/>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91" name="Line 383"/>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92" name="Line 384"/>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B13AD8" id="Группа 360" o:spid="_x0000_s1026" style="position:absolute;margin-left:6.4pt;margin-top:10pt;width:135pt;height:17.85pt;z-index:-25156812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">
                      <v:group id="Group 378"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">
                        <v:line id="Line 379"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"/>
                        <v:line id="Line 380"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"/>
                        <v:line id="Line 381"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"/>
                      </v:group>
                      <v:line id="Line 382"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"/>
                      <v:line id="Line 383"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"/>
                      <v:line id="Line 384"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">
                        <v:stroke endarrow="block"/>
                      </v:line>
                    </v:group>
                  </w:pict>
                </mc:Fallback>
              </mc:AlternateConten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14:paraId="2B0E5619" w14:textId="77777777"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14:paraId="6009D785" w14:textId="77777777"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14:paraId="749DEC5E" w14:textId="77777777" w:rsidR="00D74994" w:rsidRPr="00D85AC8" w:rsidRDefault="00D74994" w:rsidP="00CF3400">
            <w:pPr>
              <w:spacing w:after="0" w:line="400" w:lineRule="exact"/>
              <w:jc w:val="center"/>
              <w:rPr>
                <w:rFonts w:ascii="Times New Roman" w:hAnsi="Times New Roman" w:cs="Times New Roman"/>
              </w:rPr>
            </w:pPr>
          </w:p>
          <w:p w14:paraId="6981D74B"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14:paraId="352D4FE8" w14:textId="77777777"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265F5432" w14:textId="77777777"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14:paraId="322DBEA2" w14:textId="77777777"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14:paraId="52B685B4" w14:textId="77777777" w:rsidTr="00C05CF7">
        <w:trPr>
          <w:trHeight w:val="1605"/>
        </w:trPr>
        <w:tc>
          <w:tcPr>
            <w:tcW w:w="311" w:type="pct"/>
            <w:tcBorders>
              <w:bottom w:val="single" w:sz="4" w:space="0" w:color="auto"/>
            </w:tcBorders>
          </w:tcPr>
          <w:p w14:paraId="652FE184"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14:paraId="78EB8022"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3924CCE1">
                <v:shape id="_x0000_i1087" type="#_x0000_t75" style="width:17.75pt;height:23.4pt" o:ole="">
                  <v:imagedata r:id="rId388" o:title=""/>
                </v:shape>
                <o:OLEObject Type="Embed" ProgID="Equation.3" ShapeID="_x0000_i1087" DrawAspect="Content" ObjectID="_1795380190" r:id="rId389"/>
              </w:object>
            </w:r>
          </w:p>
          <w:p w14:paraId="7D9F89DD"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53D4B5AB">
                <v:shape id="_x0000_i1088" type="#_x0000_t75" style="width:27.1pt;height:20.55pt" o:ole="">
                  <v:imagedata r:id="rId390" o:title=""/>
                </v:shape>
                <o:OLEObject Type="Embed" ProgID="Equation.3" ShapeID="_x0000_i1088" DrawAspect="Content" ObjectID="_1795380191" r:id="rId391"/>
              </w:object>
            </w:r>
          </w:p>
          <w:p w14:paraId="6C78EAAE"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14:paraId="75CFF7BD" w14:textId="0233CAAF" w:rsidR="00D74994" w:rsidRPr="00C05CF7" w:rsidRDefault="00A0500F"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12512" behindDoc="0" locked="0" layoutInCell="1" allowOverlap="1" wp14:anchorId="224A4A79" wp14:editId="7E4A4486">
                      <wp:simplePos x="0" y="0"/>
                      <wp:positionH relativeFrom="column">
                        <wp:posOffset>36195</wp:posOffset>
                      </wp:positionH>
                      <wp:positionV relativeFrom="paragraph">
                        <wp:posOffset>161925</wp:posOffset>
                      </wp:positionV>
                      <wp:extent cx="114935" cy="114935"/>
                      <wp:effectExtent l="0" t="0" r="18415" b="18415"/>
                      <wp:wrapNone/>
                      <wp:docPr id="12179" name="Группа 3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180" name="Line 136"/>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81" name="Line 137"/>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59F392" id="Группа 353" o:spid="_x0000_s1026" style="position:absolute;margin-left:2.85pt;margin-top:12.75pt;width:9.05pt;height:9.05pt;z-index:25171251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">
                      <o:lock v:ext="edit" aspectratio="t"/>
                      <v:line id="Line 136"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">
                        <o:lock v:ext="edit" aspectratio="t"/>
                      </v:line>
                      <v:line id="Line 137"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">
                        <o:lock v:ext="edit" aspectratio="t"/>
                      </v:line>
                    </v:group>
                  </w:pict>
                </mc:Fallback>
              </mc:AlternateContent>
            </w:r>
            <w:r w:rsidR="00D74994" w:rsidRPr="00C05CF7">
              <w:rPr>
                <w:rFonts w:ascii="Times New Roman" w:hAnsi="Times New Roman" w:cs="Times New Roman"/>
                <w:noProof/>
                <w:sz w:val="24"/>
                <w:szCs w:val="24"/>
              </w:rPr>
              <w:t>1 0 0 0 1 0</w:t>
            </w:r>
          </w:p>
          <w:p w14:paraId="46600878"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6D31B257" w14:textId="2CC17A90" w:rsidR="00D74994" w:rsidRPr="00C05CF7" w:rsidRDefault="00A0500F"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688960" behindDoc="1" locked="0" layoutInCell="1" allowOverlap="1" wp14:anchorId="1717C645" wp14:editId="0659593F">
                      <wp:simplePos x="0" y="0"/>
                      <wp:positionH relativeFrom="column">
                        <wp:posOffset>81280</wp:posOffset>
                      </wp:positionH>
                      <wp:positionV relativeFrom="paragraph">
                        <wp:posOffset>192405</wp:posOffset>
                      </wp:positionV>
                      <wp:extent cx="1714500" cy="226695"/>
                      <wp:effectExtent l="0" t="38100" r="57150" b="20955"/>
                      <wp:wrapNone/>
                      <wp:docPr id="12171" name="Группа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6695"/>
                                <a:chOff x="3319" y="5136"/>
                                <a:chExt cx="11521" cy="1441"/>
                              </a:xfrm>
                            </wpg:grpSpPr>
                            <wpg:grpSp>
                              <wpg:cNvPr id="12172" name="Group 62"/>
                              <wpg:cNvGrpSpPr>
                                <a:grpSpLocks/>
                              </wpg:cNvGrpSpPr>
                              <wpg:grpSpPr bwMode="auto">
                                <a:xfrm>
                                  <a:off x="3319" y="5136"/>
                                  <a:ext cx="1440" cy="720"/>
                                  <a:chOff x="4039" y="5136"/>
                                  <a:chExt cx="720" cy="720"/>
                                </a:xfrm>
                              </wpg:grpSpPr>
                              <wps:wsp>
                                <wps:cNvPr id="12173" name="Line 63"/>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74" name="Line 64"/>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75" name="Line 65"/>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176" name="Line 66"/>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77" name="Line 67"/>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78" name="Line 68"/>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5E4E70" id="Группа 350" o:spid="_x0000_s1026" style="position:absolute;margin-left:6.4pt;margin-top:15.15pt;width:135pt;height:17.85pt;z-index:-2516275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">
                      <v:group id="Group 62"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">
                        <v:line id="Line 63"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"/>
                        <v:line id="Line 64"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"/>
                        <v:line id="Line 65"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"/>
                      </v:group>
                      <v:line id="Line 66"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"/>
                      <v:line id="Line 67"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"/>
                      <v:line id="Line 68"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">
                        <v:stroke endarrow="block"/>
                      </v:line>
                    </v:group>
                  </w:pict>
                </mc:Fallback>
              </mc:AlternateConten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2693B023"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14:paraId="0AD9045D" w14:textId="77777777"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14:paraId="42890880" w14:textId="77777777"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1E17F07E"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1771CB05" w14:textId="77777777"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03864FF8"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5A3961B8" w14:textId="77777777" w:rsidTr="00C05CF7">
        <w:trPr>
          <w:trHeight w:val="1611"/>
        </w:trPr>
        <w:tc>
          <w:tcPr>
            <w:tcW w:w="311" w:type="pct"/>
            <w:tcBorders>
              <w:bottom w:val="single" w:sz="4" w:space="0" w:color="auto"/>
            </w:tcBorders>
          </w:tcPr>
          <w:p w14:paraId="3F34357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14:paraId="50F3DF5C"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300" w:dyaOrig="400" w14:anchorId="061E1565">
                <v:shape id="_x0000_i1089" type="#_x0000_t75" style="width:17.75pt;height:24.3pt" o:ole="">
                  <v:imagedata r:id="rId392" o:title=""/>
                </v:shape>
                <o:OLEObject Type="Embed" ProgID="Equation.3" ShapeID="_x0000_i1089" DrawAspect="Content" ObjectID="_1795380192" r:id="rId393"/>
              </w:object>
            </w:r>
          </w:p>
          <w:p w14:paraId="36CCB10D"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4B276C61">
                <v:shape id="_x0000_i1090" type="#_x0000_t75" style="width:27.1pt;height:20.55pt" o:ole="">
                  <v:imagedata r:id="rId390" o:title=""/>
                </v:shape>
                <o:OLEObject Type="Embed" ProgID="Equation.3" ShapeID="_x0000_i1090" DrawAspect="Content" ObjectID="_1795380193" r:id="rId394"/>
              </w:object>
            </w:r>
          </w:p>
          <w:p w14:paraId="65B11763"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14:paraId="55DB1EBC" w14:textId="21D2C9AA" w:rsidR="00D74994" w:rsidRPr="00C05CF7" w:rsidRDefault="00A0500F"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13536" behindDoc="0" locked="0" layoutInCell="1" allowOverlap="1" wp14:anchorId="427590EB" wp14:editId="0BBE626E">
                      <wp:simplePos x="0" y="0"/>
                      <wp:positionH relativeFrom="column">
                        <wp:posOffset>36195</wp:posOffset>
                      </wp:positionH>
                      <wp:positionV relativeFrom="paragraph">
                        <wp:posOffset>161925</wp:posOffset>
                      </wp:positionV>
                      <wp:extent cx="114935" cy="114935"/>
                      <wp:effectExtent l="0" t="0" r="18415" b="18415"/>
                      <wp:wrapNone/>
                      <wp:docPr id="12168" name="Группа 3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2169" name="Line 139"/>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70" name="Line 140"/>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2D7A4F" id="Группа 343" o:spid="_x0000_s1026" style="position:absolute;margin-left:2.85pt;margin-top:12.75pt;width:9.05pt;height:9.05pt;z-index:25171353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">
                      <o:lock v:ext="edit" aspectratio="t"/>
                      <v:line id="Line 139"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">
                        <o:lock v:ext="edit" aspectratio="t"/>
                      </v:line>
                      <v:line id="Line 140"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">
                        <o:lock v:ext="edit" aspectratio="t"/>
                      </v:line>
                    </v:group>
                  </w:pict>
                </mc:Fallback>
              </mc:AlternateContent>
            </w:r>
            <w:r w:rsidR="00D74994" w:rsidRPr="00C05CF7">
              <w:rPr>
                <w:rFonts w:ascii="Times New Roman" w:hAnsi="Times New Roman" w:cs="Times New Roman"/>
                <w:noProof/>
                <w:sz w:val="24"/>
                <w:szCs w:val="24"/>
              </w:rPr>
              <w:t>1 0 0 0 1 0</w:t>
            </w:r>
          </w:p>
          <w:p w14:paraId="5236F01B"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20A62589" w14:textId="4318D86A" w:rsidR="00D74994" w:rsidRPr="00C05CF7" w:rsidRDefault="00A0500F"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49376" behindDoc="1" locked="0" layoutInCell="1" allowOverlap="1" wp14:anchorId="33454C62" wp14:editId="09CAC5F4">
                      <wp:simplePos x="0" y="0"/>
                      <wp:positionH relativeFrom="column">
                        <wp:posOffset>81280</wp:posOffset>
                      </wp:positionH>
                      <wp:positionV relativeFrom="paragraph">
                        <wp:posOffset>192405</wp:posOffset>
                      </wp:positionV>
                      <wp:extent cx="1714500" cy="226695"/>
                      <wp:effectExtent l="0" t="38100" r="57150" b="20955"/>
                      <wp:wrapNone/>
                      <wp:docPr id="12160" name="Группа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6695"/>
                                <a:chOff x="3319" y="5136"/>
                                <a:chExt cx="11521" cy="1441"/>
                              </a:xfrm>
                            </wpg:grpSpPr>
                            <wpg:grpSp>
                              <wpg:cNvPr id="12161" name="Group 386"/>
                              <wpg:cNvGrpSpPr>
                                <a:grpSpLocks/>
                              </wpg:cNvGrpSpPr>
                              <wpg:grpSpPr bwMode="auto">
                                <a:xfrm>
                                  <a:off x="3319" y="5136"/>
                                  <a:ext cx="1440" cy="720"/>
                                  <a:chOff x="4039" y="5136"/>
                                  <a:chExt cx="720" cy="720"/>
                                </a:xfrm>
                              </wpg:grpSpPr>
                              <wps:wsp>
                                <wps:cNvPr id="12162" name="Line 387"/>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63" name="Line 388"/>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64" name="Line 389"/>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165" name="Line 390"/>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66" name="Line 391"/>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67" name="Line 392"/>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E3F7FA" id="Группа 340" o:spid="_x0000_s1026" style="position:absolute;margin-left:6.4pt;margin-top:15.15pt;width:135pt;height:17.85pt;z-index:-25156710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">
                      <v:group id="Group 386"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">
                        <v:line id="Line 387"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"/>
                        <v:line id="Line 388"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"/>
                        <v:line id="Line 389"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"/>
                      </v:group>
                      <v:line id="Line 390"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"/>
                      <v:line id="Line 391"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"/>
                      <v:line id="Line 392"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">
                        <v:stroke endarrow="block"/>
                      </v:line>
                    </v:group>
                  </w:pict>
                </mc:Fallback>
              </mc:AlternateConten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20FAB790"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14:paraId="4D60CB08" w14:textId="77777777"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14:paraId="1559C2D5" w14:textId="77777777"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2F941F73"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60874FD9"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420F2634"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58A5CC24" w14:textId="77777777" w:rsidTr="00C05CF7">
        <w:trPr>
          <w:trHeight w:val="1426"/>
        </w:trPr>
        <w:tc>
          <w:tcPr>
            <w:tcW w:w="311" w:type="pct"/>
            <w:tcBorders>
              <w:top w:val="single" w:sz="4" w:space="0" w:color="auto"/>
            </w:tcBorders>
          </w:tcPr>
          <w:p w14:paraId="6666BEF6"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14:paraId="0EB8CB85"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rPr>
              <w:object w:dxaOrig="300" w:dyaOrig="380" w14:anchorId="04900A3F">
                <v:shape id="_x0000_i1091" type="#_x0000_t75" style="width:17.75pt;height:23.4pt" o:ole="">
                  <v:imagedata r:id="rId395" o:title=""/>
                </v:shape>
                <o:OLEObject Type="Embed" ProgID="Equation.3" ShapeID="_x0000_i1091" DrawAspect="Content" ObjectID="_1795380194" r:id="rId396"/>
              </w:object>
            </w:r>
          </w:p>
          <w:p w14:paraId="62647339"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position w:val="-14"/>
                <w:sz w:val="24"/>
                <w:szCs w:val="24"/>
              </w:rPr>
              <w:object w:dxaOrig="540" w:dyaOrig="400" w14:anchorId="24E5C0AB">
                <v:shape id="_x0000_i1092" type="#_x0000_t75" style="width:27.1pt;height:20.55pt" o:ole="">
                  <v:imagedata r:id="rId390" o:title=""/>
                </v:shape>
                <o:OLEObject Type="Embed" ProgID="Equation.3" ShapeID="_x0000_i1092" DrawAspect="Content" ObjectID="_1795380195" r:id="rId397"/>
              </w:object>
            </w:r>
          </w:p>
          <w:p w14:paraId="42A53D9B"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14:paraId="58392C5D" w14:textId="601C0F10" w:rsidR="00D74994" w:rsidRPr="00C05CF7" w:rsidRDefault="00A0500F"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14560" behindDoc="0" locked="0" layoutInCell="1" allowOverlap="1" wp14:anchorId="1D1D394A" wp14:editId="762AB985">
                      <wp:simplePos x="0" y="0"/>
                      <wp:positionH relativeFrom="column">
                        <wp:posOffset>36195</wp:posOffset>
                      </wp:positionH>
                      <wp:positionV relativeFrom="paragraph">
                        <wp:posOffset>161925</wp:posOffset>
                      </wp:positionV>
                      <wp:extent cx="114935" cy="114935"/>
                      <wp:effectExtent l="0" t="0" r="18415" b="18415"/>
                      <wp:wrapNone/>
                      <wp:docPr id="1053" name="Группа 3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054" name="Line 142"/>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5" name="Line 143"/>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B4B870" id="Группа 333" o:spid="_x0000_s1026" style="position:absolute;margin-left:2.85pt;margin-top:12.75pt;width:9.05pt;height:9.05pt;z-index:25171456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">
                      <o:lock v:ext="edit" aspectratio="t"/>
                      <v:line id="Line 142"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">
                        <o:lock v:ext="edit" aspectratio="t"/>
                      </v:line>
                      <v:line id="Line 143"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">
                        <o:lock v:ext="edit" aspectratio="t"/>
                      </v:line>
                    </v:group>
                  </w:pict>
                </mc:Fallback>
              </mc:AlternateContent>
            </w:r>
            <w:r w:rsidR="00D74994" w:rsidRPr="00C05CF7">
              <w:rPr>
                <w:rFonts w:ascii="Times New Roman" w:hAnsi="Times New Roman" w:cs="Times New Roman"/>
                <w:noProof/>
                <w:sz w:val="24"/>
                <w:szCs w:val="24"/>
              </w:rPr>
              <w:t>1 0 0 0 1 1</w:t>
            </w:r>
          </w:p>
          <w:p w14:paraId="2467C973"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3CA7F634" w14:textId="0D23A36F" w:rsidR="00D74994" w:rsidRPr="00C05CF7" w:rsidRDefault="00A0500F" w:rsidP="00E44F36">
            <w:pPr>
              <w:spacing w:after="0" w:line="32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mc:AlternateContent>
                <mc:Choice Requires="wpg">
                  <w:drawing>
                    <wp:anchor distT="0" distB="0" distL="114300" distR="114300" simplePos="0" relativeHeight="251750400" behindDoc="1" locked="0" layoutInCell="1" allowOverlap="1" wp14:anchorId="052B8535" wp14:editId="270BDCD5">
                      <wp:simplePos x="0" y="0"/>
                      <wp:positionH relativeFrom="column">
                        <wp:posOffset>81280</wp:posOffset>
                      </wp:positionH>
                      <wp:positionV relativeFrom="paragraph">
                        <wp:posOffset>135255</wp:posOffset>
                      </wp:positionV>
                      <wp:extent cx="1714500" cy="226695"/>
                      <wp:effectExtent l="0" t="38100" r="57150" b="20955"/>
                      <wp:wrapNone/>
                      <wp:docPr id="1045" name="Группа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226695"/>
                                <a:chOff x="3319" y="5136"/>
                                <a:chExt cx="11521" cy="1441"/>
                              </a:xfrm>
                            </wpg:grpSpPr>
                            <wpg:grpSp>
                              <wpg:cNvPr id="1046" name="Group 394"/>
                              <wpg:cNvGrpSpPr>
                                <a:grpSpLocks/>
                              </wpg:cNvGrpSpPr>
                              <wpg:grpSpPr bwMode="auto">
                                <a:xfrm>
                                  <a:off x="3319" y="5136"/>
                                  <a:ext cx="1440" cy="720"/>
                                  <a:chOff x="4039" y="5136"/>
                                  <a:chExt cx="720" cy="720"/>
                                </a:xfrm>
                              </wpg:grpSpPr>
                              <wps:wsp>
                                <wps:cNvPr id="1047" name="Line 395"/>
                                <wps:cNvCnPr>
                                  <a:cxnSpLocks noChangeShapeType="1"/>
                                </wps:cNvCnPr>
                                <wps:spPr bwMode="auto">
                                  <a:xfrm>
                                    <a:off x="403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8" name="Line 396"/>
                                <wps:cNvCnPr>
                                  <a:cxnSpLocks noChangeShapeType="1"/>
                                </wps:cNvCnPr>
                                <wps:spPr bwMode="auto">
                                  <a:xfrm>
                                    <a:off x="4039" y="585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9" name="Line 397"/>
                                <wps:cNvCnPr>
                                  <a:cxnSpLocks noChangeShapeType="1"/>
                                </wps:cNvCnPr>
                                <wps:spPr bwMode="auto">
                                  <a:xfrm flipV="1">
                                    <a:off x="4759" y="513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50" name="Line 398"/>
                              <wps:cNvCnPr>
                                <a:cxnSpLocks noChangeShapeType="1"/>
                              </wps:cNvCnPr>
                              <wps:spPr bwMode="auto">
                                <a:xfrm>
                                  <a:off x="4039" y="5856"/>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1" name="Line 399"/>
                              <wps:cNvCnPr>
                                <a:cxnSpLocks noChangeShapeType="1"/>
                              </wps:cNvCnPr>
                              <wps:spPr bwMode="auto">
                                <a:xfrm>
                                  <a:off x="4039" y="6576"/>
                                  <a:ext cx="108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2" name="Line 400"/>
                              <wps:cNvCnPr>
                                <a:cxnSpLocks noChangeShapeType="1"/>
                              </wps:cNvCnPr>
                              <wps:spPr bwMode="auto">
                                <a:xfrm flipV="1">
                                  <a:off x="14839" y="5136"/>
                                  <a:ext cx="1"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50DF47" id="Группа 330" o:spid="_x0000_s1026" style="position:absolute;margin-left:6.4pt;margin-top:10.65pt;width:135pt;height:17.85pt;z-index:-25156608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">
                      <v:group id="Group 394" o:spid="_x0000_s1027" style="position:absolute;left:3319;top:5136;width:1440;height:720" coordorigin="4039,5136"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line id="Line 395" o:spid="_x0000_s1028" style="position:absolute;visibility:visible;mso-wrap-style:square" from="4039,5136" to="403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"/>
                        <v:line id="Line 396" o:spid="_x0000_s1029" style="position:absolute;visibility:visible;mso-wrap-style:square" from="4039,585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"/>
                        <v:line id="Line 397" o:spid="_x0000_s1030" style="position:absolute;flip:y;visibility:visible;mso-wrap-style:square" from="4759,5136" to="4759,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"/>
                      </v:group>
                      <v:line id="Line 398" o:spid="_x0000_s1031" style="position:absolute;visibility:visible;mso-wrap-style:square" from="4039,5856" to="4039,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"/>
                      <v:line id="Line 399" o:spid="_x0000_s1032" style="position:absolute;visibility:visible;mso-wrap-style:square" from="4039,6576" to="14839,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"/>
                      <v:line id="Line 400" o:spid="_x0000_s1033" style="position:absolute;flip:y;visibility:visible;mso-wrap-style:square" from="14839,5136" to="14840,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">
                        <v:stroke endarrow="block"/>
                      </v:line>
                    </v:group>
                  </w:pict>
                </mc:Fallback>
              </mc:AlternateConten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14:paraId="129CEFED"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top w:val="single" w:sz="4" w:space="0" w:color="auto"/>
            </w:tcBorders>
          </w:tcPr>
          <w:p w14:paraId="29AD1211" w14:textId="77777777"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14:paraId="6F9AEE24" w14:textId="77777777" w:rsidR="00D74994" w:rsidRPr="00C05CF7" w:rsidRDefault="00D74994" w:rsidP="00E44F36">
            <w:pPr>
              <w:spacing w:after="0" w:line="400" w:lineRule="exact"/>
              <w:jc w:val="center"/>
              <w:rPr>
                <w:rFonts w:ascii="Times New Roman" w:hAnsi="Times New Roman" w:cs="Times New Roman"/>
                <w:noProof/>
                <w:sz w:val="24"/>
                <w:szCs w:val="24"/>
              </w:rPr>
            </w:pPr>
          </w:p>
          <w:p w14:paraId="25AEBE5C" w14:textId="77777777"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14:paraId="3BC99CD3" w14:textId="77777777"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14:paraId="4092167B"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3F753FA1"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1016E041"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14:paraId="6B95798F" w14:textId="77777777" w:rsidR="00D74994" w:rsidRPr="00E44F36" w:rsidRDefault="00D74994" w:rsidP="00E44F36">
      <w:pPr>
        <w:spacing w:after="0"/>
        <w:ind w:right="1024" w:firstLine="539"/>
        <w:jc w:val="both"/>
        <w:rPr>
          <w:rFonts w:ascii="Times New Roman" w:hAnsi="Times New Roman" w:cs="Times New Roman"/>
          <w:sz w:val="16"/>
          <w:szCs w:val="16"/>
        </w:rPr>
      </w:pPr>
    </w:p>
    <w:p w14:paraId="60656626"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14:paraId="2D0C9BBE" w14:textId="77777777"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14:paraId="57BF9CFE"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пр</w:t>
      </w:r>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14:paraId="6CF6955C" w14:textId="77777777" w:rsidR="00D74994" w:rsidRPr="00E44F36" w:rsidRDefault="00D74994" w:rsidP="00E44F36">
      <w:pPr>
        <w:spacing w:after="0"/>
        <w:ind w:right="1024" w:firstLine="539"/>
        <w:jc w:val="both"/>
        <w:rPr>
          <w:rFonts w:ascii="Times New Roman" w:hAnsi="Times New Roman" w:cs="Times New Roman"/>
          <w:sz w:val="16"/>
          <w:szCs w:val="16"/>
        </w:rPr>
      </w:pPr>
    </w:p>
    <w:p w14:paraId="4ACCE980" w14:textId="77777777" w:rsidR="00C333D6" w:rsidRDefault="00C333D6" w:rsidP="00E44F36">
      <w:pPr>
        <w:spacing w:after="0"/>
        <w:ind w:right="1024" w:firstLine="539"/>
        <w:jc w:val="both"/>
        <w:rPr>
          <w:rFonts w:ascii="Times New Roman" w:hAnsi="Times New Roman" w:cs="Times New Roman"/>
          <w:sz w:val="28"/>
          <w:szCs w:val="28"/>
        </w:rPr>
      </w:pPr>
    </w:p>
    <w:p w14:paraId="3226AFBD" w14:textId="77777777" w:rsidR="00C333D6" w:rsidRDefault="00C333D6" w:rsidP="00E44F36">
      <w:pPr>
        <w:spacing w:after="0"/>
        <w:ind w:right="1024" w:firstLine="539"/>
        <w:jc w:val="both"/>
        <w:rPr>
          <w:rFonts w:ascii="Times New Roman" w:hAnsi="Times New Roman" w:cs="Times New Roman"/>
          <w:sz w:val="28"/>
          <w:szCs w:val="28"/>
        </w:rPr>
      </w:pPr>
    </w:p>
    <w:p w14:paraId="1130B024" w14:textId="77777777" w:rsidR="00C333D6" w:rsidRDefault="00C333D6" w:rsidP="00E44F36">
      <w:pPr>
        <w:spacing w:after="0"/>
        <w:ind w:right="1024" w:firstLine="539"/>
        <w:jc w:val="both"/>
        <w:rPr>
          <w:rFonts w:ascii="Times New Roman" w:hAnsi="Times New Roman" w:cs="Times New Roman"/>
          <w:sz w:val="28"/>
          <w:szCs w:val="28"/>
        </w:rPr>
      </w:pPr>
    </w:p>
    <w:p w14:paraId="13E21DB0" w14:textId="77777777" w:rsidR="00C333D6" w:rsidRDefault="00C333D6" w:rsidP="00E44F36">
      <w:pPr>
        <w:spacing w:after="0"/>
        <w:ind w:right="1024" w:firstLine="539"/>
        <w:jc w:val="both"/>
        <w:rPr>
          <w:rFonts w:ascii="Times New Roman" w:hAnsi="Times New Roman" w:cs="Times New Roman"/>
          <w:sz w:val="28"/>
          <w:szCs w:val="28"/>
        </w:rPr>
      </w:pPr>
    </w:p>
    <w:p w14:paraId="64999CC9" w14:textId="77777777" w:rsidR="00C333D6" w:rsidRDefault="00C333D6" w:rsidP="00E44F36">
      <w:pPr>
        <w:spacing w:after="0"/>
        <w:ind w:right="1024" w:firstLine="539"/>
        <w:jc w:val="both"/>
        <w:rPr>
          <w:rFonts w:ascii="Times New Roman" w:hAnsi="Times New Roman" w:cs="Times New Roman"/>
          <w:sz w:val="28"/>
          <w:szCs w:val="28"/>
        </w:rPr>
      </w:pPr>
    </w:p>
    <w:p w14:paraId="7420BF88" w14:textId="77777777" w:rsidR="00C333D6" w:rsidRDefault="00C333D6" w:rsidP="00E44F36">
      <w:pPr>
        <w:spacing w:after="0"/>
        <w:ind w:right="1024" w:firstLine="539"/>
        <w:jc w:val="both"/>
        <w:rPr>
          <w:rFonts w:ascii="Times New Roman" w:hAnsi="Times New Roman" w:cs="Times New Roman"/>
          <w:sz w:val="28"/>
          <w:szCs w:val="28"/>
        </w:rPr>
      </w:pPr>
    </w:p>
    <w:p w14:paraId="2760AF8E" w14:textId="77777777"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78"/>
        <w:gridCol w:w="1122"/>
        <w:gridCol w:w="1441"/>
        <w:gridCol w:w="1441"/>
        <w:gridCol w:w="4421"/>
      </w:tblGrid>
      <w:tr w:rsidR="00CF3400" w:rsidRPr="00E44F36" w14:paraId="101695F8" w14:textId="77777777" w:rsidTr="00CF3400">
        <w:trPr>
          <w:trHeight w:val="70"/>
        </w:trPr>
        <w:tc>
          <w:tcPr>
            <w:tcW w:w="269" w:type="pct"/>
            <w:shd w:val="clear" w:color="auto" w:fill="auto"/>
            <w:vAlign w:val="center"/>
          </w:tcPr>
          <w:p w14:paraId="433BAAD6"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14:paraId="63159BD2"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14:paraId="4F07BD73"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14:paraId="76FBCFC6"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14:paraId="355EC775"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14:paraId="584F45A6" w14:textId="77777777" w:rsidTr="00CF3400">
        <w:trPr>
          <w:trHeight w:val="251"/>
        </w:trPr>
        <w:tc>
          <w:tcPr>
            <w:tcW w:w="269" w:type="pct"/>
          </w:tcPr>
          <w:p w14:paraId="4D8402FD"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14:paraId="5C739114" w14:textId="77777777"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r w:rsidRPr="00E44F36">
              <w:rPr>
                <w:rFonts w:ascii="Times New Roman" w:hAnsi="Times New Roman" w:cs="Times New Roman"/>
                <w:i/>
                <w:sz w:val="24"/>
                <w:szCs w:val="24"/>
                <w:vertAlign w:val="subscript"/>
              </w:rPr>
              <w:t>доп</w:t>
            </w:r>
          </w:p>
        </w:tc>
        <w:tc>
          <w:tcPr>
            <w:tcW w:w="809" w:type="pct"/>
          </w:tcPr>
          <w:p w14:paraId="58919F0E" w14:textId="77777777"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14:paraId="658FC06A"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14:paraId="56D584AA"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14:paraId="6610B20E" w14:textId="77777777" w:rsidTr="00CF3400">
        <w:trPr>
          <w:trHeight w:val="1332"/>
        </w:trPr>
        <w:tc>
          <w:tcPr>
            <w:tcW w:w="269" w:type="pct"/>
          </w:tcPr>
          <w:p w14:paraId="742FCD9D"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14:paraId="68EFF7D8" w14:textId="77777777" w:rsidR="00CF3400" w:rsidRPr="00E44F36" w:rsidRDefault="00CF3400" w:rsidP="00E44F36">
            <w:pPr>
              <w:spacing w:after="0"/>
              <w:jc w:val="center"/>
              <w:rPr>
                <w:rFonts w:ascii="Times New Roman" w:hAnsi="Times New Roman" w:cs="Times New Roman"/>
                <w:sz w:val="24"/>
                <w:szCs w:val="24"/>
              </w:rPr>
            </w:pPr>
          </w:p>
          <w:p w14:paraId="59040464" w14:textId="77777777" w:rsidR="00CF3400" w:rsidRPr="00E44F36" w:rsidRDefault="00CF3400" w:rsidP="00E44F36">
            <w:pPr>
              <w:spacing w:after="0"/>
              <w:jc w:val="center"/>
              <w:rPr>
                <w:rFonts w:ascii="Times New Roman" w:hAnsi="Times New Roman" w:cs="Times New Roman"/>
                <w:sz w:val="24"/>
                <w:szCs w:val="24"/>
              </w:rPr>
            </w:pPr>
          </w:p>
          <w:p w14:paraId="0A2951E3" w14:textId="77777777" w:rsidR="00CF3400" w:rsidRPr="00E44F36" w:rsidRDefault="00CF3400" w:rsidP="00E44F36">
            <w:pPr>
              <w:spacing w:after="0"/>
              <w:jc w:val="center"/>
              <w:rPr>
                <w:rFonts w:ascii="Times New Roman" w:hAnsi="Times New Roman" w:cs="Times New Roman"/>
                <w:sz w:val="24"/>
                <w:szCs w:val="24"/>
              </w:rPr>
            </w:pPr>
          </w:p>
        </w:tc>
        <w:tc>
          <w:tcPr>
            <w:tcW w:w="630" w:type="pct"/>
          </w:tcPr>
          <w:p w14:paraId="6E3737F8"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position w:val="-12"/>
                <w:sz w:val="24"/>
                <w:szCs w:val="24"/>
              </w:rPr>
              <w:object w:dxaOrig="600" w:dyaOrig="400" w14:anchorId="71A1F401">
                <v:shape id="_x0000_i1093" type="#_x0000_t75" style="width:36.45pt;height:24.3pt" o:ole="">
                  <v:imagedata r:id="rId356" o:title=""/>
                </v:shape>
                <o:OLEObject Type="Embed" ProgID="Equation.3" ShapeID="_x0000_i1093" DrawAspect="Content" ObjectID="_1795380196" r:id="rId398"/>
              </w:object>
            </w:r>
          </w:p>
          <w:p w14:paraId="576B225F" w14:textId="77777777"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r w:rsidRPr="00E44F36">
              <w:rPr>
                <w:rFonts w:ascii="Times New Roman" w:hAnsi="Times New Roman" w:cs="Times New Roman"/>
                <w:i/>
                <w:sz w:val="24"/>
                <w:szCs w:val="24"/>
                <w:vertAlign w:val="subscript"/>
              </w:rPr>
              <w:t>пр</w:t>
            </w:r>
          </w:p>
          <w:p w14:paraId="44128B53" w14:textId="77777777"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14:paraId="1677CFD0" w14:textId="1601782B" w:rsidR="00CF3400" w:rsidRPr="00E44F36" w:rsidRDefault="00A0500F"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61664" behindDoc="0" locked="0" layoutInCell="1" allowOverlap="1" wp14:anchorId="6D1ABB94" wp14:editId="4DB43927">
                      <wp:simplePos x="0" y="0"/>
                      <wp:positionH relativeFrom="column">
                        <wp:posOffset>71755</wp:posOffset>
                      </wp:positionH>
                      <wp:positionV relativeFrom="paragraph">
                        <wp:posOffset>198120</wp:posOffset>
                      </wp:positionV>
                      <wp:extent cx="114935" cy="114935"/>
                      <wp:effectExtent l="0" t="0" r="18415" b="18415"/>
                      <wp:wrapNone/>
                      <wp:docPr id="1042" name="Группа 3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4935" cy="114935"/>
                                <a:chOff x="981" y="6714"/>
                                <a:chExt cx="360" cy="360"/>
                              </a:xfrm>
                            </wpg:grpSpPr>
                            <wps:wsp>
                              <wps:cNvPr id="1043" name="Line 148"/>
                              <wps:cNvCnPr>
                                <a:cxnSpLocks noChangeAspect="1" noChangeShapeType="1"/>
                              </wps:cNvCnPr>
                              <wps:spPr bwMode="auto">
                                <a:xfrm>
                                  <a:off x="981" y="689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4" name="Line 149"/>
                              <wps:cNvCnPr>
                                <a:cxnSpLocks noChangeAspect="1" noChangeShapeType="1"/>
                              </wps:cNvCnPr>
                              <wps:spPr bwMode="auto">
                                <a:xfrm>
                                  <a:off x="1161" y="6714"/>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662C93" id="Группа 323" o:spid="_x0000_s1026" style="position:absolute;margin-left:5.65pt;margin-top:15.6pt;width:9.05pt;height:9.05pt;z-index:2517616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">
                      <o:lock v:ext="edit" aspectratio="t"/>
                      <v:line id="Line 148" o:spid="_x0000_s1027" style="position:absolute;visibility:visible;mso-wrap-style:square" from="981,6894" to="1341,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">
                        <o:lock v:ext="edit" aspectratio="t"/>
                      </v:line>
                      <v:line id="Line 149" o:spid="_x0000_s1028" style="position:absolute;visibility:visible;mso-wrap-style:square" from="1161,6714" to="1161,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">
                        <o:lock v:ext="edit" aspectratio="t"/>
                      </v:line>
                    </v:group>
                  </w:pict>
                </mc:Fallback>
              </mc:AlternateContent>
            </w:r>
            <w:r w:rsidR="00CF3400" w:rsidRPr="00E44F36">
              <w:rPr>
                <w:rFonts w:ascii="Times New Roman" w:hAnsi="Times New Roman" w:cs="Times New Roman"/>
                <w:sz w:val="24"/>
                <w:szCs w:val="24"/>
              </w:rPr>
              <w:t>1 0 0 0 0</w:t>
            </w:r>
          </w:p>
          <w:p w14:paraId="0D6C1E2E" w14:textId="77777777"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14:paraId="07CE865C"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14:paraId="19051B04" w14:textId="77777777" w:rsidR="00CF3400" w:rsidRPr="00E44F36" w:rsidRDefault="00CF3400" w:rsidP="00E44F36">
            <w:pPr>
              <w:spacing w:after="0"/>
              <w:jc w:val="center"/>
              <w:rPr>
                <w:rFonts w:ascii="Times New Roman" w:hAnsi="Times New Roman" w:cs="Times New Roman"/>
                <w:sz w:val="24"/>
                <w:szCs w:val="24"/>
              </w:rPr>
            </w:pPr>
          </w:p>
        </w:tc>
        <w:tc>
          <w:tcPr>
            <w:tcW w:w="809" w:type="pct"/>
          </w:tcPr>
          <w:p w14:paraId="73EA26A4" w14:textId="77777777"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14:paraId="78D958A3" w14:textId="77777777" w:rsidR="00CF3400" w:rsidRPr="00E44F36" w:rsidRDefault="00CF3400" w:rsidP="00E44F36">
            <w:pPr>
              <w:spacing w:after="0"/>
              <w:jc w:val="center"/>
              <w:rPr>
                <w:rFonts w:ascii="Times New Roman" w:hAnsi="Times New Roman" w:cs="Times New Roman"/>
                <w:sz w:val="24"/>
                <w:szCs w:val="24"/>
              </w:rPr>
            </w:pPr>
          </w:p>
        </w:tc>
        <w:tc>
          <w:tcPr>
            <w:tcW w:w="2483" w:type="pct"/>
          </w:tcPr>
          <w:p w14:paraId="452A572E" w14:textId="77777777"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14:paraId="045F6432" w14:textId="77777777"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14:paraId="5A937587"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14:paraId="298BA026" w14:textId="77777777"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14:paraId="6C8B9C35" w14:textId="77777777"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14:paraId="42F48541" w14:textId="77777777"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14:paraId="39A8ECF3" w14:textId="77777777"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2096F40E"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14:paraId="5A1D8564" w14:textId="35CA21F8" w:rsidR="00065402" w:rsidRPr="001643E7" w:rsidRDefault="00A0500F"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mc:AlternateContent>
          <mc:Choice Requires="wps">
            <w:drawing>
              <wp:anchor distT="0" distB="0" distL="114300" distR="114300" simplePos="0" relativeHeight="251640832" behindDoc="0" locked="1" layoutInCell="1" allowOverlap="1" wp14:anchorId="359B084A" wp14:editId="1BEEDE12">
                <wp:simplePos x="0" y="0"/>
                <wp:positionH relativeFrom="column">
                  <wp:posOffset>3609975</wp:posOffset>
                </wp:positionH>
                <wp:positionV relativeFrom="paragraph">
                  <wp:posOffset>59055</wp:posOffset>
                </wp:positionV>
                <wp:extent cx="457200" cy="228600"/>
                <wp:effectExtent l="38100" t="38100" r="0" b="0"/>
                <wp:wrapNone/>
                <wp:docPr id="784" name="Прямая соединительная линия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0B2086" id="Прямая соединительная линия 320" o:spid="_x0000_s1026" style="position:absolute;flip:x 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4.65pt" to="32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">
                <v:stroke endarrow="block"/>
                <w10:anchorlock/>
              </v:line>
            </w:pict>
          </mc:Fallback>
        </mc:AlternateConten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14:paraId="39933208" w14:textId="77777777"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14:paraId="5EF33B8A" w14:textId="063CEC5F" w:rsidR="00065402" w:rsidRPr="001643E7" w:rsidRDefault="00A0500F"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mc:AlternateContent>
          <mc:Choice Requires="wps">
            <w:drawing>
              <wp:anchor distT="0" distB="0" distL="114300" distR="114300" simplePos="0" relativeHeight="251641856" behindDoc="0" locked="1" layoutInCell="1" allowOverlap="1" wp14:anchorId="1799CB8A" wp14:editId="02049E63">
                <wp:simplePos x="0" y="0"/>
                <wp:positionH relativeFrom="column">
                  <wp:posOffset>3581400</wp:posOffset>
                </wp:positionH>
                <wp:positionV relativeFrom="paragraph">
                  <wp:posOffset>68580</wp:posOffset>
                </wp:positionV>
                <wp:extent cx="457200" cy="228600"/>
                <wp:effectExtent l="38100" t="38100" r="0" b="0"/>
                <wp:wrapNone/>
                <wp:docPr id="785" name="Прямая соединительная линия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552B4D" id="Прямая соединительная линия 318" o:spid="_x0000_s1026" style="position:absolute;flip:x 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pt,5.4pt" to="3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">
                <v:stroke endarrow="block"/>
                <w10:anchorlock/>
              </v:line>
            </w:pict>
          </mc:Fallback>
        </mc:AlternateConten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14:paraId="344006C8" w14:textId="77777777"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175104D8"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14:paraId="1A33924F" w14:textId="7F219D65" w:rsidR="00065402" w:rsidRPr="001643E7" w:rsidRDefault="00A0500F"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mc:AlternateContent>
          <mc:Choice Requires="wps">
            <w:drawing>
              <wp:anchor distT="0" distB="0" distL="114300" distR="114300" simplePos="0" relativeHeight="251642880" behindDoc="0" locked="1" layoutInCell="1" allowOverlap="1" wp14:anchorId="022219A5" wp14:editId="6FAA9BA3">
                <wp:simplePos x="0" y="0"/>
                <wp:positionH relativeFrom="column">
                  <wp:posOffset>3380105</wp:posOffset>
                </wp:positionH>
                <wp:positionV relativeFrom="paragraph">
                  <wp:posOffset>110490</wp:posOffset>
                </wp:positionV>
                <wp:extent cx="315595" cy="207645"/>
                <wp:effectExtent l="38100" t="38100" r="8255" b="1905"/>
                <wp:wrapNone/>
                <wp:docPr id="786" name="Прямая соединительная линия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5595" cy="2076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5306D" id="Прямая соединительная линия 316" o:spid="_x0000_s1026" style="position:absolute;flip:x 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15pt,8.7pt" to="29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">
                <v:stroke endarrow="block"/>
                <w10:anchorlock/>
              </v:line>
            </w:pict>
          </mc:Fallback>
        </mc:AlternateConten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14:paraId="4780B13F" w14:textId="77777777"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2F1CA1D8" w14:textId="46BBFF50" w:rsidR="00065402" w:rsidRPr="006F67DE" w:rsidRDefault="00A0500F" w:rsidP="00065402">
      <w:pPr>
        <w:ind w:left="735"/>
        <w:jc w:val="both"/>
        <w:rPr>
          <w:rFonts w:ascii="Times New Roman" w:hAnsi="Times New Roman" w:cs="Times New Roman"/>
          <w:sz w:val="16"/>
          <w:szCs w:val="16"/>
        </w:rPr>
      </w:pPr>
      <w:r>
        <w:rPr>
          <w:rFonts w:ascii="Times New Roman" w:hAnsi="Times New Roman" w:cs="Times New Roman"/>
          <w:noProof/>
          <w:sz w:val="16"/>
          <w:szCs w:val="16"/>
          <w:lang w:eastAsia="ru-RU"/>
        </w:rPr>
        <mc:AlternateContent>
          <mc:Choice Requires="wpg">
            <w:drawing>
              <wp:anchor distT="0" distB="0" distL="114300" distR="114300" simplePos="0" relativeHeight="251643904" behindDoc="0" locked="1" layoutInCell="1" allowOverlap="1" wp14:anchorId="713E7E5E" wp14:editId="3E4DB8EC">
                <wp:simplePos x="0" y="0"/>
                <wp:positionH relativeFrom="column">
                  <wp:posOffset>2905125</wp:posOffset>
                </wp:positionH>
                <wp:positionV relativeFrom="paragraph">
                  <wp:posOffset>88265</wp:posOffset>
                </wp:positionV>
                <wp:extent cx="342900" cy="114300"/>
                <wp:effectExtent l="0" t="0" r="0" b="0"/>
                <wp:wrapNone/>
                <wp:docPr id="787" name="Группа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14300"/>
                          <a:chOff x="4041" y="7434"/>
                          <a:chExt cx="540" cy="180"/>
                        </a:xfrm>
                      </wpg:grpSpPr>
                      <wps:wsp>
                        <wps:cNvPr id="788" name="Freeform 11"/>
                        <wps:cNvSpPr>
                          <a:spLocks/>
                        </wps:cNvSpPr>
                        <wps:spPr bwMode="auto">
                          <a:xfrm>
                            <a:off x="4401" y="7434"/>
                            <a:ext cx="18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 name="Freeform 12"/>
                        <wps:cNvSpPr>
                          <a:spLocks/>
                        </wps:cNvSpPr>
                        <wps:spPr bwMode="auto">
                          <a:xfrm>
                            <a:off x="4221" y="7434"/>
                            <a:ext cx="18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 name="Freeform 13"/>
                        <wps:cNvSpPr>
                          <a:spLocks/>
                        </wps:cNvSpPr>
                        <wps:spPr bwMode="auto">
                          <a:xfrm>
                            <a:off x="4041" y="7434"/>
                            <a:ext cx="18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98EF2" id="Группа 314" o:spid="_x0000_s1026" style="position:absolute;margin-left:228.75pt;margin-top:6.95pt;width:27pt;height:9pt;z-index:251643904" coordorigin="4041,7434" coordsize="54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">
                <v:shape id="Freeform 11" o:spid="_x0000_s1027" style="position:absolute;left:4401;top:7434;width:18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1028" style="position:absolute;left:4221;top:7434;width:18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1029" style="position:absolute;left:4041;top:7434;width:18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mc:Fallback>
        </mc:AlternateContent>
      </w:r>
    </w:p>
    <w:p w14:paraId="78799AC8" w14:textId="77777777"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14:paraId="6C33D726" w14:textId="77777777"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14:paraId="1BD1CD9C" w14:textId="77777777"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14:paraId="5AC99670"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14:paraId="029D2C72"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14:paraId="62BEB826"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14:paraId="49AB867D"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14:paraId="54533D7B"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14:paraId="186A69E2"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14:paraId="456CC08B" w14:textId="77777777"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14:paraId="78236C3C"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14:paraId="01FC2E8A" w14:textId="77777777"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14:paraId="4292179C"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за</w:t>
      </w:r>
      <w:r w:rsidR="00F156C2">
        <w:rPr>
          <w:rFonts w:ascii="Times New Roman" w:hAnsi="Times New Roman" w:cs="Times New Roman"/>
          <w:sz w:val="28"/>
          <w:szCs w:val="28"/>
        </w:rPr>
        <w:t>ё</w:t>
      </w:r>
      <w:r w:rsidRPr="001643E7">
        <w:rPr>
          <w:rFonts w:ascii="Times New Roman" w:hAnsi="Times New Roman" w:cs="Times New Roman"/>
          <w:sz w:val="28"/>
          <w:szCs w:val="28"/>
        </w:rPr>
        <w:t>ма в старший разряд из-за пределов формата. При получении отрицательной разности характеристик (наличие за</w:t>
      </w:r>
      <w:r w:rsidR="00F156C2">
        <w:rPr>
          <w:rFonts w:ascii="Times New Roman" w:hAnsi="Times New Roman" w:cs="Times New Roman"/>
          <w:sz w:val="28"/>
          <w:szCs w:val="28"/>
        </w:rPr>
        <w:t>ё</w:t>
      </w:r>
      <w:r w:rsidRPr="001643E7">
        <w:rPr>
          <w:rFonts w:ascii="Times New Roman" w:hAnsi="Times New Roman" w:cs="Times New Roman"/>
          <w:sz w:val="28"/>
          <w:szCs w:val="28"/>
        </w:rPr>
        <w:t xml:space="preserve">ма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w:t>
      </w:r>
      <w:r w:rsidRPr="001643E7">
        <w:rPr>
          <w:rFonts w:ascii="Times New Roman" w:hAnsi="Times New Roman" w:cs="Times New Roman"/>
          <w:sz w:val="28"/>
          <w:szCs w:val="28"/>
        </w:rPr>
        <w:lastRenderedPageBreak/>
        <w:t>результат будет представлен в беззнаковом дополнительном коде. Подобный результат переводится в прямой код.</w:t>
      </w:r>
    </w:p>
    <w:p w14:paraId="79A08D58"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14:paraId="1F5B595D"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14:paraId="0E8009F3"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14:paraId="610A557D"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14:paraId="647E8EAD"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14:paraId="66345CC2"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14:paraId="01D77D7C"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14:paraId="42F5ACF4"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14:paraId="65F8DB3E"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lastRenderedPageBreak/>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14:paraId="16FFB8C3"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14:paraId="6B5FBF25"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14:paraId="5334D205"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14:paraId="2C69F318"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14:paraId="779F9B0F" w14:textId="77777777"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14:paraId="410C8942"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14:paraId="18FA77BB"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имеет место, если при сложении мантисс получается ненормализованный (денормализованный) результат. Будем различать два вида денормализации: </w:t>
      </w:r>
    </w:p>
    <w:p w14:paraId="5BCFF0BD"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влево;</w:t>
      </w:r>
    </w:p>
    <w:p w14:paraId="53535827"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вправо.</w:t>
      </w:r>
    </w:p>
    <w:p w14:paraId="3F69B3AC"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денормализации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14:paraId="551EAFB7"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Денормализация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денормализованный вправо результат должен содержать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 xml:space="preserve">ением порядка. Порядок (характеристика) уменьшается на значение числа разрядов (двоичных или </w:t>
      </w:r>
      <w:r w:rsidRPr="001643E7">
        <w:rPr>
          <w:rFonts w:ascii="Times New Roman" w:hAnsi="Times New Roman" w:cs="Times New Roman"/>
          <w:sz w:val="28"/>
          <w:szCs w:val="28"/>
        </w:rPr>
        <w:lastRenderedPageBreak/>
        <w:t>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14:paraId="1547DE58" w14:textId="77777777"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14:paraId="012987CD"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314B6EEF" w14:textId="77777777"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14:paraId="35EB87CA" w14:textId="77777777"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14:paraId="27C521DE"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14:paraId="50B11CC3" w14:textId="77777777"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14:paraId="35A939E2"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14:paraId="381E7329"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0334C07E"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19C95806" w14:textId="77777777"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14:paraId="5C42A523" w14:textId="77777777"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14:paraId="03C62116" w14:textId="77777777"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14:paraId="62EFF5A6" w14:textId="77777777"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14:paraId="2AAFC509" w14:textId="77777777"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14:paraId="3426BB0B" w14:textId="77777777"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14:paraId="4CE2677E" w14:textId="77777777"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0DEABDBE" w14:textId="77777777" w:rsidTr="002A1385">
        <w:trPr>
          <w:trHeight w:val="337"/>
        </w:trPr>
        <w:tc>
          <w:tcPr>
            <w:tcW w:w="356" w:type="dxa"/>
            <w:tcBorders>
              <w:right w:val="single" w:sz="18" w:space="0" w:color="auto"/>
            </w:tcBorders>
          </w:tcPr>
          <w:p w14:paraId="24A92617"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0827079E" w14:textId="77777777" w:rsidR="00065402" w:rsidRPr="001643E7" w:rsidRDefault="00065402" w:rsidP="002A1385">
            <w:pPr>
              <w:jc w:val="center"/>
              <w:rPr>
                <w:sz w:val="28"/>
                <w:szCs w:val="28"/>
              </w:rPr>
            </w:pPr>
            <w:r w:rsidRPr="001643E7">
              <w:rPr>
                <w:sz w:val="28"/>
                <w:szCs w:val="28"/>
              </w:rPr>
              <w:t>1</w:t>
            </w:r>
          </w:p>
        </w:tc>
        <w:tc>
          <w:tcPr>
            <w:tcW w:w="393" w:type="dxa"/>
          </w:tcPr>
          <w:p w14:paraId="5C5BE1E8" w14:textId="77777777" w:rsidR="00065402" w:rsidRPr="001643E7" w:rsidRDefault="00065402" w:rsidP="002A1385">
            <w:pPr>
              <w:jc w:val="center"/>
              <w:rPr>
                <w:sz w:val="28"/>
                <w:szCs w:val="28"/>
              </w:rPr>
            </w:pPr>
            <w:r w:rsidRPr="001643E7">
              <w:rPr>
                <w:sz w:val="28"/>
                <w:szCs w:val="28"/>
              </w:rPr>
              <w:t>0</w:t>
            </w:r>
          </w:p>
        </w:tc>
        <w:tc>
          <w:tcPr>
            <w:tcW w:w="393" w:type="dxa"/>
          </w:tcPr>
          <w:p w14:paraId="4BF6733F" w14:textId="77777777" w:rsidR="00065402" w:rsidRPr="001643E7" w:rsidRDefault="00065402" w:rsidP="002A1385">
            <w:pPr>
              <w:jc w:val="center"/>
              <w:rPr>
                <w:sz w:val="28"/>
                <w:szCs w:val="28"/>
              </w:rPr>
            </w:pPr>
            <w:r w:rsidRPr="001643E7">
              <w:rPr>
                <w:sz w:val="28"/>
                <w:szCs w:val="28"/>
              </w:rPr>
              <w:t>0</w:t>
            </w:r>
          </w:p>
        </w:tc>
        <w:tc>
          <w:tcPr>
            <w:tcW w:w="393" w:type="dxa"/>
          </w:tcPr>
          <w:p w14:paraId="48B01C4A" w14:textId="77777777" w:rsidR="00065402" w:rsidRPr="001643E7" w:rsidRDefault="00065402" w:rsidP="002A1385">
            <w:pPr>
              <w:jc w:val="center"/>
              <w:rPr>
                <w:sz w:val="28"/>
                <w:szCs w:val="28"/>
              </w:rPr>
            </w:pPr>
            <w:r w:rsidRPr="001643E7">
              <w:rPr>
                <w:sz w:val="28"/>
                <w:szCs w:val="28"/>
              </w:rPr>
              <w:t>0</w:t>
            </w:r>
          </w:p>
        </w:tc>
        <w:tc>
          <w:tcPr>
            <w:tcW w:w="393" w:type="dxa"/>
          </w:tcPr>
          <w:p w14:paraId="273A2C02" w14:textId="77777777" w:rsidR="00065402" w:rsidRPr="001643E7" w:rsidRDefault="00065402" w:rsidP="002A1385">
            <w:pPr>
              <w:jc w:val="center"/>
              <w:rPr>
                <w:sz w:val="28"/>
                <w:szCs w:val="28"/>
              </w:rPr>
            </w:pPr>
            <w:r w:rsidRPr="001643E7">
              <w:rPr>
                <w:sz w:val="28"/>
                <w:szCs w:val="28"/>
              </w:rPr>
              <w:t>0</w:t>
            </w:r>
          </w:p>
        </w:tc>
        <w:tc>
          <w:tcPr>
            <w:tcW w:w="393" w:type="dxa"/>
          </w:tcPr>
          <w:p w14:paraId="7DB71C7E"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74CD10D2"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7A0B3CA6" w14:textId="77777777" w:rsidR="00065402" w:rsidRPr="001643E7" w:rsidRDefault="00065402" w:rsidP="002A1385">
            <w:pPr>
              <w:jc w:val="center"/>
              <w:rPr>
                <w:sz w:val="28"/>
                <w:szCs w:val="28"/>
              </w:rPr>
            </w:pPr>
            <w:r w:rsidRPr="001643E7">
              <w:rPr>
                <w:sz w:val="28"/>
                <w:szCs w:val="28"/>
              </w:rPr>
              <w:t>0</w:t>
            </w:r>
          </w:p>
        </w:tc>
        <w:tc>
          <w:tcPr>
            <w:tcW w:w="393" w:type="dxa"/>
          </w:tcPr>
          <w:p w14:paraId="1C22AFF5" w14:textId="77777777" w:rsidR="00065402" w:rsidRPr="001643E7" w:rsidRDefault="00065402" w:rsidP="002A1385">
            <w:pPr>
              <w:jc w:val="center"/>
              <w:rPr>
                <w:sz w:val="28"/>
                <w:szCs w:val="28"/>
              </w:rPr>
            </w:pPr>
            <w:r w:rsidRPr="001643E7">
              <w:rPr>
                <w:sz w:val="28"/>
                <w:szCs w:val="28"/>
              </w:rPr>
              <w:t>1</w:t>
            </w:r>
          </w:p>
        </w:tc>
        <w:tc>
          <w:tcPr>
            <w:tcW w:w="393" w:type="dxa"/>
          </w:tcPr>
          <w:p w14:paraId="79C50305" w14:textId="77777777" w:rsidR="00065402" w:rsidRPr="001643E7" w:rsidRDefault="00065402" w:rsidP="002A1385">
            <w:pPr>
              <w:jc w:val="center"/>
              <w:rPr>
                <w:sz w:val="28"/>
                <w:szCs w:val="28"/>
              </w:rPr>
            </w:pPr>
            <w:r w:rsidRPr="001643E7">
              <w:rPr>
                <w:sz w:val="28"/>
                <w:szCs w:val="28"/>
              </w:rPr>
              <w:t>0</w:t>
            </w:r>
          </w:p>
        </w:tc>
        <w:tc>
          <w:tcPr>
            <w:tcW w:w="393" w:type="dxa"/>
          </w:tcPr>
          <w:p w14:paraId="1611DFCA" w14:textId="77777777" w:rsidR="00065402" w:rsidRPr="001643E7" w:rsidRDefault="00065402" w:rsidP="002A1385">
            <w:pPr>
              <w:jc w:val="center"/>
              <w:rPr>
                <w:sz w:val="28"/>
                <w:szCs w:val="28"/>
              </w:rPr>
            </w:pPr>
            <w:r w:rsidRPr="001643E7">
              <w:rPr>
                <w:sz w:val="28"/>
                <w:szCs w:val="28"/>
              </w:rPr>
              <w:t>0</w:t>
            </w:r>
          </w:p>
        </w:tc>
        <w:tc>
          <w:tcPr>
            <w:tcW w:w="393" w:type="dxa"/>
          </w:tcPr>
          <w:p w14:paraId="46C2FD5B" w14:textId="77777777" w:rsidR="00065402" w:rsidRPr="001643E7" w:rsidRDefault="00065402" w:rsidP="002A1385">
            <w:pPr>
              <w:jc w:val="center"/>
              <w:rPr>
                <w:sz w:val="28"/>
                <w:szCs w:val="28"/>
              </w:rPr>
            </w:pPr>
            <w:r w:rsidRPr="001643E7">
              <w:rPr>
                <w:sz w:val="28"/>
                <w:szCs w:val="28"/>
              </w:rPr>
              <w:t>1</w:t>
            </w:r>
          </w:p>
        </w:tc>
        <w:tc>
          <w:tcPr>
            <w:tcW w:w="393" w:type="dxa"/>
          </w:tcPr>
          <w:p w14:paraId="417E7602" w14:textId="77777777" w:rsidR="00065402" w:rsidRPr="001643E7" w:rsidRDefault="00065402" w:rsidP="002A1385">
            <w:pPr>
              <w:jc w:val="center"/>
              <w:rPr>
                <w:sz w:val="28"/>
                <w:szCs w:val="28"/>
              </w:rPr>
            </w:pPr>
            <w:r w:rsidRPr="001643E7">
              <w:rPr>
                <w:sz w:val="28"/>
                <w:szCs w:val="28"/>
              </w:rPr>
              <w:t>1</w:t>
            </w:r>
          </w:p>
        </w:tc>
        <w:tc>
          <w:tcPr>
            <w:tcW w:w="393" w:type="dxa"/>
          </w:tcPr>
          <w:p w14:paraId="2B81FE6C" w14:textId="77777777" w:rsidR="00065402" w:rsidRPr="001643E7" w:rsidRDefault="00065402" w:rsidP="002A1385">
            <w:pPr>
              <w:jc w:val="center"/>
              <w:rPr>
                <w:sz w:val="28"/>
                <w:szCs w:val="28"/>
              </w:rPr>
            </w:pPr>
            <w:r w:rsidRPr="001643E7">
              <w:rPr>
                <w:sz w:val="28"/>
                <w:szCs w:val="28"/>
              </w:rPr>
              <w:t>0</w:t>
            </w:r>
          </w:p>
        </w:tc>
        <w:tc>
          <w:tcPr>
            <w:tcW w:w="393" w:type="dxa"/>
          </w:tcPr>
          <w:p w14:paraId="350A4AF4" w14:textId="77777777" w:rsidR="00065402" w:rsidRPr="001643E7" w:rsidRDefault="00065402" w:rsidP="002A1385">
            <w:pPr>
              <w:jc w:val="center"/>
              <w:rPr>
                <w:sz w:val="28"/>
                <w:szCs w:val="28"/>
              </w:rPr>
            </w:pPr>
            <w:r w:rsidRPr="001643E7">
              <w:rPr>
                <w:sz w:val="28"/>
                <w:szCs w:val="28"/>
              </w:rPr>
              <w:t>0</w:t>
            </w:r>
          </w:p>
        </w:tc>
        <w:tc>
          <w:tcPr>
            <w:tcW w:w="393" w:type="dxa"/>
          </w:tcPr>
          <w:p w14:paraId="66EA44AF" w14:textId="77777777" w:rsidR="00065402" w:rsidRPr="001643E7" w:rsidRDefault="00065402" w:rsidP="002A1385">
            <w:pPr>
              <w:jc w:val="center"/>
              <w:rPr>
                <w:sz w:val="28"/>
                <w:szCs w:val="28"/>
              </w:rPr>
            </w:pPr>
            <w:r w:rsidRPr="001643E7">
              <w:rPr>
                <w:sz w:val="28"/>
                <w:szCs w:val="28"/>
              </w:rPr>
              <w:t>1</w:t>
            </w:r>
          </w:p>
        </w:tc>
        <w:tc>
          <w:tcPr>
            <w:tcW w:w="393" w:type="dxa"/>
          </w:tcPr>
          <w:p w14:paraId="4459E9CE" w14:textId="77777777" w:rsidR="00065402" w:rsidRPr="001643E7" w:rsidRDefault="00065402" w:rsidP="002A1385">
            <w:pPr>
              <w:jc w:val="center"/>
              <w:rPr>
                <w:sz w:val="28"/>
                <w:szCs w:val="28"/>
              </w:rPr>
            </w:pPr>
            <w:r w:rsidRPr="001643E7">
              <w:rPr>
                <w:sz w:val="28"/>
                <w:szCs w:val="28"/>
              </w:rPr>
              <w:t>1</w:t>
            </w:r>
          </w:p>
        </w:tc>
        <w:tc>
          <w:tcPr>
            <w:tcW w:w="393" w:type="dxa"/>
          </w:tcPr>
          <w:p w14:paraId="486B63D2" w14:textId="77777777" w:rsidR="00065402" w:rsidRPr="001643E7" w:rsidRDefault="00065402" w:rsidP="002A1385">
            <w:pPr>
              <w:jc w:val="center"/>
              <w:rPr>
                <w:sz w:val="28"/>
                <w:szCs w:val="28"/>
              </w:rPr>
            </w:pPr>
            <w:r w:rsidRPr="001643E7">
              <w:rPr>
                <w:sz w:val="28"/>
                <w:szCs w:val="28"/>
              </w:rPr>
              <w:t>0</w:t>
            </w:r>
          </w:p>
        </w:tc>
        <w:tc>
          <w:tcPr>
            <w:tcW w:w="393" w:type="dxa"/>
          </w:tcPr>
          <w:p w14:paraId="5AE13CEA" w14:textId="77777777" w:rsidR="00065402" w:rsidRPr="001643E7" w:rsidRDefault="00065402" w:rsidP="002A1385">
            <w:pPr>
              <w:jc w:val="center"/>
              <w:rPr>
                <w:sz w:val="28"/>
                <w:szCs w:val="28"/>
              </w:rPr>
            </w:pPr>
            <w:r>
              <w:rPr>
                <w:sz w:val="28"/>
                <w:szCs w:val="28"/>
              </w:rPr>
              <w:t>1</w:t>
            </w:r>
          </w:p>
        </w:tc>
      </w:tr>
    </w:tbl>
    <w:p w14:paraId="017DE89C" w14:textId="6BCA37E6" w:rsidR="00065402" w:rsidRPr="0044758B" w:rsidRDefault="00A0500F" w:rsidP="00065402">
      <w:pPr>
        <w:spacing w:after="0"/>
        <w:ind w:left="737"/>
        <w:rPr>
          <w:rFonts w:ascii="Times New Roman" w:hAnsi="Times New Roman" w:cs="Times New Roman"/>
          <w:sz w:val="20"/>
          <w:szCs w:val="20"/>
        </w:rPr>
      </w:pPr>
      <w:r>
        <w:rPr>
          <w:rFonts w:ascii="Times New Roman" w:hAnsi="Times New Roman" w:cs="Times New Roman"/>
          <w:noProof/>
          <w:sz w:val="28"/>
          <w:szCs w:val="28"/>
          <w:lang w:eastAsia="ru-RU"/>
        </w:rPr>
        <mc:AlternateContent>
          <mc:Choice Requires="wps">
            <w:drawing>
              <wp:anchor distT="0" distB="0" distL="114300" distR="114300" simplePos="0" relativeHeight="251645952" behindDoc="0" locked="1" layoutInCell="1" allowOverlap="1" wp14:anchorId="0582DB88" wp14:editId="390E11B6">
                <wp:simplePos x="0" y="0"/>
                <wp:positionH relativeFrom="column">
                  <wp:posOffset>4904105</wp:posOffset>
                </wp:positionH>
                <wp:positionV relativeFrom="paragraph">
                  <wp:posOffset>885190</wp:posOffset>
                </wp:positionV>
                <wp:extent cx="228600" cy="114300"/>
                <wp:effectExtent l="0" t="0" r="0" b="0"/>
                <wp:wrapNone/>
                <wp:docPr id="791" name="Полилиния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4DFDE9" id="Полилиния 791" o:spid="_x0000_s1026" style="position:absolute;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mc:Fallback>
        </mc:AlternateConten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14:paraId="56516031" w14:textId="223E6595"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A0500F">
        <w:rPr>
          <w:rFonts w:ascii="Times New Roman" w:hAnsi="Times New Roman" w:cs="Times New Roman"/>
          <w:noProof/>
          <w:sz w:val="28"/>
          <w:szCs w:val="28"/>
          <w:lang w:eastAsia="ru-RU"/>
        </w:rPr>
        <mc:AlternateContent>
          <mc:Choice Requires="wps">
            <w:drawing>
              <wp:anchor distT="0" distB="0" distL="114300" distR="114300" simplePos="0" relativeHeight="251652096" behindDoc="0" locked="1" layoutInCell="1" allowOverlap="1" wp14:anchorId="082CB2DF" wp14:editId="6707686F">
                <wp:simplePos x="0" y="0"/>
                <wp:positionH relativeFrom="column">
                  <wp:posOffset>4876800</wp:posOffset>
                </wp:positionH>
                <wp:positionV relativeFrom="paragraph">
                  <wp:posOffset>-481330</wp:posOffset>
                </wp:positionV>
                <wp:extent cx="228600" cy="114300"/>
                <wp:effectExtent l="0" t="0" r="0" b="0"/>
                <wp:wrapNone/>
                <wp:docPr id="1964890251" name="Полилиния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68ABA" id="Полилиния 792" o:spid="_x0000_s1026"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mc:Fallback>
        </mc:AlternateContent>
      </w:r>
      <w:r>
        <w:rPr>
          <w:rFonts w:ascii="Times New Roman" w:hAnsi="Times New Roman" w:cs="Times New Roman"/>
          <w:sz w:val="28"/>
          <w:szCs w:val="28"/>
          <w:vertAlign w:val="superscript"/>
        </w:rPr>
        <w:t>1</w:t>
      </w:r>
    </w:p>
    <w:p w14:paraId="0AE4287F" w14:textId="2D5FFF8C" w:rsidR="00065402" w:rsidRPr="0044758B" w:rsidRDefault="00A0500F" w:rsidP="00403CA4">
      <w:pPr>
        <w:spacing w:after="0"/>
        <w:ind w:left="737"/>
        <w:jc w:val="both"/>
        <w:rPr>
          <w:rFonts w:ascii="Times New Roman" w:hAnsi="Times New Roman" w:cs="Times New Roman"/>
          <w:sz w:val="28"/>
          <w:szCs w:val="28"/>
          <w:vertAlign w:val="superscript"/>
          <w:lang w:val="en-US"/>
        </w:rPr>
      </w:pPr>
      <w:r>
        <w:rPr>
          <w:rFonts w:ascii="Times New Roman" w:hAnsi="Times New Roman" w:cs="Times New Roman"/>
          <w:noProof/>
          <w:sz w:val="28"/>
          <w:szCs w:val="28"/>
          <w:lang w:eastAsia="ru-RU"/>
        </w:rPr>
        <mc:AlternateContent>
          <mc:Choice Requires="wps">
            <w:drawing>
              <wp:anchor distT="0" distB="0" distL="114300" distR="114300" simplePos="0" relativeHeight="251827200" behindDoc="0" locked="1" layoutInCell="1" allowOverlap="1" wp14:anchorId="35D6CCE9" wp14:editId="4FDEB203">
                <wp:simplePos x="0" y="0"/>
                <wp:positionH relativeFrom="column">
                  <wp:posOffset>4872355</wp:posOffset>
                </wp:positionH>
                <wp:positionV relativeFrom="paragraph">
                  <wp:posOffset>71120</wp:posOffset>
                </wp:positionV>
                <wp:extent cx="228600" cy="114300"/>
                <wp:effectExtent l="0" t="0" r="0" b="0"/>
                <wp:wrapNone/>
                <wp:docPr id="792" name="Полилиния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1143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1943C" id="Полилиния 792" o:spid="_x0000_s1026" style="position:absolute;margin-left:383.65pt;margin-top:5.6pt;width:18pt;height: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mc:Fallback>
        </mc:AlternateConten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09ADF4CA" w14:textId="77777777" w:rsidTr="002A1385">
        <w:trPr>
          <w:trHeight w:val="337"/>
        </w:trPr>
        <w:tc>
          <w:tcPr>
            <w:tcW w:w="393" w:type="dxa"/>
            <w:tcBorders>
              <w:right w:val="single" w:sz="18" w:space="0" w:color="auto"/>
            </w:tcBorders>
          </w:tcPr>
          <w:p w14:paraId="6DF25644"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04E46F82" w14:textId="77777777" w:rsidR="00065402" w:rsidRPr="001643E7" w:rsidRDefault="00065402" w:rsidP="002A1385">
            <w:pPr>
              <w:jc w:val="center"/>
              <w:rPr>
                <w:sz w:val="28"/>
                <w:szCs w:val="28"/>
              </w:rPr>
            </w:pPr>
            <w:r w:rsidRPr="001643E7">
              <w:rPr>
                <w:sz w:val="28"/>
                <w:szCs w:val="28"/>
              </w:rPr>
              <w:t>1</w:t>
            </w:r>
          </w:p>
        </w:tc>
        <w:tc>
          <w:tcPr>
            <w:tcW w:w="393" w:type="dxa"/>
          </w:tcPr>
          <w:p w14:paraId="4A968AFE" w14:textId="77777777" w:rsidR="00065402" w:rsidRPr="001643E7" w:rsidRDefault="00065402" w:rsidP="002A1385">
            <w:pPr>
              <w:jc w:val="center"/>
              <w:rPr>
                <w:sz w:val="28"/>
                <w:szCs w:val="28"/>
              </w:rPr>
            </w:pPr>
            <w:r w:rsidRPr="001643E7">
              <w:rPr>
                <w:sz w:val="28"/>
                <w:szCs w:val="28"/>
              </w:rPr>
              <w:t>0</w:t>
            </w:r>
          </w:p>
        </w:tc>
        <w:tc>
          <w:tcPr>
            <w:tcW w:w="393" w:type="dxa"/>
          </w:tcPr>
          <w:p w14:paraId="0C5F1808" w14:textId="77777777" w:rsidR="00065402" w:rsidRPr="001643E7" w:rsidRDefault="00065402" w:rsidP="002A1385">
            <w:pPr>
              <w:jc w:val="center"/>
              <w:rPr>
                <w:sz w:val="28"/>
                <w:szCs w:val="28"/>
              </w:rPr>
            </w:pPr>
            <w:r w:rsidRPr="001643E7">
              <w:rPr>
                <w:sz w:val="28"/>
                <w:szCs w:val="28"/>
              </w:rPr>
              <w:t>0</w:t>
            </w:r>
          </w:p>
        </w:tc>
        <w:tc>
          <w:tcPr>
            <w:tcW w:w="393" w:type="dxa"/>
          </w:tcPr>
          <w:p w14:paraId="372991A5" w14:textId="77777777" w:rsidR="00065402" w:rsidRPr="001643E7" w:rsidRDefault="00065402" w:rsidP="002A1385">
            <w:pPr>
              <w:jc w:val="center"/>
              <w:rPr>
                <w:sz w:val="28"/>
                <w:szCs w:val="28"/>
              </w:rPr>
            </w:pPr>
            <w:r w:rsidRPr="001643E7">
              <w:rPr>
                <w:sz w:val="28"/>
                <w:szCs w:val="28"/>
              </w:rPr>
              <w:t>0</w:t>
            </w:r>
          </w:p>
        </w:tc>
        <w:tc>
          <w:tcPr>
            <w:tcW w:w="393" w:type="dxa"/>
          </w:tcPr>
          <w:p w14:paraId="50C53D42" w14:textId="77777777" w:rsidR="00065402" w:rsidRPr="001643E7" w:rsidRDefault="00065402" w:rsidP="002A1385">
            <w:pPr>
              <w:jc w:val="center"/>
              <w:rPr>
                <w:sz w:val="28"/>
                <w:szCs w:val="28"/>
              </w:rPr>
            </w:pPr>
            <w:r w:rsidRPr="001643E7">
              <w:rPr>
                <w:sz w:val="28"/>
                <w:szCs w:val="28"/>
              </w:rPr>
              <w:t>0</w:t>
            </w:r>
          </w:p>
        </w:tc>
        <w:tc>
          <w:tcPr>
            <w:tcW w:w="393" w:type="dxa"/>
          </w:tcPr>
          <w:p w14:paraId="39CBF068"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5FD2A10B"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14:paraId="2E7905FA"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73E71FA2" w14:textId="77777777" w:rsidR="00065402" w:rsidRPr="001643E7" w:rsidRDefault="00065402" w:rsidP="002A1385">
            <w:pPr>
              <w:jc w:val="center"/>
              <w:rPr>
                <w:sz w:val="28"/>
                <w:szCs w:val="28"/>
              </w:rPr>
            </w:pPr>
            <w:r w:rsidRPr="001643E7">
              <w:rPr>
                <w:sz w:val="28"/>
                <w:szCs w:val="28"/>
              </w:rPr>
              <w:t>1</w:t>
            </w:r>
          </w:p>
        </w:tc>
        <w:tc>
          <w:tcPr>
            <w:tcW w:w="393" w:type="dxa"/>
          </w:tcPr>
          <w:p w14:paraId="04B58590"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42D19498"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7D3E564B" w14:textId="77777777" w:rsidR="00065402" w:rsidRPr="001643E7" w:rsidRDefault="00065402" w:rsidP="002A1385">
            <w:pPr>
              <w:jc w:val="center"/>
              <w:rPr>
                <w:sz w:val="28"/>
                <w:szCs w:val="28"/>
              </w:rPr>
            </w:pPr>
            <w:r w:rsidRPr="001643E7">
              <w:rPr>
                <w:sz w:val="28"/>
                <w:szCs w:val="28"/>
              </w:rPr>
              <w:t>1</w:t>
            </w:r>
          </w:p>
        </w:tc>
        <w:tc>
          <w:tcPr>
            <w:tcW w:w="393" w:type="dxa"/>
          </w:tcPr>
          <w:p w14:paraId="5B817B99" w14:textId="77777777" w:rsidR="00065402" w:rsidRPr="001643E7" w:rsidRDefault="00065402" w:rsidP="002A1385">
            <w:pPr>
              <w:jc w:val="center"/>
              <w:rPr>
                <w:sz w:val="28"/>
                <w:szCs w:val="28"/>
              </w:rPr>
            </w:pPr>
            <w:r w:rsidRPr="001643E7">
              <w:rPr>
                <w:sz w:val="28"/>
                <w:szCs w:val="28"/>
              </w:rPr>
              <w:t>1</w:t>
            </w:r>
          </w:p>
        </w:tc>
        <w:tc>
          <w:tcPr>
            <w:tcW w:w="393" w:type="dxa"/>
          </w:tcPr>
          <w:p w14:paraId="116F7C45" w14:textId="77777777" w:rsidR="00065402" w:rsidRPr="001643E7" w:rsidRDefault="00065402" w:rsidP="002A1385">
            <w:pPr>
              <w:jc w:val="center"/>
              <w:rPr>
                <w:sz w:val="28"/>
                <w:szCs w:val="28"/>
              </w:rPr>
            </w:pPr>
            <w:r w:rsidRPr="001643E7">
              <w:rPr>
                <w:sz w:val="28"/>
                <w:szCs w:val="28"/>
              </w:rPr>
              <w:t>0</w:t>
            </w:r>
          </w:p>
        </w:tc>
        <w:tc>
          <w:tcPr>
            <w:tcW w:w="393" w:type="dxa"/>
          </w:tcPr>
          <w:p w14:paraId="7CFF14D1" w14:textId="77777777" w:rsidR="00065402" w:rsidRPr="001643E7" w:rsidRDefault="00065402" w:rsidP="002A1385">
            <w:pPr>
              <w:jc w:val="center"/>
              <w:rPr>
                <w:sz w:val="28"/>
                <w:szCs w:val="28"/>
              </w:rPr>
            </w:pPr>
            <w:r w:rsidRPr="001643E7">
              <w:rPr>
                <w:sz w:val="28"/>
                <w:szCs w:val="28"/>
              </w:rPr>
              <w:t>0</w:t>
            </w:r>
          </w:p>
        </w:tc>
        <w:tc>
          <w:tcPr>
            <w:tcW w:w="393" w:type="dxa"/>
          </w:tcPr>
          <w:p w14:paraId="60CE8724" w14:textId="77777777" w:rsidR="00065402" w:rsidRPr="001643E7" w:rsidRDefault="00065402" w:rsidP="002A1385">
            <w:pPr>
              <w:jc w:val="center"/>
              <w:rPr>
                <w:sz w:val="28"/>
                <w:szCs w:val="28"/>
              </w:rPr>
            </w:pPr>
            <w:r w:rsidRPr="001643E7">
              <w:rPr>
                <w:sz w:val="28"/>
                <w:szCs w:val="28"/>
              </w:rPr>
              <w:t>1</w:t>
            </w:r>
          </w:p>
        </w:tc>
        <w:tc>
          <w:tcPr>
            <w:tcW w:w="393" w:type="dxa"/>
          </w:tcPr>
          <w:p w14:paraId="6E235B99" w14:textId="77777777" w:rsidR="00065402" w:rsidRPr="001643E7" w:rsidRDefault="00065402" w:rsidP="002A1385">
            <w:pPr>
              <w:jc w:val="center"/>
              <w:rPr>
                <w:sz w:val="28"/>
                <w:szCs w:val="28"/>
              </w:rPr>
            </w:pPr>
            <w:r w:rsidRPr="001643E7">
              <w:rPr>
                <w:sz w:val="28"/>
                <w:szCs w:val="28"/>
              </w:rPr>
              <w:t>1</w:t>
            </w:r>
          </w:p>
        </w:tc>
        <w:tc>
          <w:tcPr>
            <w:tcW w:w="393" w:type="dxa"/>
          </w:tcPr>
          <w:p w14:paraId="5D7DEF85" w14:textId="77777777" w:rsidR="00065402" w:rsidRPr="001643E7" w:rsidRDefault="00065402" w:rsidP="002A1385">
            <w:pPr>
              <w:jc w:val="center"/>
              <w:rPr>
                <w:sz w:val="28"/>
                <w:szCs w:val="28"/>
              </w:rPr>
            </w:pPr>
            <w:r w:rsidRPr="001643E7">
              <w:rPr>
                <w:sz w:val="28"/>
                <w:szCs w:val="28"/>
              </w:rPr>
              <w:t>0</w:t>
            </w:r>
          </w:p>
        </w:tc>
        <w:tc>
          <w:tcPr>
            <w:tcW w:w="393" w:type="dxa"/>
          </w:tcPr>
          <w:p w14:paraId="435AB3BB" w14:textId="77777777" w:rsidR="00065402" w:rsidRPr="001643E7" w:rsidRDefault="00065402" w:rsidP="002A1385">
            <w:pPr>
              <w:jc w:val="center"/>
              <w:rPr>
                <w:sz w:val="28"/>
                <w:szCs w:val="28"/>
                <w:lang w:val="en-US"/>
              </w:rPr>
            </w:pPr>
            <w:r w:rsidRPr="001643E7">
              <w:rPr>
                <w:sz w:val="28"/>
                <w:szCs w:val="28"/>
                <w:lang w:val="en-US"/>
              </w:rPr>
              <w:t>1</w:t>
            </w:r>
          </w:p>
        </w:tc>
      </w:tr>
    </w:tbl>
    <w:p w14:paraId="7194936A" w14:textId="77777777"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14:paraId="6BE845E3" w14:textId="77777777"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14:paraId="48CE0362" w14:textId="037143E4" w:rsidR="00065402" w:rsidRPr="001643E7" w:rsidRDefault="00A0500F" w:rsidP="0006540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646976" behindDoc="0" locked="1" layoutInCell="1" allowOverlap="1" wp14:anchorId="0C7FCD75" wp14:editId="5BF28F53">
                <wp:simplePos x="0" y="0"/>
                <wp:positionH relativeFrom="column">
                  <wp:posOffset>914400</wp:posOffset>
                </wp:positionH>
                <wp:positionV relativeFrom="paragraph">
                  <wp:posOffset>47625</wp:posOffset>
                </wp:positionV>
                <wp:extent cx="1600200" cy="114300"/>
                <wp:effectExtent l="0" t="0" r="0" b="0"/>
                <wp:wrapNone/>
                <wp:docPr id="793" name="Группа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114300"/>
                          <a:chOff x="3141" y="8154"/>
                          <a:chExt cx="2520" cy="180"/>
                        </a:xfrm>
                      </wpg:grpSpPr>
                      <wpg:grpSp>
                        <wpg:cNvPr id="794" name="Group 16"/>
                        <wpg:cNvGrpSpPr>
                          <a:grpSpLocks/>
                        </wpg:cNvGrpSpPr>
                        <wpg:grpSpPr bwMode="auto">
                          <a:xfrm>
                            <a:off x="3501" y="8154"/>
                            <a:ext cx="2160" cy="180"/>
                            <a:chOff x="3501" y="8154"/>
                            <a:chExt cx="2160" cy="180"/>
                          </a:xfrm>
                        </wpg:grpSpPr>
                        <wps:wsp>
                          <wps:cNvPr id="795" name="Freeform 17"/>
                          <wps:cNvSpPr>
                            <a:spLocks/>
                          </wps:cNvSpPr>
                          <wps:spPr bwMode="auto">
                            <a:xfrm flipH="1">
                              <a:off x="3501" y="81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 name="Freeform 18"/>
                          <wps:cNvSpPr>
                            <a:spLocks/>
                          </wps:cNvSpPr>
                          <wps:spPr bwMode="auto">
                            <a:xfrm flipH="1">
                              <a:off x="3861" y="81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 name="Freeform 19"/>
                          <wps:cNvSpPr>
                            <a:spLocks/>
                          </wps:cNvSpPr>
                          <wps:spPr bwMode="auto">
                            <a:xfrm flipH="1">
                              <a:off x="4221" y="81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Freeform 20"/>
                          <wps:cNvSpPr>
                            <a:spLocks/>
                          </wps:cNvSpPr>
                          <wps:spPr bwMode="auto">
                            <a:xfrm flipH="1">
                              <a:off x="4581" y="81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Freeform 21"/>
                          <wps:cNvSpPr>
                            <a:spLocks/>
                          </wps:cNvSpPr>
                          <wps:spPr bwMode="auto">
                            <a:xfrm flipH="1">
                              <a:off x="4941" y="81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 name="Freeform 22"/>
                          <wps:cNvSpPr>
                            <a:spLocks/>
                          </wps:cNvSpPr>
                          <wps:spPr bwMode="auto">
                            <a:xfrm flipH="1">
                              <a:off x="5301" y="81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801" name="Freeform 23"/>
                        <wps:cNvSpPr>
                          <a:spLocks/>
                        </wps:cNvSpPr>
                        <wps:spPr bwMode="auto">
                          <a:xfrm flipH="1">
                            <a:off x="3141" y="81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F6699" id="Группа 308" o:spid="_x0000_s1026" style="position:absolute;margin-left:1in;margin-top:3.75pt;width:126pt;height:9pt;z-index:251646976" coordorigin="3141,815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">
                <v:group id="Group 16" o:spid="_x0000_s1027" style="position:absolute;left:3501;top:8154;width:2160;height:180" coordorigin="3501,8154" coordsize="21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">
                  <v:shape id="Freeform 17" o:spid="_x0000_s1028" style="position:absolute;left:3501;top:8154;width:360;height:180;flip:x;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1029" style="position:absolute;left:3861;top:8154;width:360;height:180;flip:x;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9" o:spid="_x0000_s1030" style="position:absolute;left:4221;top:8154;width:360;height:180;flip:x;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1031" style="position:absolute;left:4581;top:8154;width:360;height:180;flip:x;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1032" style="position:absolute;left:4941;top:8154;width:360;height:180;flip:x;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1033" style="position:absolute;left:5301;top:8154;width:360;height:180;flip:x;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1034" style="position:absolute;left:3141;top:8154;width:360;height:180;flip:x;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mc:Fallback>
        </mc:AlternateContent>
      </w:r>
      <w:r w:rsidR="00065402" w:rsidRPr="001643E7">
        <w:rPr>
          <w:rFonts w:ascii="Times New Roman" w:hAnsi="Times New Roman" w:cs="Times New Roman"/>
          <w:sz w:val="28"/>
          <w:szCs w:val="28"/>
        </w:rPr>
        <w:t xml:space="preserve">           </w:t>
      </w:r>
    </w:p>
    <w:p w14:paraId="2264B26D"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14:paraId="0C1DC1B0" w14:textId="77777777"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14:paraId="6C9C385A"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14:paraId="402AD679" w14:textId="77777777"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14:paraId="4672AA83" w14:textId="77777777" w:rsidR="00065402" w:rsidRPr="006F67DE" w:rsidRDefault="00065402" w:rsidP="00065402">
      <w:pPr>
        <w:spacing w:after="0" w:line="240" w:lineRule="auto"/>
        <w:rPr>
          <w:rFonts w:ascii="Times New Roman" w:hAnsi="Times New Roman" w:cs="Times New Roman"/>
          <w:sz w:val="16"/>
          <w:szCs w:val="16"/>
        </w:rPr>
      </w:pPr>
    </w:p>
    <w:p w14:paraId="3804332A" w14:textId="77777777"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14:paraId="142BA85A" w14:textId="3AE12BCF" w:rsidR="00065402" w:rsidRPr="001643E7" w:rsidRDefault="00A0500F" w:rsidP="00065402">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649024" behindDoc="0" locked="1" layoutInCell="1" allowOverlap="1" wp14:anchorId="1DF9A792" wp14:editId="03ED1F94">
                <wp:simplePos x="0" y="0"/>
                <wp:positionH relativeFrom="column">
                  <wp:posOffset>836295</wp:posOffset>
                </wp:positionH>
                <wp:positionV relativeFrom="paragraph">
                  <wp:posOffset>126365</wp:posOffset>
                </wp:positionV>
                <wp:extent cx="2286000" cy="114300"/>
                <wp:effectExtent l="0" t="0" r="0" b="0"/>
                <wp:wrapNone/>
                <wp:docPr id="802" name="Группа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114300"/>
                          <a:chOff x="2781" y="10854"/>
                          <a:chExt cx="3600" cy="180"/>
                        </a:xfrm>
                      </wpg:grpSpPr>
                      <wps:wsp>
                        <wps:cNvPr id="803" name="Freeform 26"/>
                        <wps:cNvSpPr>
                          <a:spLocks/>
                        </wps:cNvSpPr>
                        <wps:spPr bwMode="auto">
                          <a:xfrm>
                            <a:off x="458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 name="Freeform 27"/>
                        <wps:cNvSpPr>
                          <a:spLocks/>
                        </wps:cNvSpPr>
                        <wps:spPr bwMode="auto">
                          <a:xfrm>
                            <a:off x="566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Freeform 28"/>
                        <wps:cNvSpPr>
                          <a:spLocks/>
                        </wps:cNvSpPr>
                        <wps:spPr bwMode="auto">
                          <a:xfrm>
                            <a:off x="602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Freeform 29"/>
                        <wps:cNvSpPr>
                          <a:spLocks/>
                        </wps:cNvSpPr>
                        <wps:spPr bwMode="auto">
                          <a:xfrm>
                            <a:off x="422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7" name="Freeform 30"/>
                        <wps:cNvSpPr>
                          <a:spLocks/>
                        </wps:cNvSpPr>
                        <wps:spPr bwMode="auto">
                          <a:xfrm>
                            <a:off x="386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Freeform 31"/>
                        <wps:cNvSpPr>
                          <a:spLocks/>
                        </wps:cNvSpPr>
                        <wps:spPr bwMode="auto">
                          <a:xfrm>
                            <a:off x="350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9" name="Freeform 32"/>
                        <wps:cNvSpPr>
                          <a:spLocks/>
                        </wps:cNvSpPr>
                        <wps:spPr bwMode="auto">
                          <a:xfrm>
                            <a:off x="314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Freeform 33"/>
                        <wps:cNvSpPr>
                          <a:spLocks/>
                        </wps:cNvSpPr>
                        <wps:spPr bwMode="auto">
                          <a:xfrm>
                            <a:off x="278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7F5F7" id="Группа 300" o:spid="_x0000_s1026" style="position:absolute;margin-left:65.85pt;margin-top:9.95pt;width:180pt;height:9pt;z-index:251649024"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">
                <v:shape id="Freeform 26" o:spid="_x0000_s1027" style="position:absolute;left:458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1028" style="position:absolute;left:566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1029" style="position:absolute;left:602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1030" style="position:absolute;left:422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1031" style="position:absolute;left:386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1032" style="position:absolute;left:350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1033" style="position:absolute;left:314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1034" style="position:absolute;left:278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44928" behindDoc="1" locked="1" layoutInCell="1" allowOverlap="1" wp14:anchorId="0D9E4A02" wp14:editId="361C3E1D">
                <wp:simplePos x="0" y="0"/>
                <wp:positionH relativeFrom="column">
                  <wp:posOffset>314325</wp:posOffset>
                </wp:positionH>
                <wp:positionV relativeFrom="paragraph">
                  <wp:posOffset>102235</wp:posOffset>
                </wp:positionV>
                <wp:extent cx="114300" cy="228600"/>
                <wp:effectExtent l="0" t="0" r="0" b="0"/>
                <wp:wrapNone/>
                <wp:docPr id="811"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818789" w14:textId="77777777" w:rsidR="00B152BD" w:rsidRPr="002F2B66" w:rsidRDefault="00B152BD" w:rsidP="00065402">
                            <w:pPr>
                              <w:rPr>
                                <w:sz w:val="20"/>
                                <w:szCs w:val="20"/>
                              </w:rPr>
                            </w:pPr>
                            <w:r w:rsidRPr="002F2B66">
                              <w:rPr>
                                <w:sz w:val="20"/>
                                <w:szCs w:val="2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E4A02" id="Надпись 291" o:spid="_x0000_s1774" type="#_x0000_t202" style="position:absolute;left:0;text-align:left;margin-left:24.75pt;margin-top:8.05pt;width:9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" stroked="f">
                <v:textbox>
                  <w:txbxContent>
                    <w:p w14:paraId="7E818789" w14:textId="77777777" w:rsidR="00B152BD" w:rsidRPr="002F2B66" w:rsidRDefault="00B152BD" w:rsidP="00065402">
                      <w:pPr>
                        <w:rPr>
                          <w:sz w:val="20"/>
                          <w:szCs w:val="20"/>
                        </w:rPr>
                      </w:pPr>
                      <w:r w:rsidRPr="002F2B66">
                        <w:rPr>
                          <w:sz w:val="20"/>
                          <w:szCs w:val="20"/>
                        </w:rPr>
                        <w:t>4</w:t>
                      </w:r>
                    </w:p>
                  </w:txbxContent>
                </v:textbox>
                <w10:anchorlock/>
              </v:shape>
            </w:pict>
          </mc:Fallback>
        </mc:AlternateContent>
      </w:r>
      <w:r w:rsidR="00065402">
        <w:rPr>
          <w:rFonts w:ascii="Times New Roman" w:hAnsi="Times New Roman" w:cs="Times New Roman"/>
          <w:sz w:val="28"/>
          <w:szCs w:val="28"/>
        </w:rPr>
        <w:t xml:space="preserve">  </w:t>
      </w:r>
    </w:p>
    <w:p w14:paraId="69E65338" w14:textId="420BCA77" w:rsidR="00065402" w:rsidRPr="001643E7" w:rsidRDefault="00A0500F"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4294967295" distB="4294967295" distL="114300" distR="114300" simplePos="0" relativeHeight="251648000" behindDoc="0" locked="1" layoutInCell="1" allowOverlap="1" wp14:anchorId="0C89EA86" wp14:editId="50E6D1CF">
                <wp:simplePos x="0" y="0"/>
                <wp:positionH relativeFrom="column">
                  <wp:posOffset>342900</wp:posOffset>
                </wp:positionH>
                <wp:positionV relativeFrom="paragraph">
                  <wp:posOffset>12064</wp:posOffset>
                </wp:positionV>
                <wp:extent cx="227965" cy="0"/>
                <wp:effectExtent l="0" t="76200" r="635" b="76200"/>
                <wp:wrapNone/>
                <wp:docPr id="812" name="Прямая соединительная линия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74113" id="Прямая соединительная линия 289" o:spid="_x0000_s1026" style="position:absolute;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">
                <v:stroke endarrow="block"/>
                <w10:anchorlock/>
              </v:line>
            </w:pict>
          </mc:Fallback>
        </mc:AlternateConten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mc:AlternateContent>
          <mc:Choice Requires="wps">
            <w:drawing>
              <wp:anchor distT="0" distB="0" distL="114300" distR="114300" simplePos="0" relativeHeight="251653120" behindDoc="1" locked="1" layoutInCell="1" allowOverlap="1" wp14:anchorId="21F6C836" wp14:editId="3D8C6C92">
                <wp:simplePos x="0" y="0"/>
                <wp:positionH relativeFrom="column">
                  <wp:posOffset>739775</wp:posOffset>
                </wp:positionH>
                <wp:positionV relativeFrom="paragraph">
                  <wp:posOffset>85725</wp:posOffset>
                </wp:positionV>
                <wp:extent cx="222250" cy="246380"/>
                <wp:effectExtent l="0" t="0" r="0" b="0"/>
                <wp:wrapNone/>
                <wp:docPr id="816" name="Надпись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B46435" w14:textId="77777777" w:rsidR="00B152BD" w:rsidRPr="00403CA4" w:rsidRDefault="00B152BD"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6C836" id="Надпись 287" o:spid="_x0000_s1775" type="#_x0000_t202" style="position:absolute;margin-left:58.25pt;margin-top:6.75pt;width:17.5pt;height:1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" stroked="f">
                <v:textbox>
                  <w:txbxContent>
                    <w:p w14:paraId="1BB46435" w14:textId="77777777" w:rsidR="00B152BD" w:rsidRPr="00403CA4" w:rsidRDefault="00B152BD"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mc:Fallback>
        </mc:AlternateContent>
      </w:r>
    </w:p>
    <w:p w14:paraId="441372F8" w14:textId="77777777"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14:paraId="392E75F3"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14:paraId="466FCDA8"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14:paraId="4A3192D4" w14:textId="45072410" w:rsidR="00065402" w:rsidRPr="001643E7" w:rsidRDefault="00A0500F" w:rsidP="00065402">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1072" behindDoc="1" locked="1" layoutInCell="1" allowOverlap="1" wp14:anchorId="136B7592" wp14:editId="50EA3BDB">
                <wp:simplePos x="0" y="0"/>
                <wp:positionH relativeFrom="column">
                  <wp:posOffset>419100</wp:posOffset>
                </wp:positionH>
                <wp:positionV relativeFrom="paragraph">
                  <wp:posOffset>-21590</wp:posOffset>
                </wp:positionV>
                <wp:extent cx="114300" cy="228600"/>
                <wp:effectExtent l="0" t="0" r="0" b="0"/>
                <wp:wrapNone/>
                <wp:docPr id="813" name="Надпись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180BD" w14:textId="77777777" w:rsidR="00B152BD" w:rsidRPr="002F2B66" w:rsidRDefault="00B152BD" w:rsidP="00065402">
                            <w:pPr>
                              <w:rPr>
                                <w:sz w:val="20"/>
                                <w:szCs w:val="20"/>
                              </w:rPr>
                            </w:pPr>
                            <w:r w:rsidRPr="002F2B66">
                              <w:rPr>
                                <w:sz w:val="20"/>
                                <w:szCs w:val="2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B7592" id="Надпись 285" o:spid="_x0000_s1776" type="#_x0000_t202" style="position:absolute;margin-left:33pt;margin-top:-1.7pt;width:9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" stroked="f">
                <v:textbox>
                  <w:txbxContent>
                    <w:p w14:paraId="0DC180BD" w14:textId="77777777" w:rsidR="00B152BD" w:rsidRPr="002F2B66" w:rsidRDefault="00B152BD" w:rsidP="00065402">
                      <w:pPr>
                        <w:rPr>
                          <w:sz w:val="20"/>
                          <w:szCs w:val="20"/>
                        </w:rPr>
                      </w:pPr>
                      <w:r w:rsidRPr="002F2B66">
                        <w:rPr>
                          <w:sz w:val="20"/>
                          <w:szCs w:val="20"/>
                        </w:rPr>
                        <w:t>4</w:t>
                      </w:r>
                    </w:p>
                  </w:txbxContent>
                </v:textbox>
                <w10:anchorlock/>
              </v:shape>
            </w:pict>
          </mc:Fallback>
        </mc:AlternateContent>
      </w:r>
      <w:r>
        <w:rPr>
          <w:rFonts w:ascii="Times New Roman" w:hAnsi="Times New Roman" w:cs="Times New Roman"/>
          <w:noProof/>
          <w:sz w:val="28"/>
          <w:szCs w:val="28"/>
          <w:lang w:eastAsia="ru-RU"/>
        </w:rPr>
        <mc:AlternateContent>
          <mc:Choice Requires="wps">
            <w:drawing>
              <wp:anchor distT="4294967295" distB="4294967295" distL="114300" distR="114300" simplePos="0" relativeHeight="251650048" behindDoc="0" locked="1" layoutInCell="1" allowOverlap="1" wp14:anchorId="1C8A0D20" wp14:editId="42F9C111">
                <wp:simplePos x="0" y="0"/>
                <wp:positionH relativeFrom="column">
                  <wp:posOffset>447675</wp:posOffset>
                </wp:positionH>
                <wp:positionV relativeFrom="paragraph">
                  <wp:posOffset>187959</wp:posOffset>
                </wp:positionV>
                <wp:extent cx="227965" cy="0"/>
                <wp:effectExtent l="0" t="76200" r="635" b="76200"/>
                <wp:wrapNone/>
                <wp:docPr id="814" name="Прямая соединительная линия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33455" id="Прямая соединительная линия 283" o:spid="_x0000_s1026" style="position:absolute;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25pt,14.8pt" to="53.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">
                <v:stroke endarrow="block"/>
                <w10:anchorlock/>
              </v:line>
            </w:pict>
          </mc:Fallback>
        </mc:AlternateContent>
      </w:r>
    </w:p>
    <w:p w14:paraId="6ADA9EF6" w14:textId="77777777"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14:paraId="60113C4D" w14:textId="77777777"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lastRenderedPageBreak/>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495DD554" w14:textId="77777777" w:rsidTr="00910312">
        <w:trPr>
          <w:trHeight w:val="337"/>
        </w:trPr>
        <w:tc>
          <w:tcPr>
            <w:tcW w:w="393" w:type="dxa"/>
            <w:tcBorders>
              <w:right w:val="single" w:sz="18" w:space="0" w:color="auto"/>
            </w:tcBorders>
          </w:tcPr>
          <w:p w14:paraId="10433669"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7D8B04DA" w14:textId="77777777" w:rsidR="00910312" w:rsidRPr="001643E7" w:rsidRDefault="00910312" w:rsidP="00910312">
            <w:pPr>
              <w:jc w:val="center"/>
              <w:rPr>
                <w:sz w:val="28"/>
                <w:szCs w:val="28"/>
              </w:rPr>
            </w:pPr>
            <w:r w:rsidRPr="001643E7">
              <w:rPr>
                <w:sz w:val="28"/>
                <w:szCs w:val="28"/>
              </w:rPr>
              <w:t>1</w:t>
            </w:r>
          </w:p>
        </w:tc>
        <w:tc>
          <w:tcPr>
            <w:tcW w:w="393" w:type="dxa"/>
          </w:tcPr>
          <w:p w14:paraId="59460D90" w14:textId="77777777" w:rsidR="00910312" w:rsidRPr="001643E7" w:rsidRDefault="00910312" w:rsidP="00910312">
            <w:pPr>
              <w:jc w:val="center"/>
              <w:rPr>
                <w:sz w:val="28"/>
                <w:szCs w:val="28"/>
              </w:rPr>
            </w:pPr>
            <w:r w:rsidRPr="001643E7">
              <w:rPr>
                <w:sz w:val="28"/>
                <w:szCs w:val="28"/>
              </w:rPr>
              <w:t>0</w:t>
            </w:r>
          </w:p>
        </w:tc>
        <w:tc>
          <w:tcPr>
            <w:tcW w:w="393" w:type="dxa"/>
          </w:tcPr>
          <w:p w14:paraId="6F833C94" w14:textId="77777777" w:rsidR="00910312" w:rsidRPr="001643E7" w:rsidRDefault="00910312" w:rsidP="00910312">
            <w:pPr>
              <w:jc w:val="center"/>
              <w:rPr>
                <w:sz w:val="28"/>
                <w:szCs w:val="28"/>
              </w:rPr>
            </w:pPr>
            <w:r w:rsidRPr="001643E7">
              <w:rPr>
                <w:sz w:val="28"/>
                <w:szCs w:val="28"/>
              </w:rPr>
              <w:t>0</w:t>
            </w:r>
          </w:p>
        </w:tc>
        <w:tc>
          <w:tcPr>
            <w:tcW w:w="393" w:type="dxa"/>
          </w:tcPr>
          <w:p w14:paraId="18B7EFDB" w14:textId="77777777" w:rsidR="00910312" w:rsidRPr="001643E7" w:rsidRDefault="00910312" w:rsidP="00910312">
            <w:pPr>
              <w:jc w:val="center"/>
              <w:rPr>
                <w:sz w:val="28"/>
                <w:szCs w:val="28"/>
              </w:rPr>
            </w:pPr>
            <w:r w:rsidRPr="001643E7">
              <w:rPr>
                <w:sz w:val="28"/>
                <w:szCs w:val="28"/>
              </w:rPr>
              <w:t>0</w:t>
            </w:r>
          </w:p>
        </w:tc>
        <w:tc>
          <w:tcPr>
            <w:tcW w:w="393" w:type="dxa"/>
          </w:tcPr>
          <w:p w14:paraId="63796239" w14:textId="77777777" w:rsidR="00910312" w:rsidRPr="001643E7" w:rsidRDefault="00910312" w:rsidP="00910312">
            <w:pPr>
              <w:jc w:val="center"/>
              <w:rPr>
                <w:sz w:val="28"/>
                <w:szCs w:val="28"/>
              </w:rPr>
            </w:pPr>
            <w:r w:rsidRPr="001643E7">
              <w:rPr>
                <w:sz w:val="28"/>
                <w:szCs w:val="28"/>
              </w:rPr>
              <w:t>0</w:t>
            </w:r>
          </w:p>
        </w:tc>
        <w:tc>
          <w:tcPr>
            <w:tcW w:w="393" w:type="dxa"/>
          </w:tcPr>
          <w:p w14:paraId="42BA115A" w14:textId="77777777"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14:paraId="77389211" w14:textId="77777777"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14:paraId="5048975A" w14:textId="77777777" w:rsidR="00910312" w:rsidRPr="001B448C" w:rsidRDefault="00910312" w:rsidP="00910312">
            <w:pPr>
              <w:jc w:val="center"/>
              <w:rPr>
                <w:sz w:val="28"/>
                <w:szCs w:val="28"/>
              </w:rPr>
            </w:pPr>
            <w:r>
              <w:rPr>
                <w:sz w:val="28"/>
                <w:szCs w:val="28"/>
              </w:rPr>
              <w:t>0</w:t>
            </w:r>
          </w:p>
        </w:tc>
        <w:tc>
          <w:tcPr>
            <w:tcW w:w="393" w:type="dxa"/>
          </w:tcPr>
          <w:p w14:paraId="0BE3373B" w14:textId="77777777" w:rsidR="00910312" w:rsidRPr="001643E7" w:rsidRDefault="00910312" w:rsidP="00910312">
            <w:pPr>
              <w:jc w:val="center"/>
              <w:rPr>
                <w:sz w:val="28"/>
                <w:szCs w:val="28"/>
              </w:rPr>
            </w:pPr>
            <w:r>
              <w:rPr>
                <w:sz w:val="28"/>
                <w:szCs w:val="28"/>
              </w:rPr>
              <w:t>0</w:t>
            </w:r>
          </w:p>
        </w:tc>
        <w:tc>
          <w:tcPr>
            <w:tcW w:w="393" w:type="dxa"/>
          </w:tcPr>
          <w:p w14:paraId="26CA9C9D" w14:textId="77777777" w:rsidR="00910312" w:rsidRPr="001B448C" w:rsidRDefault="00910312" w:rsidP="00910312">
            <w:pPr>
              <w:jc w:val="center"/>
              <w:rPr>
                <w:sz w:val="28"/>
                <w:szCs w:val="28"/>
              </w:rPr>
            </w:pPr>
            <w:r>
              <w:rPr>
                <w:sz w:val="28"/>
                <w:szCs w:val="28"/>
              </w:rPr>
              <w:t>0</w:t>
            </w:r>
          </w:p>
        </w:tc>
        <w:tc>
          <w:tcPr>
            <w:tcW w:w="393" w:type="dxa"/>
          </w:tcPr>
          <w:p w14:paraId="45E70621" w14:textId="77777777" w:rsidR="00910312" w:rsidRPr="001643E7" w:rsidRDefault="00910312" w:rsidP="00910312">
            <w:pPr>
              <w:jc w:val="center"/>
              <w:rPr>
                <w:sz w:val="28"/>
                <w:szCs w:val="28"/>
                <w:lang w:val="en-US"/>
              </w:rPr>
            </w:pPr>
            <w:r w:rsidRPr="001643E7">
              <w:rPr>
                <w:sz w:val="28"/>
                <w:szCs w:val="28"/>
                <w:lang w:val="en-US"/>
              </w:rPr>
              <w:t>1</w:t>
            </w:r>
          </w:p>
        </w:tc>
        <w:tc>
          <w:tcPr>
            <w:tcW w:w="393" w:type="dxa"/>
          </w:tcPr>
          <w:p w14:paraId="4AE30AB0" w14:textId="77777777" w:rsidR="00910312" w:rsidRPr="001643E7" w:rsidRDefault="00910312" w:rsidP="00910312">
            <w:pPr>
              <w:jc w:val="center"/>
              <w:rPr>
                <w:sz w:val="28"/>
                <w:szCs w:val="28"/>
              </w:rPr>
            </w:pPr>
            <w:r>
              <w:rPr>
                <w:sz w:val="28"/>
                <w:szCs w:val="28"/>
              </w:rPr>
              <w:t>0</w:t>
            </w:r>
          </w:p>
        </w:tc>
        <w:tc>
          <w:tcPr>
            <w:tcW w:w="393" w:type="dxa"/>
          </w:tcPr>
          <w:p w14:paraId="031DCE98" w14:textId="77777777" w:rsidR="00910312" w:rsidRPr="001643E7" w:rsidRDefault="00910312" w:rsidP="00910312">
            <w:pPr>
              <w:jc w:val="center"/>
              <w:rPr>
                <w:sz w:val="28"/>
                <w:szCs w:val="28"/>
              </w:rPr>
            </w:pPr>
            <w:r>
              <w:rPr>
                <w:sz w:val="28"/>
                <w:szCs w:val="28"/>
              </w:rPr>
              <w:t>0</w:t>
            </w:r>
          </w:p>
        </w:tc>
        <w:tc>
          <w:tcPr>
            <w:tcW w:w="393" w:type="dxa"/>
          </w:tcPr>
          <w:p w14:paraId="298B49BA" w14:textId="77777777" w:rsidR="00910312" w:rsidRPr="001643E7" w:rsidRDefault="00910312" w:rsidP="00910312">
            <w:pPr>
              <w:jc w:val="center"/>
              <w:rPr>
                <w:sz w:val="28"/>
                <w:szCs w:val="28"/>
              </w:rPr>
            </w:pPr>
            <w:r w:rsidRPr="001643E7">
              <w:rPr>
                <w:sz w:val="28"/>
                <w:szCs w:val="28"/>
              </w:rPr>
              <w:t>0</w:t>
            </w:r>
          </w:p>
        </w:tc>
        <w:tc>
          <w:tcPr>
            <w:tcW w:w="393" w:type="dxa"/>
          </w:tcPr>
          <w:p w14:paraId="5F983A5D" w14:textId="77777777" w:rsidR="00910312" w:rsidRPr="001643E7" w:rsidRDefault="00910312" w:rsidP="00910312">
            <w:pPr>
              <w:jc w:val="center"/>
              <w:rPr>
                <w:sz w:val="28"/>
                <w:szCs w:val="28"/>
              </w:rPr>
            </w:pPr>
            <w:r w:rsidRPr="001643E7">
              <w:rPr>
                <w:sz w:val="28"/>
                <w:szCs w:val="28"/>
              </w:rPr>
              <w:t>0</w:t>
            </w:r>
          </w:p>
        </w:tc>
        <w:tc>
          <w:tcPr>
            <w:tcW w:w="393" w:type="dxa"/>
          </w:tcPr>
          <w:p w14:paraId="6E03F1CD" w14:textId="77777777" w:rsidR="00910312" w:rsidRPr="001643E7" w:rsidRDefault="00910312" w:rsidP="00910312">
            <w:pPr>
              <w:jc w:val="center"/>
              <w:rPr>
                <w:sz w:val="28"/>
                <w:szCs w:val="28"/>
              </w:rPr>
            </w:pPr>
            <w:r>
              <w:rPr>
                <w:sz w:val="28"/>
                <w:szCs w:val="28"/>
              </w:rPr>
              <w:t>0</w:t>
            </w:r>
          </w:p>
        </w:tc>
        <w:tc>
          <w:tcPr>
            <w:tcW w:w="393" w:type="dxa"/>
          </w:tcPr>
          <w:p w14:paraId="28603485" w14:textId="77777777" w:rsidR="00910312" w:rsidRPr="001643E7" w:rsidRDefault="00910312" w:rsidP="00910312">
            <w:pPr>
              <w:jc w:val="center"/>
              <w:rPr>
                <w:sz w:val="28"/>
                <w:szCs w:val="28"/>
              </w:rPr>
            </w:pPr>
            <w:r>
              <w:rPr>
                <w:sz w:val="28"/>
                <w:szCs w:val="28"/>
              </w:rPr>
              <w:t>0</w:t>
            </w:r>
          </w:p>
        </w:tc>
        <w:tc>
          <w:tcPr>
            <w:tcW w:w="393" w:type="dxa"/>
          </w:tcPr>
          <w:p w14:paraId="0DCB8D4A" w14:textId="77777777" w:rsidR="00910312" w:rsidRPr="001643E7" w:rsidRDefault="00910312" w:rsidP="00910312">
            <w:pPr>
              <w:jc w:val="center"/>
              <w:rPr>
                <w:sz w:val="28"/>
                <w:szCs w:val="28"/>
              </w:rPr>
            </w:pPr>
            <w:r w:rsidRPr="001643E7">
              <w:rPr>
                <w:sz w:val="28"/>
                <w:szCs w:val="28"/>
              </w:rPr>
              <w:t>0</w:t>
            </w:r>
          </w:p>
        </w:tc>
        <w:tc>
          <w:tcPr>
            <w:tcW w:w="393" w:type="dxa"/>
          </w:tcPr>
          <w:p w14:paraId="54F8017C" w14:textId="77777777" w:rsidR="00910312" w:rsidRPr="001643E7" w:rsidRDefault="00910312" w:rsidP="00910312">
            <w:pPr>
              <w:jc w:val="center"/>
              <w:rPr>
                <w:sz w:val="28"/>
                <w:szCs w:val="28"/>
                <w:lang w:val="en-US"/>
              </w:rPr>
            </w:pPr>
            <w:r w:rsidRPr="001643E7">
              <w:rPr>
                <w:sz w:val="28"/>
                <w:szCs w:val="28"/>
                <w:lang w:val="en-US"/>
              </w:rPr>
              <w:t>1</w:t>
            </w:r>
          </w:p>
        </w:tc>
      </w:tr>
    </w:tbl>
    <w:p w14:paraId="2FCDC4D8" w14:textId="77777777"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14:paraId="04055755" w14:textId="77777777" w:rsidR="00910312" w:rsidRPr="004D3A00" w:rsidRDefault="00910312" w:rsidP="00065402">
      <w:pPr>
        <w:jc w:val="both"/>
        <w:rPr>
          <w:rFonts w:ascii="Times New Roman" w:hAnsi="Times New Roman" w:cs="Times New Roman"/>
          <w:sz w:val="8"/>
          <w:szCs w:val="8"/>
          <w:vertAlign w:val="superscript"/>
        </w:rPr>
      </w:pPr>
    </w:p>
    <w:p w14:paraId="5BF40895" w14:textId="77777777"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14:paraId="3BFA1884" w14:textId="77777777"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14:paraId="048B585F"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14:paraId="70C9F4DF"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14:paraId="0EC41057"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14:paraId="12B3A0DE" w14:textId="77777777"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14:paraId="102F0E29"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14:paraId="783F067E" w14:textId="77777777"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14:paraId="24E91A8B"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14:paraId="1DAC0942"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14:paraId="6BEBFCBE"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14:paraId="574C0812"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7726491B">
          <v:shape id="_x0000_i1094" type="#_x0000_t75" style="width:30.85pt;height:47.7pt" o:ole="">
            <v:imagedata r:id="rId399" o:title=""/>
          </v:shape>
          <o:OLEObject Type="Embed" ProgID="Equation.3" ShapeID="_x0000_i1094" DrawAspect="Content" ObjectID="_1795380197" r:id="rId40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12CF91C3">
          <v:shape id="_x0000_i1095" type="#_x0000_t75" style="width:50.5pt;height:43.95pt" o:ole="">
            <v:imagedata r:id="rId401" o:title=""/>
          </v:shape>
          <o:OLEObject Type="Embed" ProgID="Equation.3" ShapeID="_x0000_i1095" DrawAspect="Content" ObjectID="_1795380198" r:id="rId402"/>
        </w:object>
      </w:r>
      <w:r>
        <w:rPr>
          <w:rFonts w:ascii="Times New Roman" w:hAnsi="Times New Roman" w:cs="Times New Roman"/>
          <w:sz w:val="28"/>
          <w:szCs w:val="28"/>
        </w:rPr>
        <w:t>. 100% = 0,22%</w:t>
      </w:r>
      <w:r w:rsidRPr="001643E7">
        <w:rPr>
          <w:rFonts w:ascii="Times New Roman" w:hAnsi="Times New Roman" w:cs="Times New Roman"/>
          <w:sz w:val="28"/>
          <w:szCs w:val="28"/>
        </w:rPr>
        <w:t>,</w:t>
      </w:r>
    </w:p>
    <w:p w14:paraId="1ADE8EE8" w14:textId="77777777"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где 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относительная погрешность. </w:t>
      </w:r>
    </w:p>
    <w:p w14:paraId="671D1120" w14:textId="77777777"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6126F754" w14:textId="77777777"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14:paraId="2EEB3146" w14:textId="77777777" w:rsidR="00143929" w:rsidRPr="007B31D8" w:rsidRDefault="00143929" w:rsidP="00403CA4">
      <w:pPr>
        <w:spacing w:after="0" w:line="240" w:lineRule="auto"/>
        <w:ind w:firstLine="567"/>
        <w:jc w:val="both"/>
        <w:rPr>
          <w:rFonts w:ascii="Times New Roman" w:hAnsi="Times New Roman" w:cs="Times New Roman"/>
          <w:sz w:val="16"/>
          <w:szCs w:val="16"/>
        </w:rPr>
      </w:pPr>
    </w:p>
    <w:p w14:paraId="0FCE2984" w14:textId="027399B1" w:rsidR="00403CA4" w:rsidRPr="001B448C" w:rsidRDefault="00A0500F"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4294967295" distB="4294967295" distL="114300" distR="114300" simplePos="0" relativeHeight="251656192" behindDoc="0" locked="0" layoutInCell="1" allowOverlap="1" wp14:anchorId="4017B08B" wp14:editId="63EFD2B7">
                <wp:simplePos x="0" y="0"/>
                <wp:positionH relativeFrom="leftMargin">
                  <wp:posOffset>1837690</wp:posOffset>
                </wp:positionH>
                <wp:positionV relativeFrom="paragraph">
                  <wp:posOffset>255904</wp:posOffset>
                </wp:positionV>
                <wp:extent cx="123825" cy="0"/>
                <wp:effectExtent l="0" t="0" r="0" b="0"/>
                <wp:wrapNone/>
                <wp:docPr id="817" name="Прямая соединительная линия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382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30DB7" id="Прямая соединительная линия 281" o:spid="_x0000_s1026" style="position:absolute;z-index:251656192;visibility:visible;mso-wrap-style:square;mso-width-percent:0;mso-height-percent:0;mso-wrap-distance-left:9pt;mso-wrap-distance-top:-3e-5mm;mso-wrap-distance-right:9pt;mso-wrap-distance-bottom:-3e-5mm;mso-position-horizontal:absolute;mso-position-horizontal-relative:left-margin-area;mso-position-vertical:absolute;mso-position-vertical-relative:text;mso-width-percent:0;mso-height-percent:0;mso-width-relative:margin;mso-height-relative:margin" from="144.7pt,20.15pt" to="154.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" strokecolor="black [3213]">
                <v:stroke joinstyle="miter"/>
                <o:lock v:ext="edit" shapetype="f"/>
                <w10:wrap anchorx="margin"/>
              </v:lin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54144" behindDoc="1" locked="1" layoutInCell="1" allowOverlap="1" wp14:anchorId="67DCA201" wp14:editId="306E795C">
                <wp:simplePos x="0" y="0"/>
                <wp:positionH relativeFrom="column">
                  <wp:posOffset>390525</wp:posOffset>
                </wp:positionH>
                <wp:positionV relativeFrom="paragraph">
                  <wp:posOffset>121285</wp:posOffset>
                </wp:positionV>
                <wp:extent cx="114300" cy="228600"/>
                <wp:effectExtent l="0" t="0" r="0" b="0"/>
                <wp:wrapNone/>
                <wp:docPr id="818" name="Надпись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341671" w14:textId="77777777" w:rsidR="00B152BD" w:rsidRPr="002F2B66" w:rsidRDefault="00B152BD" w:rsidP="00403CA4">
                            <w:pPr>
                              <w:rPr>
                                <w:sz w:val="20"/>
                                <w:szCs w:val="20"/>
                              </w:rPr>
                            </w:pPr>
                            <w:r w:rsidRPr="002F2B66">
                              <w:rPr>
                                <w:sz w:val="20"/>
                                <w:szCs w:val="2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CA201" id="Надпись 279" o:spid="_x0000_s1777" type="#_x0000_t202" style="position:absolute;margin-left:30.75pt;margin-top:9.55pt;width:9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" stroked="f">
                <v:textbox>
                  <w:txbxContent>
                    <w:p w14:paraId="36341671" w14:textId="77777777" w:rsidR="00B152BD" w:rsidRPr="002F2B66" w:rsidRDefault="00B152BD" w:rsidP="00403CA4">
                      <w:pPr>
                        <w:rPr>
                          <w:sz w:val="20"/>
                          <w:szCs w:val="20"/>
                        </w:rPr>
                      </w:pPr>
                      <w:r w:rsidRPr="002F2B66">
                        <w:rPr>
                          <w:sz w:val="20"/>
                          <w:szCs w:val="20"/>
                        </w:rPr>
                        <w:t>4</w:t>
                      </w:r>
                    </w:p>
                  </w:txbxContent>
                </v:textbox>
                <w10:anchorlock/>
              </v:shape>
            </w:pict>
          </mc:Fallback>
        </mc:AlternateConten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14:paraId="731B73AF" w14:textId="107FAD4D" w:rsidR="00403CA4" w:rsidRPr="001B448C" w:rsidRDefault="00A0500F" w:rsidP="00403CA4">
      <w:pPr>
        <w:spacing w:after="0" w:line="240" w:lineRule="auto"/>
        <w:rPr>
          <w:rFonts w:ascii="Times New Roman" w:hAnsi="Times New Roman" w:cs="Times New Roman"/>
          <w:sz w:val="28"/>
          <w:szCs w:val="28"/>
          <w:u w:val="single"/>
        </w:rPr>
      </w:pPr>
      <w:r>
        <w:rPr>
          <w:rFonts w:ascii="Times New Roman" w:hAnsi="Times New Roman" w:cs="Times New Roman"/>
          <w:noProof/>
          <w:sz w:val="28"/>
          <w:szCs w:val="28"/>
          <w:lang w:eastAsia="ru-RU"/>
        </w:rPr>
        <mc:AlternateContent>
          <mc:Choice Requires="wps">
            <w:drawing>
              <wp:anchor distT="4294967295" distB="4294967295" distL="114300" distR="114300" simplePos="0" relativeHeight="251655168" behindDoc="0" locked="1" layoutInCell="1" allowOverlap="1" wp14:anchorId="163FF494" wp14:editId="3270126D">
                <wp:simplePos x="0" y="0"/>
                <wp:positionH relativeFrom="column">
                  <wp:posOffset>419100</wp:posOffset>
                </wp:positionH>
                <wp:positionV relativeFrom="paragraph">
                  <wp:posOffset>12064</wp:posOffset>
                </wp:positionV>
                <wp:extent cx="227965" cy="0"/>
                <wp:effectExtent l="0" t="76200" r="635" b="76200"/>
                <wp:wrapNone/>
                <wp:docPr id="819" name="Прямая соединительная линия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C28DCE" id="Прямая соединительная линия 277"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95pt" to="5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">
                <v:stroke endarrow="block"/>
                <w10:anchorlock/>
              </v:line>
            </w:pict>
          </mc:Fallback>
        </mc:AlternateConten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14:paraId="7F31EC64" w14:textId="77777777"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14:paraId="3946C738"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3CACE456" w14:textId="77777777" w:rsidTr="002A1385">
        <w:trPr>
          <w:trHeight w:val="337"/>
        </w:trPr>
        <w:tc>
          <w:tcPr>
            <w:tcW w:w="393" w:type="dxa"/>
            <w:tcBorders>
              <w:right w:val="single" w:sz="18" w:space="0" w:color="auto"/>
            </w:tcBorders>
          </w:tcPr>
          <w:p w14:paraId="6B5571CE"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47FBCA18" w14:textId="77777777" w:rsidR="00403CA4" w:rsidRPr="001643E7" w:rsidRDefault="00403CA4" w:rsidP="002A1385">
            <w:pPr>
              <w:jc w:val="center"/>
              <w:rPr>
                <w:sz w:val="28"/>
                <w:szCs w:val="28"/>
              </w:rPr>
            </w:pPr>
            <w:r w:rsidRPr="001643E7">
              <w:rPr>
                <w:sz w:val="28"/>
                <w:szCs w:val="28"/>
              </w:rPr>
              <w:t>1</w:t>
            </w:r>
          </w:p>
        </w:tc>
        <w:tc>
          <w:tcPr>
            <w:tcW w:w="393" w:type="dxa"/>
          </w:tcPr>
          <w:p w14:paraId="2184E80B" w14:textId="77777777" w:rsidR="00403CA4" w:rsidRPr="001643E7" w:rsidRDefault="00403CA4" w:rsidP="002A1385">
            <w:pPr>
              <w:jc w:val="center"/>
              <w:rPr>
                <w:sz w:val="28"/>
                <w:szCs w:val="28"/>
              </w:rPr>
            </w:pPr>
            <w:r w:rsidRPr="001643E7">
              <w:rPr>
                <w:sz w:val="28"/>
                <w:szCs w:val="28"/>
              </w:rPr>
              <w:t>0</w:t>
            </w:r>
          </w:p>
        </w:tc>
        <w:tc>
          <w:tcPr>
            <w:tcW w:w="393" w:type="dxa"/>
          </w:tcPr>
          <w:p w14:paraId="02C6A200" w14:textId="77777777" w:rsidR="00403CA4" w:rsidRPr="001643E7" w:rsidRDefault="00403CA4" w:rsidP="002A1385">
            <w:pPr>
              <w:jc w:val="center"/>
              <w:rPr>
                <w:sz w:val="28"/>
                <w:szCs w:val="28"/>
              </w:rPr>
            </w:pPr>
            <w:r w:rsidRPr="001643E7">
              <w:rPr>
                <w:sz w:val="28"/>
                <w:szCs w:val="28"/>
              </w:rPr>
              <w:t>0</w:t>
            </w:r>
          </w:p>
        </w:tc>
        <w:tc>
          <w:tcPr>
            <w:tcW w:w="393" w:type="dxa"/>
          </w:tcPr>
          <w:p w14:paraId="19418FBA" w14:textId="77777777" w:rsidR="00403CA4" w:rsidRPr="001643E7" w:rsidRDefault="00403CA4" w:rsidP="002A1385">
            <w:pPr>
              <w:jc w:val="center"/>
              <w:rPr>
                <w:sz w:val="28"/>
                <w:szCs w:val="28"/>
              </w:rPr>
            </w:pPr>
            <w:r w:rsidRPr="001643E7">
              <w:rPr>
                <w:sz w:val="28"/>
                <w:szCs w:val="28"/>
              </w:rPr>
              <w:t>0</w:t>
            </w:r>
          </w:p>
        </w:tc>
        <w:tc>
          <w:tcPr>
            <w:tcW w:w="393" w:type="dxa"/>
          </w:tcPr>
          <w:p w14:paraId="03338F1E" w14:textId="77777777" w:rsidR="00403CA4" w:rsidRPr="001643E7" w:rsidRDefault="00403CA4" w:rsidP="002A1385">
            <w:pPr>
              <w:jc w:val="center"/>
              <w:rPr>
                <w:sz w:val="28"/>
                <w:szCs w:val="28"/>
              </w:rPr>
            </w:pPr>
            <w:r w:rsidRPr="001643E7">
              <w:rPr>
                <w:sz w:val="28"/>
                <w:szCs w:val="28"/>
              </w:rPr>
              <w:t>0</w:t>
            </w:r>
          </w:p>
        </w:tc>
        <w:tc>
          <w:tcPr>
            <w:tcW w:w="393" w:type="dxa"/>
          </w:tcPr>
          <w:p w14:paraId="6C063362" w14:textId="77777777"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14:paraId="44EE2D5E" w14:textId="77777777"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14:paraId="004F35CF"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79D004B0" w14:textId="77777777" w:rsidR="00403CA4" w:rsidRPr="001643E7" w:rsidRDefault="00403CA4" w:rsidP="002A1385">
            <w:pPr>
              <w:jc w:val="center"/>
              <w:rPr>
                <w:sz w:val="28"/>
                <w:szCs w:val="28"/>
              </w:rPr>
            </w:pPr>
            <w:r w:rsidRPr="001643E7">
              <w:rPr>
                <w:sz w:val="28"/>
                <w:szCs w:val="28"/>
              </w:rPr>
              <w:t>1</w:t>
            </w:r>
          </w:p>
        </w:tc>
        <w:tc>
          <w:tcPr>
            <w:tcW w:w="393" w:type="dxa"/>
          </w:tcPr>
          <w:p w14:paraId="3C50C083"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00F62B19"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7EE018D3" w14:textId="77777777" w:rsidR="00403CA4" w:rsidRPr="001643E7" w:rsidRDefault="00403CA4" w:rsidP="002A1385">
            <w:pPr>
              <w:jc w:val="center"/>
              <w:rPr>
                <w:sz w:val="28"/>
                <w:szCs w:val="28"/>
              </w:rPr>
            </w:pPr>
            <w:r w:rsidRPr="001643E7">
              <w:rPr>
                <w:sz w:val="28"/>
                <w:szCs w:val="28"/>
              </w:rPr>
              <w:t>1</w:t>
            </w:r>
          </w:p>
        </w:tc>
        <w:tc>
          <w:tcPr>
            <w:tcW w:w="393" w:type="dxa"/>
          </w:tcPr>
          <w:p w14:paraId="76254013" w14:textId="77777777" w:rsidR="00403CA4" w:rsidRPr="001643E7" w:rsidRDefault="00403CA4" w:rsidP="002A1385">
            <w:pPr>
              <w:jc w:val="center"/>
              <w:rPr>
                <w:sz w:val="28"/>
                <w:szCs w:val="28"/>
              </w:rPr>
            </w:pPr>
            <w:r>
              <w:rPr>
                <w:sz w:val="28"/>
                <w:szCs w:val="28"/>
              </w:rPr>
              <w:t>0</w:t>
            </w:r>
          </w:p>
        </w:tc>
        <w:tc>
          <w:tcPr>
            <w:tcW w:w="393" w:type="dxa"/>
          </w:tcPr>
          <w:p w14:paraId="0E18142A" w14:textId="77777777" w:rsidR="00403CA4" w:rsidRPr="001643E7" w:rsidRDefault="00403CA4" w:rsidP="002A1385">
            <w:pPr>
              <w:jc w:val="center"/>
              <w:rPr>
                <w:sz w:val="28"/>
                <w:szCs w:val="28"/>
              </w:rPr>
            </w:pPr>
            <w:r w:rsidRPr="001643E7">
              <w:rPr>
                <w:sz w:val="28"/>
                <w:szCs w:val="28"/>
              </w:rPr>
              <w:t>0</w:t>
            </w:r>
          </w:p>
        </w:tc>
        <w:tc>
          <w:tcPr>
            <w:tcW w:w="393" w:type="dxa"/>
          </w:tcPr>
          <w:p w14:paraId="4CCA3B17" w14:textId="77777777" w:rsidR="00403CA4" w:rsidRPr="001643E7" w:rsidRDefault="00403CA4" w:rsidP="002A1385">
            <w:pPr>
              <w:jc w:val="center"/>
              <w:rPr>
                <w:sz w:val="28"/>
                <w:szCs w:val="28"/>
              </w:rPr>
            </w:pPr>
            <w:r w:rsidRPr="001643E7">
              <w:rPr>
                <w:sz w:val="28"/>
                <w:szCs w:val="28"/>
              </w:rPr>
              <w:t>0</w:t>
            </w:r>
          </w:p>
        </w:tc>
        <w:tc>
          <w:tcPr>
            <w:tcW w:w="393" w:type="dxa"/>
          </w:tcPr>
          <w:p w14:paraId="0549C52A" w14:textId="77777777" w:rsidR="00403CA4" w:rsidRPr="001643E7" w:rsidRDefault="00403CA4" w:rsidP="002A1385">
            <w:pPr>
              <w:jc w:val="center"/>
              <w:rPr>
                <w:sz w:val="28"/>
                <w:szCs w:val="28"/>
              </w:rPr>
            </w:pPr>
            <w:r>
              <w:rPr>
                <w:sz w:val="28"/>
                <w:szCs w:val="28"/>
              </w:rPr>
              <w:t>0</w:t>
            </w:r>
          </w:p>
        </w:tc>
        <w:tc>
          <w:tcPr>
            <w:tcW w:w="393" w:type="dxa"/>
          </w:tcPr>
          <w:p w14:paraId="7A1D8DA2" w14:textId="77777777" w:rsidR="00403CA4" w:rsidRPr="001643E7" w:rsidRDefault="00403CA4" w:rsidP="002A1385">
            <w:pPr>
              <w:jc w:val="center"/>
              <w:rPr>
                <w:sz w:val="28"/>
                <w:szCs w:val="28"/>
              </w:rPr>
            </w:pPr>
            <w:r>
              <w:rPr>
                <w:sz w:val="28"/>
                <w:szCs w:val="28"/>
              </w:rPr>
              <w:t>0</w:t>
            </w:r>
          </w:p>
        </w:tc>
        <w:tc>
          <w:tcPr>
            <w:tcW w:w="393" w:type="dxa"/>
          </w:tcPr>
          <w:p w14:paraId="5ACF7497" w14:textId="77777777" w:rsidR="00403CA4" w:rsidRPr="001643E7" w:rsidRDefault="00403CA4" w:rsidP="002A1385">
            <w:pPr>
              <w:jc w:val="center"/>
              <w:rPr>
                <w:sz w:val="28"/>
                <w:szCs w:val="28"/>
              </w:rPr>
            </w:pPr>
            <w:r w:rsidRPr="001643E7">
              <w:rPr>
                <w:sz w:val="28"/>
                <w:szCs w:val="28"/>
              </w:rPr>
              <w:t>0</w:t>
            </w:r>
          </w:p>
        </w:tc>
        <w:tc>
          <w:tcPr>
            <w:tcW w:w="393" w:type="dxa"/>
          </w:tcPr>
          <w:p w14:paraId="63B89EB1" w14:textId="77777777" w:rsidR="00403CA4" w:rsidRPr="001643E7" w:rsidRDefault="00403CA4" w:rsidP="002A1385">
            <w:pPr>
              <w:jc w:val="center"/>
              <w:rPr>
                <w:sz w:val="28"/>
                <w:szCs w:val="28"/>
                <w:lang w:val="en-US"/>
              </w:rPr>
            </w:pPr>
            <w:r w:rsidRPr="001643E7">
              <w:rPr>
                <w:sz w:val="28"/>
                <w:szCs w:val="28"/>
                <w:lang w:val="en-US"/>
              </w:rPr>
              <w:t>1</w:t>
            </w:r>
          </w:p>
        </w:tc>
      </w:tr>
    </w:tbl>
    <w:p w14:paraId="4FC090A2" w14:textId="77777777"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14:paraId="29796514" w14:textId="77777777"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14:paraId="31277C05" w14:textId="77777777"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14:paraId="52CD97CB" w14:textId="77777777"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14:paraId="344527A1"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lastRenderedPageBreak/>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2E96A10B">
          <v:shape id="_x0000_i1096" type="#_x0000_t75" style="width:30.85pt;height:47.7pt" o:ole="">
            <v:imagedata r:id="rId399" o:title=""/>
          </v:shape>
          <o:OLEObject Type="Embed" ProgID="Equation.3" ShapeID="_x0000_i1096" DrawAspect="Content" ObjectID="_1795380199" r:id="rId403"/>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63ACDD37">
          <v:shape id="_x0000_i1097" type="#_x0000_t75" style="width:50.5pt;height:43.95pt" o:ole="">
            <v:imagedata r:id="rId404" o:title=""/>
          </v:shape>
          <o:OLEObject Type="Embed" ProgID="Equation.3" ShapeID="_x0000_i1097" DrawAspect="Content" ObjectID="_1795380200" r:id="rId405"/>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14:paraId="5C0E2002" w14:textId="77777777"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14:paraId="24EEC25F" w14:textId="77777777"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76EC98F7" w14:textId="77777777" w:rsidTr="002A1385">
        <w:trPr>
          <w:trHeight w:val="337"/>
        </w:trPr>
        <w:tc>
          <w:tcPr>
            <w:tcW w:w="356" w:type="dxa"/>
            <w:tcBorders>
              <w:right w:val="single" w:sz="18" w:space="0" w:color="auto"/>
            </w:tcBorders>
          </w:tcPr>
          <w:p w14:paraId="76A38196"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9AF57D7" w14:textId="77777777" w:rsidR="00403CA4" w:rsidRPr="001643E7" w:rsidRDefault="00403CA4" w:rsidP="002A1385">
            <w:pPr>
              <w:jc w:val="center"/>
              <w:rPr>
                <w:sz w:val="28"/>
                <w:szCs w:val="28"/>
              </w:rPr>
            </w:pPr>
            <w:r>
              <w:rPr>
                <w:sz w:val="28"/>
                <w:szCs w:val="28"/>
              </w:rPr>
              <w:t>0</w:t>
            </w:r>
          </w:p>
        </w:tc>
        <w:tc>
          <w:tcPr>
            <w:tcW w:w="393" w:type="dxa"/>
          </w:tcPr>
          <w:p w14:paraId="56C9D927" w14:textId="77777777" w:rsidR="00403CA4" w:rsidRPr="001643E7" w:rsidRDefault="00403CA4" w:rsidP="002A1385">
            <w:pPr>
              <w:jc w:val="center"/>
              <w:rPr>
                <w:sz w:val="28"/>
                <w:szCs w:val="28"/>
              </w:rPr>
            </w:pPr>
            <w:r>
              <w:rPr>
                <w:sz w:val="28"/>
                <w:szCs w:val="28"/>
              </w:rPr>
              <w:t>1</w:t>
            </w:r>
          </w:p>
        </w:tc>
        <w:tc>
          <w:tcPr>
            <w:tcW w:w="393" w:type="dxa"/>
          </w:tcPr>
          <w:p w14:paraId="189C855C" w14:textId="77777777" w:rsidR="00403CA4" w:rsidRPr="001643E7" w:rsidRDefault="00403CA4" w:rsidP="002A1385">
            <w:pPr>
              <w:jc w:val="center"/>
              <w:rPr>
                <w:sz w:val="28"/>
                <w:szCs w:val="28"/>
              </w:rPr>
            </w:pPr>
            <w:r>
              <w:rPr>
                <w:sz w:val="28"/>
                <w:szCs w:val="28"/>
              </w:rPr>
              <w:t>1</w:t>
            </w:r>
          </w:p>
        </w:tc>
        <w:tc>
          <w:tcPr>
            <w:tcW w:w="393" w:type="dxa"/>
          </w:tcPr>
          <w:p w14:paraId="47B4EC3E" w14:textId="77777777" w:rsidR="00403CA4" w:rsidRPr="001643E7" w:rsidRDefault="00403CA4" w:rsidP="002A1385">
            <w:pPr>
              <w:jc w:val="center"/>
              <w:rPr>
                <w:sz w:val="28"/>
                <w:szCs w:val="28"/>
              </w:rPr>
            </w:pPr>
            <w:r>
              <w:rPr>
                <w:sz w:val="28"/>
                <w:szCs w:val="28"/>
              </w:rPr>
              <w:t>1</w:t>
            </w:r>
          </w:p>
        </w:tc>
        <w:tc>
          <w:tcPr>
            <w:tcW w:w="393" w:type="dxa"/>
          </w:tcPr>
          <w:p w14:paraId="02D7EDDB" w14:textId="77777777" w:rsidR="00403CA4" w:rsidRPr="001643E7" w:rsidRDefault="00403CA4" w:rsidP="002A1385">
            <w:pPr>
              <w:jc w:val="center"/>
              <w:rPr>
                <w:sz w:val="28"/>
                <w:szCs w:val="28"/>
              </w:rPr>
            </w:pPr>
            <w:r>
              <w:rPr>
                <w:sz w:val="28"/>
                <w:szCs w:val="28"/>
              </w:rPr>
              <w:t>1</w:t>
            </w:r>
          </w:p>
        </w:tc>
        <w:tc>
          <w:tcPr>
            <w:tcW w:w="393" w:type="dxa"/>
          </w:tcPr>
          <w:p w14:paraId="30CC8A2E"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31DDD337" w14:textId="77777777"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25FCC0EB" w14:textId="77777777"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14:paraId="6C81CC56" w14:textId="77777777" w:rsidR="00403CA4" w:rsidRPr="001643E7" w:rsidRDefault="00403CA4" w:rsidP="002A1385">
            <w:pPr>
              <w:jc w:val="center"/>
              <w:rPr>
                <w:sz w:val="28"/>
                <w:szCs w:val="28"/>
              </w:rPr>
            </w:pPr>
            <w:r>
              <w:rPr>
                <w:sz w:val="28"/>
                <w:szCs w:val="28"/>
              </w:rPr>
              <w:t>0</w:t>
            </w:r>
          </w:p>
        </w:tc>
        <w:tc>
          <w:tcPr>
            <w:tcW w:w="393" w:type="dxa"/>
          </w:tcPr>
          <w:p w14:paraId="4A88FEB2" w14:textId="77777777" w:rsidR="00403CA4" w:rsidRPr="001643E7" w:rsidRDefault="00403CA4" w:rsidP="002A1385">
            <w:pPr>
              <w:jc w:val="center"/>
              <w:rPr>
                <w:sz w:val="28"/>
                <w:szCs w:val="28"/>
              </w:rPr>
            </w:pPr>
            <w:r w:rsidRPr="001643E7">
              <w:rPr>
                <w:sz w:val="28"/>
                <w:szCs w:val="28"/>
              </w:rPr>
              <w:t>0</w:t>
            </w:r>
          </w:p>
        </w:tc>
        <w:tc>
          <w:tcPr>
            <w:tcW w:w="393" w:type="dxa"/>
          </w:tcPr>
          <w:p w14:paraId="049FCB75" w14:textId="77777777" w:rsidR="00403CA4" w:rsidRPr="001643E7" w:rsidRDefault="00403CA4" w:rsidP="002A1385">
            <w:pPr>
              <w:jc w:val="center"/>
              <w:rPr>
                <w:sz w:val="28"/>
                <w:szCs w:val="28"/>
              </w:rPr>
            </w:pPr>
            <w:r>
              <w:rPr>
                <w:sz w:val="28"/>
                <w:szCs w:val="28"/>
              </w:rPr>
              <w:t>1</w:t>
            </w:r>
          </w:p>
        </w:tc>
        <w:tc>
          <w:tcPr>
            <w:tcW w:w="393" w:type="dxa"/>
          </w:tcPr>
          <w:p w14:paraId="014D045A" w14:textId="77777777" w:rsidR="00403CA4" w:rsidRPr="001643E7" w:rsidRDefault="00403CA4" w:rsidP="002A1385">
            <w:pPr>
              <w:jc w:val="center"/>
              <w:rPr>
                <w:sz w:val="28"/>
                <w:szCs w:val="28"/>
              </w:rPr>
            </w:pPr>
            <w:r w:rsidRPr="001643E7">
              <w:rPr>
                <w:sz w:val="28"/>
                <w:szCs w:val="28"/>
              </w:rPr>
              <w:t>1</w:t>
            </w:r>
          </w:p>
        </w:tc>
        <w:tc>
          <w:tcPr>
            <w:tcW w:w="393" w:type="dxa"/>
          </w:tcPr>
          <w:p w14:paraId="02AC90B2" w14:textId="77777777" w:rsidR="00403CA4" w:rsidRPr="001643E7" w:rsidRDefault="00403CA4" w:rsidP="002A1385">
            <w:pPr>
              <w:jc w:val="center"/>
              <w:rPr>
                <w:sz w:val="28"/>
                <w:szCs w:val="28"/>
              </w:rPr>
            </w:pPr>
            <w:r>
              <w:rPr>
                <w:sz w:val="28"/>
                <w:szCs w:val="28"/>
              </w:rPr>
              <w:t>0</w:t>
            </w:r>
          </w:p>
        </w:tc>
        <w:tc>
          <w:tcPr>
            <w:tcW w:w="393" w:type="dxa"/>
          </w:tcPr>
          <w:p w14:paraId="31379F49" w14:textId="77777777" w:rsidR="00403CA4" w:rsidRPr="001643E7" w:rsidRDefault="00403CA4" w:rsidP="002A1385">
            <w:pPr>
              <w:jc w:val="center"/>
              <w:rPr>
                <w:sz w:val="28"/>
                <w:szCs w:val="28"/>
              </w:rPr>
            </w:pPr>
            <w:r w:rsidRPr="001643E7">
              <w:rPr>
                <w:sz w:val="28"/>
                <w:szCs w:val="28"/>
              </w:rPr>
              <w:t>0</w:t>
            </w:r>
          </w:p>
        </w:tc>
        <w:tc>
          <w:tcPr>
            <w:tcW w:w="393" w:type="dxa"/>
          </w:tcPr>
          <w:p w14:paraId="3DE66F59" w14:textId="77777777" w:rsidR="00403CA4" w:rsidRPr="001643E7" w:rsidRDefault="00403CA4" w:rsidP="002A1385">
            <w:pPr>
              <w:jc w:val="center"/>
              <w:rPr>
                <w:sz w:val="28"/>
                <w:szCs w:val="28"/>
              </w:rPr>
            </w:pPr>
            <w:r>
              <w:rPr>
                <w:sz w:val="28"/>
                <w:szCs w:val="28"/>
              </w:rPr>
              <w:t>1</w:t>
            </w:r>
          </w:p>
        </w:tc>
        <w:tc>
          <w:tcPr>
            <w:tcW w:w="393" w:type="dxa"/>
          </w:tcPr>
          <w:p w14:paraId="4C4A80E3" w14:textId="77777777" w:rsidR="00403CA4" w:rsidRPr="001643E7" w:rsidRDefault="00403CA4" w:rsidP="002A1385">
            <w:pPr>
              <w:jc w:val="center"/>
              <w:rPr>
                <w:sz w:val="28"/>
                <w:szCs w:val="28"/>
              </w:rPr>
            </w:pPr>
            <w:r w:rsidRPr="001643E7">
              <w:rPr>
                <w:sz w:val="28"/>
                <w:szCs w:val="28"/>
              </w:rPr>
              <w:t>1</w:t>
            </w:r>
          </w:p>
        </w:tc>
        <w:tc>
          <w:tcPr>
            <w:tcW w:w="393" w:type="dxa"/>
          </w:tcPr>
          <w:p w14:paraId="613F54A3" w14:textId="77777777" w:rsidR="00403CA4" w:rsidRPr="001643E7" w:rsidRDefault="00403CA4" w:rsidP="002A1385">
            <w:pPr>
              <w:jc w:val="center"/>
              <w:rPr>
                <w:sz w:val="28"/>
                <w:szCs w:val="28"/>
              </w:rPr>
            </w:pPr>
            <w:r>
              <w:rPr>
                <w:sz w:val="28"/>
                <w:szCs w:val="28"/>
              </w:rPr>
              <w:t>0</w:t>
            </w:r>
          </w:p>
        </w:tc>
        <w:tc>
          <w:tcPr>
            <w:tcW w:w="393" w:type="dxa"/>
          </w:tcPr>
          <w:p w14:paraId="559ED8B1" w14:textId="77777777" w:rsidR="00403CA4" w:rsidRPr="001643E7" w:rsidRDefault="00403CA4" w:rsidP="002A1385">
            <w:pPr>
              <w:jc w:val="center"/>
              <w:rPr>
                <w:sz w:val="28"/>
                <w:szCs w:val="28"/>
              </w:rPr>
            </w:pPr>
            <w:r w:rsidRPr="001643E7">
              <w:rPr>
                <w:sz w:val="28"/>
                <w:szCs w:val="28"/>
              </w:rPr>
              <w:t>0</w:t>
            </w:r>
          </w:p>
        </w:tc>
        <w:tc>
          <w:tcPr>
            <w:tcW w:w="393" w:type="dxa"/>
          </w:tcPr>
          <w:p w14:paraId="49EBD238" w14:textId="77777777" w:rsidR="00403CA4" w:rsidRPr="001643E7" w:rsidRDefault="00403CA4" w:rsidP="002A1385">
            <w:pPr>
              <w:jc w:val="center"/>
              <w:rPr>
                <w:sz w:val="28"/>
                <w:szCs w:val="28"/>
              </w:rPr>
            </w:pPr>
            <w:r>
              <w:rPr>
                <w:sz w:val="28"/>
                <w:szCs w:val="28"/>
              </w:rPr>
              <w:t>1</w:t>
            </w:r>
          </w:p>
        </w:tc>
      </w:tr>
    </w:tbl>
    <w:p w14:paraId="6DB527C6" w14:textId="77777777" w:rsidR="00403CA4" w:rsidRDefault="00403CA4" w:rsidP="00403CA4">
      <w:pPr>
        <w:spacing w:after="0" w:line="240" w:lineRule="auto"/>
        <w:rPr>
          <w:rFonts w:ascii="Times New Roman" w:hAnsi="Times New Roman" w:cs="Times New Roman"/>
          <w:sz w:val="28"/>
          <w:szCs w:val="28"/>
          <w:vertAlign w:val="superscript"/>
        </w:rPr>
      </w:pPr>
    </w:p>
    <w:p w14:paraId="59C3D46F"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p>
    <w:p w14:paraId="48B989C1"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73873042" w14:textId="77777777" w:rsidTr="002A1385">
        <w:trPr>
          <w:trHeight w:val="337"/>
        </w:trPr>
        <w:tc>
          <w:tcPr>
            <w:tcW w:w="356" w:type="dxa"/>
            <w:tcBorders>
              <w:right w:val="single" w:sz="18" w:space="0" w:color="auto"/>
            </w:tcBorders>
          </w:tcPr>
          <w:p w14:paraId="10E68C61"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7A421DA" w14:textId="77777777" w:rsidR="00403CA4" w:rsidRPr="001643E7" w:rsidRDefault="00403CA4" w:rsidP="002A1385">
            <w:pPr>
              <w:jc w:val="center"/>
              <w:rPr>
                <w:sz w:val="28"/>
                <w:szCs w:val="28"/>
              </w:rPr>
            </w:pPr>
            <w:r>
              <w:rPr>
                <w:sz w:val="28"/>
                <w:szCs w:val="28"/>
              </w:rPr>
              <w:t>1</w:t>
            </w:r>
          </w:p>
        </w:tc>
        <w:tc>
          <w:tcPr>
            <w:tcW w:w="393" w:type="dxa"/>
          </w:tcPr>
          <w:p w14:paraId="6EB3A65F" w14:textId="77777777" w:rsidR="00403CA4" w:rsidRPr="001643E7" w:rsidRDefault="00403CA4" w:rsidP="002A1385">
            <w:pPr>
              <w:jc w:val="center"/>
              <w:rPr>
                <w:sz w:val="28"/>
                <w:szCs w:val="28"/>
              </w:rPr>
            </w:pPr>
            <w:r>
              <w:rPr>
                <w:sz w:val="28"/>
                <w:szCs w:val="28"/>
              </w:rPr>
              <w:t>0</w:t>
            </w:r>
          </w:p>
        </w:tc>
        <w:tc>
          <w:tcPr>
            <w:tcW w:w="393" w:type="dxa"/>
          </w:tcPr>
          <w:p w14:paraId="7D028637" w14:textId="77777777" w:rsidR="00403CA4" w:rsidRPr="001643E7" w:rsidRDefault="00403CA4" w:rsidP="002A1385">
            <w:pPr>
              <w:jc w:val="center"/>
              <w:rPr>
                <w:sz w:val="28"/>
                <w:szCs w:val="28"/>
              </w:rPr>
            </w:pPr>
            <w:r>
              <w:rPr>
                <w:sz w:val="28"/>
                <w:szCs w:val="28"/>
              </w:rPr>
              <w:t>0</w:t>
            </w:r>
          </w:p>
        </w:tc>
        <w:tc>
          <w:tcPr>
            <w:tcW w:w="393" w:type="dxa"/>
          </w:tcPr>
          <w:p w14:paraId="64E3E7FC" w14:textId="77777777" w:rsidR="00403CA4" w:rsidRPr="001643E7" w:rsidRDefault="00403CA4" w:rsidP="002A1385">
            <w:pPr>
              <w:jc w:val="center"/>
              <w:rPr>
                <w:sz w:val="28"/>
                <w:szCs w:val="28"/>
              </w:rPr>
            </w:pPr>
            <w:r>
              <w:rPr>
                <w:sz w:val="28"/>
                <w:szCs w:val="28"/>
              </w:rPr>
              <w:t>0</w:t>
            </w:r>
          </w:p>
        </w:tc>
        <w:tc>
          <w:tcPr>
            <w:tcW w:w="393" w:type="dxa"/>
          </w:tcPr>
          <w:p w14:paraId="1647A011" w14:textId="77777777" w:rsidR="00403CA4" w:rsidRPr="001643E7" w:rsidRDefault="00403CA4" w:rsidP="002A1385">
            <w:pPr>
              <w:jc w:val="center"/>
              <w:rPr>
                <w:sz w:val="28"/>
                <w:szCs w:val="28"/>
              </w:rPr>
            </w:pPr>
            <w:r>
              <w:rPr>
                <w:sz w:val="28"/>
                <w:szCs w:val="28"/>
              </w:rPr>
              <w:t>0</w:t>
            </w:r>
          </w:p>
        </w:tc>
        <w:tc>
          <w:tcPr>
            <w:tcW w:w="393" w:type="dxa"/>
          </w:tcPr>
          <w:p w14:paraId="54D466C5"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73776F0D"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47EC3D9C"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4D045520" w14:textId="77777777" w:rsidR="00403CA4" w:rsidRPr="001643E7" w:rsidRDefault="00403CA4" w:rsidP="002A1385">
            <w:pPr>
              <w:jc w:val="center"/>
              <w:rPr>
                <w:sz w:val="28"/>
                <w:szCs w:val="28"/>
              </w:rPr>
            </w:pPr>
            <w:r>
              <w:rPr>
                <w:sz w:val="28"/>
                <w:szCs w:val="28"/>
              </w:rPr>
              <w:t>1</w:t>
            </w:r>
          </w:p>
        </w:tc>
        <w:tc>
          <w:tcPr>
            <w:tcW w:w="393" w:type="dxa"/>
          </w:tcPr>
          <w:p w14:paraId="3A428318" w14:textId="77777777" w:rsidR="00403CA4" w:rsidRPr="001643E7" w:rsidRDefault="00403CA4" w:rsidP="002A1385">
            <w:pPr>
              <w:jc w:val="center"/>
              <w:rPr>
                <w:sz w:val="28"/>
                <w:szCs w:val="28"/>
              </w:rPr>
            </w:pPr>
            <w:r>
              <w:rPr>
                <w:sz w:val="28"/>
                <w:szCs w:val="28"/>
              </w:rPr>
              <w:t>1</w:t>
            </w:r>
          </w:p>
        </w:tc>
        <w:tc>
          <w:tcPr>
            <w:tcW w:w="393" w:type="dxa"/>
          </w:tcPr>
          <w:p w14:paraId="24ABFAB9" w14:textId="77777777" w:rsidR="00403CA4" w:rsidRPr="001643E7" w:rsidRDefault="00403CA4" w:rsidP="002A1385">
            <w:pPr>
              <w:jc w:val="center"/>
              <w:rPr>
                <w:sz w:val="28"/>
                <w:szCs w:val="28"/>
              </w:rPr>
            </w:pPr>
            <w:r>
              <w:rPr>
                <w:sz w:val="28"/>
                <w:szCs w:val="28"/>
              </w:rPr>
              <w:t>1</w:t>
            </w:r>
          </w:p>
        </w:tc>
        <w:tc>
          <w:tcPr>
            <w:tcW w:w="393" w:type="dxa"/>
          </w:tcPr>
          <w:p w14:paraId="74BE5E3A" w14:textId="77777777" w:rsidR="00403CA4" w:rsidRPr="001643E7" w:rsidRDefault="00403CA4" w:rsidP="002A1385">
            <w:pPr>
              <w:jc w:val="center"/>
              <w:rPr>
                <w:sz w:val="28"/>
                <w:szCs w:val="28"/>
              </w:rPr>
            </w:pPr>
            <w:r w:rsidRPr="001643E7">
              <w:rPr>
                <w:sz w:val="28"/>
                <w:szCs w:val="28"/>
              </w:rPr>
              <w:t>1</w:t>
            </w:r>
          </w:p>
        </w:tc>
        <w:tc>
          <w:tcPr>
            <w:tcW w:w="393" w:type="dxa"/>
          </w:tcPr>
          <w:p w14:paraId="4631BACD" w14:textId="77777777" w:rsidR="00403CA4" w:rsidRPr="001643E7" w:rsidRDefault="00403CA4" w:rsidP="002A1385">
            <w:pPr>
              <w:jc w:val="center"/>
              <w:rPr>
                <w:sz w:val="28"/>
                <w:szCs w:val="28"/>
              </w:rPr>
            </w:pPr>
            <w:r>
              <w:rPr>
                <w:sz w:val="28"/>
                <w:szCs w:val="28"/>
              </w:rPr>
              <w:t>1</w:t>
            </w:r>
          </w:p>
        </w:tc>
        <w:tc>
          <w:tcPr>
            <w:tcW w:w="393" w:type="dxa"/>
          </w:tcPr>
          <w:p w14:paraId="7CD81B51" w14:textId="77777777" w:rsidR="00403CA4" w:rsidRPr="001643E7" w:rsidRDefault="00403CA4" w:rsidP="002A1385">
            <w:pPr>
              <w:jc w:val="center"/>
              <w:rPr>
                <w:sz w:val="28"/>
                <w:szCs w:val="28"/>
              </w:rPr>
            </w:pPr>
            <w:r w:rsidRPr="001643E7">
              <w:rPr>
                <w:sz w:val="28"/>
                <w:szCs w:val="28"/>
              </w:rPr>
              <w:t>0</w:t>
            </w:r>
          </w:p>
        </w:tc>
        <w:tc>
          <w:tcPr>
            <w:tcW w:w="393" w:type="dxa"/>
          </w:tcPr>
          <w:p w14:paraId="099CF242" w14:textId="77777777" w:rsidR="00403CA4" w:rsidRPr="001643E7" w:rsidRDefault="00403CA4" w:rsidP="002A1385">
            <w:pPr>
              <w:jc w:val="center"/>
              <w:rPr>
                <w:sz w:val="28"/>
                <w:szCs w:val="28"/>
              </w:rPr>
            </w:pPr>
            <w:r>
              <w:rPr>
                <w:sz w:val="28"/>
                <w:szCs w:val="28"/>
              </w:rPr>
              <w:t>0</w:t>
            </w:r>
          </w:p>
        </w:tc>
        <w:tc>
          <w:tcPr>
            <w:tcW w:w="393" w:type="dxa"/>
          </w:tcPr>
          <w:p w14:paraId="65067CF4" w14:textId="77777777" w:rsidR="00403CA4" w:rsidRPr="001643E7" w:rsidRDefault="00403CA4" w:rsidP="002A1385">
            <w:pPr>
              <w:jc w:val="center"/>
              <w:rPr>
                <w:sz w:val="28"/>
                <w:szCs w:val="28"/>
              </w:rPr>
            </w:pPr>
            <w:r w:rsidRPr="001643E7">
              <w:rPr>
                <w:sz w:val="28"/>
                <w:szCs w:val="28"/>
              </w:rPr>
              <w:t>1</w:t>
            </w:r>
          </w:p>
        </w:tc>
        <w:tc>
          <w:tcPr>
            <w:tcW w:w="393" w:type="dxa"/>
          </w:tcPr>
          <w:p w14:paraId="44F49892" w14:textId="77777777" w:rsidR="00403CA4" w:rsidRPr="001643E7" w:rsidRDefault="00403CA4" w:rsidP="002A1385">
            <w:pPr>
              <w:jc w:val="center"/>
              <w:rPr>
                <w:sz w:val="28"/>
                <w:szCs w:val="28"/>
              </w:rPr>
            </w:pPr>
            <w:r>
              <w:rPr>
                <w:sz w:val="28"/>
                <w:szCs w:val="28"/>
              </w:rPr>
              <w:t>1</w:t>
            </w:r>
          </w:p>
        </w:tc>
        <w:tc>
          <w:tcPr>
            <w:tcW w:w="393" w:type="dxa"/>
          </w:tcPr>
          <w:p w14:paraId="768E0382" w14:textId="77777777" w:rsidR="00403CA4" w:rsidRPr="001643E7" w:rsidRDefault="00403CA4" w:rsidP="002A1385">
            <w:pPr>
              <w:jc w:val="center"/>
              <w:rPr>
                <w:sz w:val="28"/>
                <w:szCs w:val="28"/>
              </w:rPr>
            </w:pPr>
            <w:r w:rsidRPr="001643E7">
              <w:rPr>
                <w:sz w:val="28"/>
                <w:szCs w:val="28"/>
              </w:rPr>
              <w:t>0</w:t>
            </w:r>
          </w:p>
        </w:tc>
        <w:tc>
          <w:tcPr>
            <w:tcW w:w="393" w:type="dxa"/>
          </w:tcPr>
          <w:p w14:paraId="412996B3" w14:textId="77777777" w:rsidR="00403CA4" w:rsidRPr="001643E7" w:rsidRDefault="00403CA4" w:rsidP="002A1385">
            <w:pPr>
              <w:jc w:val="center"/>
              <w:rPr>
                <w:sz w:val="28"/>
                <w:szCs w:val="28"/>
              </w:rPr>
            </w:pPr>
            <w:r>
              <w:rPr>
                <w:sz w:val="28"/>
                <w:szCs w:val="28"/>
              </w:rPr>
              <w:t>0</w:t>
            </w:r>
          </w:p>
        </w:tc>
      </w:tr>
    </w:tbl>
    <w:p w14:paraId="24534F03" w14:textId="77777777"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14:paraId="2B0AE375" w14:textId="77777777"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14:paraId="5BC4D046" w14:textId="18777518" w:rsidR="00403CA4" w:rsidRPr="001F6959" w:rsidRDefault="00A0500F"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7216" behindDoc="0" locked="0" layoutInCell="1" allowOverlap="1" wp14:anchorId="79AF65FD" wp14:editId="2D25A6A9">
                <wp:simplePos x="0" y="0"/>
                <wp:positionH relativeFrom="column">
                  <wp:posOffset>920115</wp:posOffset>
                </wp:positionH>
                <wp:positionV relativeFrom="paragraph">
                  <wp:posOffset>295275</wp:posOffset>
                </wp:positionV>
                <wp:extent cx="228600" cy="114300"/>
                <wp:effectExtent l="0" t="0" r="0" b="0"/>
                <wp:wrapNone/>
                <wp:docPr id="820"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28600" cy="1143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47AB7" id="Freeform 19" o:spid="_x0000_s1026" style="position:absolute;margin-left:72.45pt;margin-top:23.25pt;width:18pt;height: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mc:Fallback>
        </mc:AlternateConten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14:paraId="2877064A" w14:textId="77777777"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14:paraId="79391E32" w14:textId="77777777"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14:paraId="1F4851C9" w14:textId="77777777"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14:paraId="34765BF8" w14:textId="77777777"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14:paraId="3BB30BAA" w14:textId="77777777" w:rsidR="00403CA4" w:rsidRPr="001F6959" w:rsidRDefault="00403CA4" w:rsidP="00403CA4">
      <w:pPr>
        <w:pStyle w:val="ae"/>
        <w:spacing w:after="0" w:line="240" w:lineRule="auto"/>
        <w:ind w:left="900"/>
        <w:rPr>
          <w:rFonts w:ascii="Times New Roman" w:hAnsi="Times New Roman" w:cs="Times New Roman"/>
          <w:sz w:val="28"/>
          <w:szCs w:val="28"/>
        </w:rPr>
      </w:pPr>
    </w:p>
    <w:p w14:paraId="5ED3590A" w14:textId="77777777"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14:paraId="6D0BBE21" w14:textId="3E194975" w:rsidR="00403CA4" w:rsidRPr="001643E7" w:rsidRDefault="00A0500F" w:rsidP="00403CA4">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660288" behindDoc="0" locked="1" layoutInCell="1" allowOverlap="1" wp14:anchorId="58E88109" wp14:editId="1F489217">
                <wp:simplePos x="0" y="0"/>
                <wp:positionH relativeFrom="column">
                  <wp:posOffset>872490</wp:posOffset>
                </wp:positionH>
                <wp:positionV relativeFrom="paragraph">
                  <wp:posOffset>123825</wp:posOffset>
                </wp:positionV>
                <wp:extent cx="2219325" cy="161925"/>
                <wp:effectExtent l="0" t="0" r="9525" b="9525"/>
                <wp:wrapNone/>
                <wp:docPr id="821" name="Группа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161925"/>
                          <a:chOff x="2781" y="10854"/>
                          <a:chExt cx="3600" cy="180"/>
                        </a:xfrm>
                      </wpg:grpSpPr>
                      <wps:wsp>
                        <wps:cNvPr id="822" name="Freeform 26"/>
                        <wps:cNvSpPr>
                          <a:spLocks/>
                        </wps:cNvSpPr>
                        <wps:spPr bwMode="auto">
                          <a:xfrm>
                            <a:off x="458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Freeform 27"/>
                        <wps:cNvSpPr>
                          <a:spLocks/>
                        </wps:cNvSpPr>
                        <wps:spPr bwMode="auto">
                          <a:xfrm>
                            <a:off x="566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Freeform 28"/>
                        <wps:cNvSpPr>
                          <a:spLocks/>
                        </wps:cNvSpPr>
                        <wps:spPr bwMode="auto">
                          <a:xfrm>
                            <a:off x="602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5" name="Freeform 29"/>
                        <wps:cNvSpPr>
                          <a:spLocks/>
                        </wps:cNvSpPr>
                        <wps:spPr bwMode="auto">
                          <a:xfrm>
                            <a:off x="422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6" name="Freeform 30"/>
                        <wps:cNvSpPr>
                          <a:spLocks/>
                        </wps:cNvSpPr>
                        <wps:spPr bwMode="auto">
                          <a:xfrm>
                            <a:off x="386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Freeform 31"/>
                        <wps:cNvSpPr>
                          <a:spLocks/>
                        </wps:cNvSpPr>
                        <wps:spPr bwMode="auto">
                          <a:xfrm>
                            <a:off x="350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Freeform 32"/>
                        <wps:cNvSpPr>
                          <a:spLocks/>
                        </wps:cNvSpPr>
                        <wps:spPr bwMode="auto">
                          <a:xfrm>
                            <a:off x="314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9" name="Freeform 33"/>
                        <wps:cNvSpPr>
                          <a:spLocks/>
                        </wps:cNvSpPr>
                        <wps:spPr bwMode="auto">
                          <a:xfrm>
                            <a:off x="2781" y="1085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F79B87" id="Группа 274" o:spid="_x0000_s1026" style="position:absolute;margin-left:68.7pt;margin-top:9.75pt;width:174.75pt;height:12.75pt;z-index:251660288"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">
                <v:shape id="Freeform 26" o:spid="_x0000_s1027" style="position:absolute;left:458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1028" style="position:absolute;left:566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1029" style="position:absolute;left:602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1030" style="position:absolute;left:422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1031" style="position:absolute;left:386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1032" style="position:absolute;left:350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1033" style="position:absolute;left:314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1034" style="position:absolute;left:2781;top:1085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58240" behindDoc="1" locked="1" layoutInCell="1" allowOverlap="1" wp14:anchorId="6AAB2649" wp14:editId="0A7AB039">
                <wp:simplePos x="0" y="0"/>
                <wp:positionH relativeFrom="column">
                  <wp:posOffset>314325</wp:posOffset>
                </wp:positionH>
                <wp:positionV relativeFrom="paragraph">
                  <wp:posOffset>102235</wp:posOffset>
                </wp:positionV>
                <wp:extent cx="114300" cy="228600"/>
                <wp:effectExtent l="0" t="0" r="0" b="0"/>
                <wp:wrapNone/>
                <wp:docPr id="830" name="Надпись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A5EC92" w14:textId="77777777" w:rsidR="00B152BD" w:rsidRPr="002F2B66" w:rsidRDefault="00B152BD" w:rsidP="00403CA4">
                            <w:pPr>
                              <w:rPr>
                                <w:sz w:val="20"/>
                                <w:szCs w:val="20"/>
                              </w:rPr>
                            </w:pPr>
                            <w:r>
                              <w:rPr>
                                <w:sz w:val="20"/>
                                <w:szCs w:val="2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B2649" id="Надпись 265" o:spid="_x0000_s1778" type="#_x0000_t202" style="position:absolute;left:0;text-align:left;margin-left:24.75pt;margin-top:8.05pt;width:9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" stroked="f">
                <v:textbox>
                  <w:txbxContent>
                    <w:p w14:paraId="4DA5EC92" w14:textId="77777777" w:rsidR="00B152BD" w:rsidRPr="002F2B66" w:rsidRDefault="00B152BD" w:rsidP="00403CA4">
                      <w:pPr>
                        <w:rPr>
                          <w:sz w:val="20"/>
                          <w:szCs w:val="20"/>
                        </w:rPr>
                      </w:pPr>
                      <w:r>
                        <w:rPr>
                          <w:sz w:val="20"/>
                          <w:szCs w:val="20"/>
                        </w:rPr>
                        <w:t>5</w:t>
                      </w:r>
                    </w:p>
                  </w:txbxContent>
                </v:textbox>
                <w10:anchorlock/>
              </v:shape>
            </w:pict>
          </mc:Fallback>
        </mc:AlternateContent>
      </w:r>
      <w:r w:rsidR="00403CA4">
        <w:rPr>
          <w:rFonts w:ascii="Times New Roman" w:hAnsi="Times New Roman" w:cs="Times New Roman"/>
          <w:sz w:val="28"/>
          <w:szCs w:val="28"/>
        </w:rPr>
        <w:t xml:space="preserve">  </w:t>
      </w:r>
    </w:p>
    <w:p w14:paraId="7689EE99" w14:textId="61D4FB2A" w:rsidR="00403CA4" w:rsidRPr="001643E7" w:rsidRDefault="00A0500F"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4294967295" distB="4294967295" distL="114300" distR="114300" simplePos="0" relativeHeight="251659264" behindDoc="0" locked="1" layoutInCell="1" allowOverlap="1" wp14:anchorId="42E8AD90" wp14:editId="069A2047">
                <wp:simplePos x="0" y="0"/>
                <wp:positionH relativeFrom="column">
                  <wp:posOffset>342900</wp:posOffset>
                </wp:positionH>
                <wp:positionV relativeFrom="paragraph">
                  <wp:posOffset>12064</wp:posOffset>
                </wp:positionV>
                <wp:extent cx="227965" cy="0"/>
                <wp:effectExtent l="0" t="76200" r="635" b="76200"/>
                <wp:wrapNone/>
                <wp:docPr id="831" name="Прямая соединительная линия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8DA5B" id="Прямая соединительная линия 26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">
                <v:stroke endarrow="block"/>
                <w10:anchorlock/>
              </v:line>
            </w:pict>
          </mc:Fallback>
        </mc:AlternateConten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1" locked="1" layoutInCell="1" allowOverlap="1" wp14:anchorId="73574E7E" wp14:editId="21EC9AC4">
                <wp:simplePos x="0" y="0"/>
                <wp:positionH relativeFrom="column">
                  <wp:posOffset>740410</wp:posOffset>
                </wp:positionH>
                <wp:positionV relativeFrom="paragraph">
                  <wp:posOffset>78740</wp:posOffset>
                </wp:positionV>
                <wp:extent cx="262255" cy="262255"/>
                <wp:effectExtent l="0" t="0" r="0" b="0"/>
                <wp:wrapNone/>
                <wp:docPr id="837" name="Надпись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3B3AD0" w14:textId="77777777" w:rsidR="00B152BD" w:rsidRPr="00403CA4" w:rsidRDefault="00B152BD" w:rsidP="00403CA4">
                            <w:pPr>
                              <w:rPr>
                                <w:rFonts w:ascii="Times New Roman" w:hAnsi="Times New Roman" w:cs="Times New Roman"/>
                                <w:sz w:val="28"/>
                                <w:szCs w:val="28"/>
                              </w:rPr>
                            </w:pPr>
                            <w:r>
                              <w:rPr>
                                <w:rFonts w:ascii="Times New Roman" w:hAnsi="Times New Roman" w:cs="Times New Roman"/>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74E7E" id="Надпись 261" o:spid="_x0000_s1779" type="#_x0000_t202" style="position:absolute;margin-left:58.3pt;margin-top:6.2pt;width:20.65pt;height:20.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" stroked="f">
                <v:textbox>
                  <w:txbxContent>
                    <w:p w14:paraId="273B3AD0" w14:textId="77777777" w:rsidR="00B152BD" w:rsidRPr="00403CA4" w:rsidRDefault="00B152BD"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mc:Fallback>
        </mc:AlternateContent>
      </w:r>
    </w:p>
    <w:p w14:paraId="2493521A" w14:textId="77777777"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14:paraId="42C1864A"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14:paraId="15498C5E"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14:paraId="419AB090" w14:textId="4D7DC347" w:rsidR="00403CA4" w:rsidRPr="001643E7" w:rsidRDefault="00A0500F" w:rsidP="00403CA4">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2336" behindDoc="1" locked="1" layoutInCell="1" allowOverlap="1" wp14:anchorId="776B282A" wp14:editId="0C5FAD08">
                <wp:simplePos x="0" y="0"/>
                <wp:positionH relativeFrom="column">
                  <wp:posOffset>419100</wp:posOffset>
                </wp:positionH>
                <wp:positionV relativeFrom="paragraph">
                  <wp:posOffset>45085</wp:posOffset>
                </wp:positionV>
                <wp:extent cx="114300" cy="228600"/>
                <wp:effectExtent l="0" t="0" r="0" b="0"/>
                <wp:wrapNone/>
                <wp:docPr id="832" name="Надпись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005794" w14:textId="77777777" w:rsidR="00B152BD" w:rsidRPr="002F2B66" w:rsidRDefault="00B152BD" w:rsidP="00403CA4">
                            <w:pPr>
                              <w:rPr>
                                <w:sz w:val="20"/>
                                <w:szCs w:val="20"/>
                              </w:rPr>
                            </w:pPr>
                            <w:r>
                              <w:rPr>
                                <w:sz w:val="20"/>
                                <w:szCs w:val="20"/>
                              </w:rPr>
                              <w:t>1</w:t>
                            </w:r>
                            <w:r w:rsidRPr="002F2B66">
                              <w:rPr>
                                <w:sz w:val="20"/>
                                <w:szCs w:val="20"/>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6B282A" id="Надпись 259" o:spid="_x0000_s1780" type="#_x0000_t202" style="position:absolute;margin-left:33pt;margin-top:3.55pt;width:9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" stroked="f">
                <v:textbox>
                  <w:txbxContent>
                    <w:p w14:paraId="4B005794" w14:textId="77777777" w:rsidR="00B152BD" w:rsidRPr="002F2B66" w:rsidRDefault="00B152BD" w:rsidP="00403CA4">
                      <w:pPr>
                        <w:rPr>
                          <w:sz w:val="20"/>
                          <w:szCs w:val="20"/>
                        </w:rPr>
                      </w:pPr>
                      <w:r>
                        <w:rPr>
                          <w:sz w:val="20"/>
                          <w:szCs w:val="20"/>
                        </w:rPr>
                        <w:t>1</w:t>
                      </w:r>
                      <w:r w:rsidRPr="002F2B66">
                        <w:rPr>
                          <w:sz w:val="20"/>
                          <w:szCs w:val="20"/>
                        </w:rPr>
                        <w:t>4</w:t>
                      </w:r>
                    </w:p>
                  </w:txbxContent>
                </v:textbox>
                <w10:anchorlock/>
              </v:shape>
            </w:pict>
          </mc:Fallback>
        </mc:AlternateContent>
      </w:r>
      <w:r>
        <w:rPr>
          <w:rFonts w:ascii="Times New Roman" w:hAnsi="Times New Roman" w:cs="Times New Roman"/>
          <w:noProof/>
          <w:sz w:val="28"/>
          <w:szCs w:val="28"/>
          <w:lang w:eastAsia="ru-RU"/>
        </w:rPr>
        <mc:AlternateContent>
          <mc:Choice Requires="wps">
            <w:drawing>
              <wp:anchor distT="4294967295" distB="4294967295" distL="114300" distR="114300" simplePos="0" relativeHeight="251661312" behindDoc="0" locked="1" layoutInCell="1" allowOverlap="1" wp14:anchorId="64F0BEC7" wp14:editId="6AA42E67">
                <wp:simplePos x="0" y="0"/>
                <wp:positionH relativeFrom="column">
                  <wp:posOffset>457200</wp:posOffset>
                </wp:positionH>
                <wp:positionV relativeFrom="paragraph">
                  <wp:posOffset>254634</wp:posOffset>
                </wp:positionV>
                <wp:extent cx="227965" cy="0"/>
                <wp:effectExtent l="0" t="76200" r="635" b="76200"/>
                <wp:wrapNone/>
                <wp:docPr id="833" name="Прямая соединительная линия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AB03C" id="Прямая соединительная линия 257"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20.05pt" to="53.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">
                <v:stroke endarrow="block"/>
                <w10:anchorlock/>
              </v:line>
            </w:pict>
          </mc:Fallback>
        </mc:AlternateContent>
      </w:r>
    </w:p>
    <w:p w14:paraId="667469EA" w14:textId="77777777"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14:paraId="1B101B8A" w14:textId="77777777"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30E4A322" w14:textId="77777777" w:rsidTr="00910312">
        <w:trPr>
          <w:trHeight w:val="337"/>
        </w:trPr>
        <w:tc>
          <w:tcPr>
            <w:tcW w:w="356" w:type="dxa"/>
            <w:tcBorders>
              <w:right w:val="single" w:sz="18" w:space="0" w:color="auto"/>
            </w:tcBorders>
          </w:tcPr>
          <w:p w14:paraId="53FD3554"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33F3BA32" w14:textId="77777777" w:rsidR="00910312" w:rsidRPr="001643E7" w:rsidRDefault="00910312" w:rsidP="00910312">
            <w:pPr>
              <w:jc w:val="center"/>
              <w:rPr>
                <w:sz w:val="28"/>
                <w:szCs w:val="28"/>
              </w:rPr>
            </w:pPr>
            <w:r>
              <w:rPr>
                <w:sz w:val="28"/>
                <w:szCs w:val="28"/>
              </w:rPr>
              <w:t>1</w:t>
            </w:r>
          </w:p>
        </w:tc>
        <w:tc>
          <w:tcPr>
            <w:tcW w:w="393" w:type="dxa"/>
          </w:tcPr>
          <w:p w14:paraId="283AF279" w14:textId="77777777" w:rsidR="00910312" w:rsidRPr="001643E7" w:rsidRDefault="00910312" w:rsidP="00910312">
            <w:pPr>
              <w:jc w:val="center"/>
              <w:rPr>
                <w:sz w:val="28"/>
                <w:szCs w:val="28"/>
              </w:rPr>
            </w:pPr>
            <w:r>
              <w:rPr>
                <w:sz w:val="28"/>
                <w:szCs w:val="28"/>
              </w:rPr>
              <w:t>0</w:t>
            </w:r>
          </w:p>
        </w:tc>
        <w:tc>
          <w:tcPr>
            <w:tcW w:w="393" w:type="dxa"/>
          </w:tcPr>
          <w:p w14:paraId="7874CB6B" w14:textId="77777777" w:rsidR="00910312" w:rsidRPr="001643E7" w:rsidRDefault="00910312" w:rsidP="00910312">
            <w:pPr>
              <w:jc w:val="center"/>
              <w:rPr>
                <w:sz w:val="28"/>
                <w:szCs w:val="28"/>
              </w:rPr>
            </w:pPr>
            <w:r>
              <w:rPr>
                <w:sz w:val="28"/>
                <w:szCs w:val="28"/>
              </w:rPr>
              <w:t>0</w:t>
            </w:r>
          </w:p>
        </w:tc>
        <w:tc>
          <w:tcPr>
            <w:tcW w:w="393" w:type="dxa"/>
          </w:tcPr>
          <w:p w14:paraId="33ACC24E" w14:textId="77777777" w:rsidR="00910312" w:rsidRPr="001643E7" w:rsidRDefault="00910312" w:rsidP="00910312">
            <w:pPr>
              <w:jc w:val="center"/>
              <w:rPr>
                <w:sz w:val="28"/>
                <w:szCs w:val="28"/>
              </w:rPr>
            </w:pPr>
            <w:r>
              <w:rPr>
                <w:sz w:val="28"/>
                <w:szCs w:val="28"/>
              </w:rPr>
              <w:t>0</w:t>
            </w:r>
          </w:p>
        </w:tc>
        <w:tc>
          <w:tcPr>
            <w:tcW w:w="393" w:type="dxa"/>
          </w:tcPr>
          <w:p w14:paraId="05A6FCB0" w14:textId="77777777" w:rsidR="00910312" w:rsidRPr="001643E7" w:rsidRDefault="00910312" w:rsidP="00910312">
            <w:pPr>
              <w:jc w:val="center"/>
              <w:rPr>
                <w:sz w:val="28"/>
                <w:szCs w:val="28"/>
              </w:rPr>
            </w:pPr>
            <w:r>
              <w:rPr>
                <w:sz w:val="28"/>
                <w:szCs w:val="28"/>
              </w:rPr>
              <w:t>0</w:t>
            </w:r>
          </w:p>
        </w:tc>
        <w:tc>
          <w:tcPr>
            <w:tcW w:w="393" w:type="dxa"/>
          </w:tcPr>
          <w:p w14:paraId="723890F3" w14:textId="77777777"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14:paraId="7F1DB023" w14:textId="77777777"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30FB2447" w14:textId="77777777"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14:paraId="2DAB917C" w14:textId="77777777" w:rsidR="00910312" w:rsidRPr="001643E7" w:rsidRDefault="00910312" w:rsidP="00910312">
            <w:pPr>
              <w:jc w:val="center"/>
              <w:rPr>
                <w:sz w:val="28"/>
                <w:szCs w:val="28"/>
              </w:rPr>
            </w:pPr>
            <w:r>
              <w:rPr>
                <w:sz w:val="28"/>
                <w:szCs w:val="28"/>
              </w:rPr>
              <w:t>0</w:t>
            </w:r>
          </w:p>
        </w:tc>
        <w:tc>
          <w:tcPr>
            <w:tcW w:w="393" w:type="dxa"/>
          </w:tcPr>
          <w:p w14:paraId="29F905C9" w14:textId="77777777" w:rsidR="00910312" w:rsidRPr="001643E7" w:rsidRDefault="00910312" w:rsidP="00910312">
            <w:pPr>
              <w:jc w:val="center"/>
              <w:rPr>
                <w:sz w:val="28"/>
                <w:szCs w:val="28"/>
              </w:rPr>
            </w:pPr>
            <w:r>
              <w:rPr>
                <w:sz w:val="28"/>
                <w:szCs w:val="28"/>
              </w:rPr>
              <w:t>0</w:t>
            </w:r>
          </w:p>
        </w:tc>
        <w:tc>
          <w:tcPr>
            <w:tcW w:w="393" w:type="dxa"/>
          </w:tcPr>
          <w:p w14:paraId="515FAB49" w14:textId="77777777" w:rsidR="00910312" w:rsidRPr="001643E7" w:rsidRDefault="00910312" w:rsidP="00910312">
            <w:pPr>
              <w:jc w:val="center"/>
              <w:rPr>
                <w:sz w:val="28"/>
                <w:szCs w:val="28"/>
              </w:rPr>
            </w:pPr>
            <w:r>
              <w:rPr>
                <w:sz w:val="28"/>
                <w:szCs w:val="28"/>
              </w:rPr>
              <w:t>0</w:t>
            </w:r>
          </w:p>
        </w:tc>
        <w:tc>
          <w:tcPr>
            <w:tcW w:w="393" w:type="dxa"/>
          </w:tcPr>
          <w:p w14:paraId="5E3B035B" w14:textId="77777777" w:rsidR="00910312" w:rsidRPr="001643E7" w:rsidRDefault="00910312" w:rsidP="00910312">
            <w:pPr>
              <w:jc w:val="center"/>
              <w:rPr>
                <w:sz w:val="28"/>
                <w:szCs w:val="28"/>
              </w:rPr>
            </w:pPr>
            <w:r>
              <w:rPr>
                <w:sz w:val="28"/>
                <w:szCs w:val="28"/>
              </w:rPr>
              <w:t>0</w:t>
            </w:r>
          </w:p>
        </w:tc>
        <w:tc>
          <w:tcPr>
            <w:tcW w:w="393" w:type="dxa"/>
          </w:tcPr>
          <w:p w14:paraId="18FCB338" w14:textId="77777777" w:rsidR="00910312" w:rsidRPr="001643E7" w:rsidRDefault="00910312" w:rsidP="00910312">
            <w:pPr>
              <w:jc w:val="center"/>
              <w:rPr>
                <w:sz w:val="28"/>
                <w:szCs w:val="28"/>
              </w:rPr>
            </w:pPr>
            <w:r>
              <w:rPr>
                <w:sz w:val="28"/>
                <w:szCs w:val="28"/>
              </w:rPr>
              <w:t>0</w:t>
            </w:r>
          </w:p>
        </w:tc>
        <w:tc>
          <w:tcPr>
            <w:tcW w:w="393" w:type="dxa"/>
          </w:tcPr>
          <w:p w14:paraId="31743A2B" w14:textId="77777777" w:rsidR="00910312" w:rsidRPr="001643E7" w:rsidRDefault="00910312" w:rsidP="00910312">
            <w:pPr>
              <w:jc w:val="center"/>
              <w:rPr>
                <w:sz w:val="28"/>
                <w:szCs w:val="28"/>
              </w:rPr>
            </w:pPr>
            <w:r w:rsidRPr="001643E7">
              <w:rPr>
                <w:sz w:val="28"/>
                <w:szCs w:val="28"/>
              </w:rPr>
              <w:t>0</w:t>
            </w:r>
          </w:p>
        </w:tc>
        <w:tc>
          <w:tcPr>
            <w:tcW w:w="393" w:type="dxa"/>
          </w:tcPr>
          <w:p w14:paraId="52E860C2" w14:textId="77777777" w:rsidR="00910312" w:rsidRPr="001643E7" w:rsidRDefault="00910312" w:rsidP="00910312">
            <w:pPr>
              <w:jc w:val="center"/>
              <w:rPr>
                <w:sz w:val="28"/>
                <w:szCs w:val="28"/>
              </w:rPr>
            </w:pPr>
            <w:r>
              <w:rPr>
                <w:sz w:val="28"/>
                <w:szCs w:val="28"/>
              </w:rPr>
              <w:t>0</w:t>
            </w:r>
          </w:p>
        </w:tc>
        <w:tc>
          <w:tcPr>
            <w:tcW w:w="393" w:type="dxa"/>
          </w:tcPr>
          <w:p w14:paraId="37D4C3D9" w14:textId="77777777" w:rsidR="00910312" w:rsidRPr="001643E7" w:rsidRDefault="00910312" w:rsidP="00910312">
            <w:pPr>
              <w:jc w:val="center"/>
              <w:rPr>
                <w:sz w:val="28"/>
                <w:szCs w:val="28"/>
              </w:rPr>
            </w:pPr>
            <w:r w:rsidRPr="001643E7">
              <w:rPr>
                <w:sz w:val="28"/>
                <w:szCs w:val="28"/>
              </w:rPr>
              <w:t>1</w:t>
            </w:r>
          </w:p>
        </w:tc>
        <w:tc>
          <w:tcPr>
            <w:tcW w:w="393" w:type="dxa"/>
          </w:tcPr>
          <w:p w14:paraId="786A3FB5" w14:textId="77777777" w:rsidR="00910312" w:rsidRPr="001643E7" w:rsidRDefault="00910312" w:rsidP="00910312">
            <w:pPr>
              <w:jc w:val="center"/>
              <w:rPr>
                <w:sz w:val="28"/>
                <w:szCs w:val="28"/>
              </w:rPr>
            </w:pPr>
            <w:r>
              <w:rPr>
                <w:sz w:val="28"/>
                <w:szCs w:val="28"/>
              </w:rPr>
              <w:t>1</w:t>
            </w:r>
          </w:p>
        </w:tc>
        <w:tc>
          <w:tcPr>
            <w:tcW w:w="393" w:type="dxa"/>
          </w:tcPr>
          <w:p w14:paraId="1F1B07D4" w14:textId="77777777" w:rsidR="00910312" w:rsidRPr="001643E7" w:rsidRDefault="00910312" w:rsidP="00910312">
            <w:pPr>
              <w:jc w:val="center"/>
              <w:rPr>
                <w:sz w:val="28"/>
                <w:szCs w:val="28"/>
              </w:rPr>
            </w:pPr>
            <w:r w:rsidRPr="001643E7">
              <w:rPr>
                <w:sz w:val="28"/>
                <w:szCs w:val="28"/>
              </w:rPr>
              <w:t>0</w:t>
            </w:r>
          </w:p>
        </w:tc>
        <w:tc>
          <w:tcPr>
            <w:tcW w:w="393" w:type="dxa"/>
          </w:tcPr>
          <w:p w14:paraId="6B081A44" w14:textId="77777777" w:rsidR="00910312" w:rsidRPr="001643E7" w:rsidRDefault="00910312" w:rsidP="00910312">
            <w:pPr>
              <w:jc w:val="center"/>
              <w:rPr>
                <w:sz w:val="28"/>
                <w:szCs w:val="28"/>
              </w:rPr>
            </w:pPr>
            <w:r>
              <w:rPr>
                <w:sz w:val="28"/>
                <w:szCs w:val="28"/>
              </w:rPr>
              <w:t>0</w:t>
            </w:r>
          </w:p>
        </w:tc>
      </w:tr>
    </w:tbl>
    <w:p w14:paraId="4E530FB7" w14:textId="77777777"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14:paraId="638EBA71" w14:textId="77777777"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75936E85" w14:textId="77777777"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3403CC9E" w14:textId="77777777"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14:paraId="10CD9D3F" w14:textId="77777777"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14:paraId="3B16372E" w14:textId="77777777" w:rsidR="00403CA4"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02D3CB50">
          <v:shape id="_x0000_i1098" type="#_x0000_t75" style="width:30.85pt;height:47.7pt" o:ole="">
            <v:imagedata r:id="rId399" o:title=""/>
          </v:shape>
          <o:OLEObject Type="Embed" ProgID="Equation.3" ShapeID="_x0000_i1098" DrawAspect="Content" ObjectID="_1795380201" r:id="rId40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1060" w:dyaOrig="720" w14:anchorId="122B6893">
          <v:shape id="_x0000_i1099" type="#_x0000_t75" style="width:65.45pt;height:43.95pt" o:ole="">
            <v:imagedata r:id="rId407" o:title=""/>
          </v:shape>
          <o:OLEObject Type="Embed" ProgID="Equation.3" ShapeID="_x0000_i1099" DrawAspect="Content" ObjectID="_1795380202" r:id="rId408"/>
        </w:object>
      </w:r>
      <w:r>
        <w:rPr>
          <w:rFonts w:ascii="Times New Roman" w:hAnsi="Times New Roman" w:cs="Times New Roman"/>
          <w:sz w:val="28"/>
          <w:szCs w:val="28"/>
        </w:rPr>
        <w:t>. 100% = 0,058%.</w:t>
      </w:r>
    </w:p>
    <w:p w14:paraId="5E4FA984" w14:textId="77777777"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31270392" w14:textId="77777777"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14:paraId="40C0D0FB" w14:textId="28C2D0B2" w:rsidR="00403CA4" w:rsidRPr="007F3E56" w:rsidRDefault="00A0500F" w:rsidP="00403CA4">
      <w:pPr>
        <w:spacing w:before="120"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4294967295" distB="4294967295" distL="114300" distR="114300" simplePos="0" relativeHeight="251665408" behindDoc="0" locked="0" layoutInCell="1" allowOverlap="1" wp14:anchorId="26577ED6" wp14:editId="191DD6B6">
                <wp:simplePos x="0" y="0"/>
                <wp:positionH relativeFrom="leftMargin">
                  <wp:posOffset>2099310</wp:posOffset>
                </wp:positionH>
                <wp:positionV relativeFrom="paragraph">
                  <wp:posOffset>57149</wp:posOffset>
                </wp:positionV>
                <wp:extent cx="123825" cy="0"/>
                <wp:effectExtent l="0" t="0" r="0" b="0"/>
                <wp:wrapNone/>
                <wp:docPr id="834" name="Прямая соединительная линия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382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55FBBA" id="Прямая соединительная линия 255" o:spid="_x0000_s1026" style="position:absolute;z-index:251665408;visibility:visible;mso-wrap-style:square;mso-width-percent:0;mso-height-percent:0;mso-wrap-distance-left:9pt;mso-wrap-distance-top:-3e-5mm;mso-wrap-distance-right:9pt;mso-wrap-distance-bottom:-3e-5mm;mso-position-horizontal:absolute;mso-position-horizontal-relative:left-margin-area;mso-position-vertical:absolute;mso-position-vertical-relative:text;mso-width-percent:0;mso-height-percent:0;mso-width-relative:margin;mso-height-relative:margin" from="165.3pt,4.5pt" to="175.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" strokecolor="black [3213]">
                <v:stroke joinstyle="miter"/>
                <o:lock v:ext="edit" shapetype="f"/>
                <w10:wrap anchorx="margin"/>
              </v:line>
            </w:pict>
          </mc:Fallback>
        </mc:AlternateConten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mc:AlternateContent>
          <mc:Choice Requires="wps">
            <w:drawing>
              <wp:anchor distT="0" distB="0" distL="114300" distR="114300" simplePos="0" relativeHeight="251664384" behindDoc="1" locked="1" layoutInCell="1" allowOverlap="1" wp14:anchorId="05A9A167" wp14:editId="7F9A7657">
                <wp:simplePos x="0" y="0"/>
                <wp:positionH relativeFrom="column">
                  <wp:posOffset>666750</wp:posOffset>
                </wp:positionH>
                <wp:positionV relativeFrom="paragraph">
                  <wp:posOffset>-75565</wp:posOffset>
                </wp:positionV>
                <wp:extent cx="114300" cy="228600"/>
                <wp:effectExtent l="0" t="0" r="0" b="0"/>
                <wp:wrapNone/>
                <wp:docPr id="835" name="Надпись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B70B57" w14:textId="77777777" w:rsidR="00B152BD" w:rsidRPr="002F2B66" w:rsidRDefault="00B152BD" w:rsidP="00403CA4">
                            <w:pPr>
                              <w:rPr>
                                <w:sz w:val="20"/>
                                <w:szCs w:val="20"/>
                              </w:rPr>
                            </w:pPr>
                            <w:r>
                              <w:rPr>
                                <w:sz w:val="20"/>
                                <w:szCs w:val="2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9A167" id="Надпись 253" o:spid="_x0000_s1781" type="#_x0000_t202" style="position:absolute;margin-left:52.5pt;margin-top:-5.95pt;width:9pt;height:1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" stroked="f">
                <v:textbox>
                  <w:txbxContent>
                    <w:p w14:paraId="38B70B57" w14:textId="77777777" w:rsidR="00B152BD" w:rsidRPr="002F2B66" w:rsidRDefault="00B152BD" w:rsidP="00403CA4">
                      <w:pPr>
                        <w:rPr>
                          <w:sz w:val="20"/>
                          <w:szCs w:val="20"/>
                        </w:rPr>
                      </w:pPr>
                      <w:r>
                        <w:rPr>
                          <w:sz w:val="20"/>
                          <w:szCs w:val="20"/>
                        </w:rPr>
                        <w:t>5</w:t>
                      </w:r>
                    </w:p>
                  </w:txbxContent>
                </v:textbox>
                <w10:anchorlock/>
              </v:shape>
            </w:pict>
          </mc:Fallback>
        </mc:AlternateConten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mc:AlternateContent>
          <mc:Choice Requires="wps">
            <w:drawing>
              <wp:anchor distT="4294967295" distB="4294967295" distL="114300" distR="114300" simplePos="0" relativeHeight="251663360" behindDoc="0" locked="1" layoutInCell="1" allowOverlap="1" wp14:anchorId="57A18EBC" wp14:editId="6AFB7BBA">
                <wp:simplePos x="0" y="0"/>
                <wp:positionH relativeFrom="column">
                  <wp:posOffset>695325</wp:posOffset>
                </wp:positionH>
                <wp:positionV relativeFrom="paragraph">
                  <wp:posOffset>105409</wp:posOffset>
                </wp:positionV>
                <wp:extent cx="227965" cy="0"/>
                <wp:effectExtent l="0" t="76200" r="635" b="76200"/>
                <wp:wrapNone/>
                <wp:docPr id="836" name="Прямая соединительная линия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9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3AA73" id="Прямая соединительная линия 25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4.75pt,8.3pt" to="72.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">
                <v:stroke endarrow="block"/>
                <w10:anchorlock/>
              </v:line>
            </w:pict>
          </mc:Fallback>
        </mc:AlternateConten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14:paraId="401DF7F6" w14:textId="77777777"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14:paraId="58BE7CD8" w14:textId="77777777"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6A12BF97" w14:textId="77777777" w:rsidTr="002A1385">
        <w:trPr>
          <w:trHeight w:val="337"/>
        </w:trPr>
        <w:tc>
          <w:tcPr>
            <w:tcW w:w="356" w:type="dxa"/>
            <w:tcBorders>
              <w:right w:val="single" w:sz="18" w:space="0" w:color="auto"/>
            </w:tcBorders>
          </w:tcPr>
          <w:p w14:paraId="1EC85A90"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074715F7" w14:textId="77777777" w:rsidR="00403CA4" w:rsidRPr="001643E7" w:rsidRDefault="00403CA4" w:rsidP="002A1385">
            <w:pPr>
              <w:jc w:val="center"/>
              <w:rPr>
                <w:sz w:val="28"/>
                <w:szCs w:val="28"/>
              </w:rPr>
            </w:pPr>
            <w:r>
              <w:rPr>
                <w:sz w:val="28"/>
                <w:szCs w:val="28"/>
              </w:rPr>
              <w:t>1</w:t>
            </w:r>
          </w:p>
        </w:tc>
        <w:tc>
          <w:tcPr>
            <w:tcW w:w="393" w:type="dxa"/>
          </w:tcPr>
          <w:p w14:paraId="4D225B6D" w14:textId="77777777" w:rsidR="00403CA4" w:rsidRPr="001643E7" w:rsidRDefault="00403CA4" w:rsidP="002A1385">
            <w:pPr>
              <w:jc w:val="center"/>
              <w:rPr>
                <w:sz w:val="28"/>
                <w:szCs w:val="28"/>
              </w:rPr>
            </w:pPr>
            <w:r>
              <w:rPr>
                <w:sz w:val="28"/>
                <w:szCs w:val="28"/>
              </w:rPr>
              <w:t>0</w:t>
            </w:r>
          </w:p>
        </w:tc>
        <w:tc>
          <w:tcPr>
            <w:tcW w:w="393" w:type="dxa"/>
          </w:tcPr>
          <w:p w14:paraId="3A1A555E" w14:textId="77777777" w:rsidR="00403CA4" w:rsidRPr="001643E7" w:rsidRDefault="00403CA4" w:rsidP="002A1385">
            <w:pPr>
              <w:jc w:val="center"/>
              <w:rPr>
                <w:sz w:val="28"/>
                <w:szCs w:val="28"/>
              </w:rPr>
            </w:pPr>
            <w:r>
              <w:rPr>
                <w:sz w:val="28"/>
                <w:szCs w:val="28"/>
              </w:rPr>
              <w:t>0</w:t>
            </w:r>
          </w:p>
        </w:tc>
        <w:tc>
          <w:tcPr>
            <w:tcW w:w="393" w:type="dxa"/>
          </w:tcPr>
          <w:p w14:paraId="1F49B8CA" w14:textId="77777777" w:rsidR="00403CA4" w:rsidRPr="001643E7" w:rsidRDefault="00403CA4" w:rsidP="002A1385">
            <w:pPr>
              <w:jc w:val="center"/>
              <w:rPr>
                <w:sz w:val="28"/>
                <w:szCs w:val="28"/>
              </w:rPr>
            </w:pPr>
            <w:r>
              <w:rPr>
                <w:sz w:val="28"/>
                <w:szCs w:val="28"/>
              </w:rPr>
              <w:t>0</w:t>
            </w:r>
          </w:p>
        </w:tc>
        <w:tc>
          <w:tcPr>
            <w:tcW w:w="393" w:type="dxa"/>
          </w:tcPr>
          <w:p w14:paraId="6A42D55A" w14:textId="77777777" w:rsidR="00403CA4" w:rsidRPr="001643E7" w:rsidRDefault="00403CA4" w:rsidP="002A1385">
            <w:pPr>
              <w:jc w:val="center"/>
              <w:rPr>
                <w:sz w:val="28"/>
                <w:szCs w:val="28"/>
              </w:rPr>
            </w:pPr>
            <w:r>
              <w:rPr>
                <w:sz w:val="28"/>
                <w:szCs w:val="28"/>
              </w:rPr>
              <w:t>0</w:t>
            </w:r>
          </w:p>
        </w:tc>
        <w:tc>
          <w:tcPr>
            <w:tcW w:w="393" w:type="dxa"/>
          </w:tcPr>
          <w:p w14:paraId="20FFD1D6"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1121C70D"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57DDFC10"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7A1BD072" w14:textId="77777777" w:rsidR="00403CA4" w:rsidRPr="001643E7" w:rsidRDefault="00403CA4" w:rsidP="002A1385">
            <w:pPr>
              <w:jc w:val="center"/>
              <w:rPr>
                <w:sz w:val="28"/>
                <w:szCs w:val="28"/>
              </w:rPr>
            </w:pPr>
            <w:r>
              <w:rPr>
                <w:sz w:val="28"/>
                <w:szCs w:val="28"/>
              </w:rPr>
              <w:t>1</w:t>
            </w:r>
          </w:p>
        </w:tc>
        <w:tc>
          <w:tcPr>
            <w:tcW w:w="393" w:type="dxa"/>
          </w:tcPr>
          <w:p w14:paraId="18188F11" w14:textId="77777777" w:rsidR="00403CA4" w:rsidRPr="001643E7" w:rsidRDefault="00403CA4" w:rsidP="002A1385">
            <w:pPr>
              <w:jc w:val="center"/>
              <w:rPr>
                <w:sz w:val="28"/>
                <w:szCs w:val="28"/>
              </w:rPr>
            </w:pPr>
            <w:r>
              <w:rPr>
                <w:sz w:val="28"/>
                <w:szCs w:val="28"/>
              </w:rPr>
              <w:t>1</w:t>
            </w:r>
          </w:p>
        </w:tc>
        <w:tc>
          <w:tcPr>
            <w:tcW w:w="393" w:type="dxa"/>
          </w:tcPr>
          <w:p w14:paraId="01353727" w14:textId="77777777" w:rsidR="00403CA4" w:rsidRPr="001643E7" w:rsidRDefault="00403CA4" w:rsidP="002A1385">
            <w:pPr>
              <w:jc w:val="center"/>
              <w:rPr>
                <w:sz w:val="28"/>
                <w:szCs w:val="28"/>
              </w:rPr>
            </w:pPr>
            <w:r>
              <w:rPr>
                <w:sz w:val="28"/>
                <w:szCs w:val="28"/>
              </w:rPr>
              <w:t>1</w:t>
            </w:r>
          </w:p>
        </w:tc>
        <w:tc>
          <w:tcPr>
            <w:tcW w:w="393" w:type="dxa"/>
          </w:tcPr>
          <w:p w14:paraId="71917A94" w14:textId="77777777" w:rsidR="00403CA4" w:rsidRPr="001643E7" w:rsidRDefault="00403CA4" w:rsidP="002A1385">
            <w:pPr>
              <w:jc w:val="center"/>
              <w:rPr>
                <w:sz w:val="28"/>
                <w:szCs w:val="28"/>
              </w:rPr>
            </w:pPr>
            <w:r>
              <w:rPr>
                <w:sz w:val="28"/>
                <w:szCs w:val="28"/>
              </w:rPr>
              <w:t>1</w:t>
            </w:r>
          </w:p>
        </w:tc>
        <w:tc>
          <w:tcPr>
            <w:tcW w:w="393" w:type="dxa"/>
          </w:tcPr>
          <w:p w14:paraId="75186E6F" w14:textId="77777777" w:rsidR="00403CA4" w:rsidRPr="001643E7" w:rsidRDefault="00403CA4" w:rsidP="002A1385">
            <w:pPr>
              <w:jc w:val="center"/>
              <w:rPr>
                <w:sz w:val="28"/>
                <w:szCs w:val="28"/>
              </w:rPr>
            </w:pPr>
            <w:r>
              <w:rPr>
                <w:sz w:val="28"/>
                <w:szCs w:val="28"/>
              </w:rPr>
              <w:t>0</w:t>
            </w:r>
          </w:p>
        </w:tc>
        <w:tc>
          <w:tcPr>
            <w:tcW w:w="393" w:type="dxa"/>
          </w:tcPr>
          <w:p w14:paraId="455188A4" w14:textId="77777777" w:rsidR="00403CA4" w:rsidRPr="001643E7" w:rsidRDefault="00403CA4" w:rsidP="002A1385">
            <w:pPr>
              <w:jc w:val="center"/>
              <w:rPr>
                <w:sz w:val="28"/>
                <w:szCs w:val="28"/>
              </w:rPr>
            </w:pPr>
            <w:r w:rsidRPr="001643E7">
              <w:rPr>
                <w:sz w:val="28"/>
                <w:szCs w:val="28"/>
              </w:rPr>
              <w:t>0</w:t>
            </w:r>
          </w:p>
        </w:tc>
        <w:tc>
          <w:tcPr>
            <w:tcW w:w="393" w:type="dxa"/>
          </w:tcPr>
          <w:p w14:paraId="63F3E034" w14:textId="77777777" w:rsidR="00403CA4" w:rsidRPr="001643E7" w:rsidRDefault="00403CA4" w:rsidP="002A1385">
            <w:pPr>
              <w:jc w:val="center"/>
              <w:rPr>
                <w:sz w:val="28"/>
                <w:szCs w:val="28"/>
              </w:rPr>
            </w:pPr>
            <w:r>
              <w:rPr>
                <w:sz w:val="28"/>
                <w:szCs w:val="28"/>
              </w:rPr>
              <w:t>0</w:t>
            </w:r>
          </w:p>
        </w:tc>
        <w:tc>
          <w:tcPr>
            <w:tcW w:w="393" w:type="dxa"/>
          </w:tcPr>
          <w:p w14:paraId="1DED28EC" w14:textId="77777777" w:rsidR="00403CA4" w:rsidRPr="001643E7" w:rsidRDefault="00403CA4" w:rsidP="002A1385">
            <w:pPr>
              <w:jc w:val="center"/>
              <w:rPr>
                <w:sz w:val="28"/>
                <w:szCs w:val="28"/>
              </w:rPr>
            </w:pPr>
            <w:r>
              <w:rPr>
                <w:sz w:val="28"/>
                <w:szCs w:val="28"/>
              </w:rPr>
              <w:t>0</w:t>
            </w:r>
          </w:p>
        </w:tc>
        <w:tc>
          <w:tcPr>
            <w:tcW w:w="393" w:type="dxa"/>
          </w:tcPr>
          <w:p w14:paraId="2E47AD24" w14:textId="77777777" w:rsidR="00403CA4" w:rsidRPr="001643E7" w:rsidRDefault="00403CA4" w:rsidP="002A1385">
            <w:pPr>
              <w:jc w:val="center"/>
              <w:rPr>
                <w:sz w:val="28"/>
                <w:szCs w:val="28"/>
              </w:rPr>
            </w:pPr>
            <w:r>
              <w:rPr>
                <w:sz w:val="28"/>
                <w:szCs w:val="28"/>
              </w:rPr>
              <w:t>0</w:t>
            </w:r>
          </w:p>
        </w:tc>
        <w:tc>
          <w:tcPr>
            <w:tcW w:w="393" w:type="dxa"/>
          </w:tcPr>
          <w:p w14:paraId="0ECA1BE4" w14:textId="77777777" w:rsidR="00403CA4" w:rsidRPr="001643E7" w:rsidRDefault="00403CA4" w:rsidP="002A1385">
            <w:pPr>
              <w:jc w:val="center"/>
              <w:rPr>
                <w:sz w:val="28"/>
                <w:szCs w:val="28"/>
              </w:rPr>
            </w:pPr>
            <w:r w:rsidRPr="001643E7">
              <w:rPr>
                <w:sz w:val="28"/>
                <w:szCs w:val="28"/>
              </w:rPr>
              <w:t>0</w:t>
            </w:r>
          </w:p>
        </w:tc>
        <w:tc>
          <w:tcPr>
            <w:tcW w:w="393" w:type="dxa"/>
          </w:tcPr>
          <w:p w14:paraId="7A9CBD2F" w14:textId="77777777" w:rsidR="00403CA4" w:rsidRPr="001643E7" w:rsidRDefault="00403CA4" w:rsidP="002A1385">
            <w:pPr>
              <w:jc w:val="center"/>
              <w:rPr>
                <w:sz w:val="28"/>
                <w:szCs w:val="28"/>
              </w:rPr>
            </w:pPr>
            <w:r>
              <w:rPr>
                <w:sz w:val="28"/>
                <w:szCs w:val="28"/>
              </w:rPr>
              <w:t>0</w:t>
            </w:r>
          </w:p>
        </w:tc>
      </w:tr>
    </w:tbl>
    <w:p w14:paraId="6C4CE616" w14:textId="77777777"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14:paraId="5D23B8DA" w14:textId="77777777"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14:paraId="3E775B89" w14:textId="77777777"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14:paraId="03FF7688" w14:textId="77777777"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14:paraId="7A72F820"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27A5D0B9" w14:textId="77777777"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14:paraId="1F450EAB" w14:textId="77777777"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37507835" w14:textId="77777777"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14:paraId="25206B0A" w14:textId="77777777"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14:paraId="67B713AE" w14:textId="4F792B50" w:rsidR="002A1385" w:rsidRPr="00D9045B" w:rsidRDefault="00A0500F" w:rsidP="002A1385">
      <w:pPr>
        <w:spacing w:after="0"/>
        <w:ind w:firstLine="1560"/>
        <w:rPr>
          <w:rFonts w:ascii="Times New Roman" w:hAnsi="Times New Roman" w:cs="Times New Roman"/>
          <w:sz w:val="28"/>
          <w:szCs w:val="28"/>
          <w:lang w:val="en-US"/>
        </w:rPr>
      </w:pPr>
      <w:r>
        <w:rPr>
          <w:rFonts w:ascii="Times New Roman" w:hAnsi="Times New Roman" w:cs="Times New Roman"/>
          <w:i/>
          <w:noProof/>
          <w:sz w:val="28"/>
          <w:szCs w:val="28"/>
          <w:u w:val="single"/>
          <w:lang w:eastAsia="ru-RU"/>
        </w:rPr>
        <mc:AlternateContent>
          <mc:Choice Requires="wps">
            <w:drawing>
              <wp:anchor distT="0" distB="0" distL="114300" distR="114300" simplePos="0" relativeHeight="251667456" behindDoc="0" locked="0" layoutInCell="1" allowOverlap="1" wp14:anchorId="6BEDA37A" wp14:editId="44E2E508">
                <wp:simplePos x="0" y="0"/>
                <wp:positionH relativeFrom="column">
                  <wp:posOffset>739140</wp:posOffset>
                </wp:positionH>
                <wp:positionV relativeFrom="paragraph">
                  <wp:posOffset>81280</wp:posOffset>
                </wp:positionV>
                <wp:extent cx="257175" cy="295275"/>
                <wp:effectExtent l="0" t="0" r="0" b="0"/>
                <wp:wrapNone/>
                <wp:docPr id="838" name="Надпись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3F0A66" w14:textId="77777777" w:rsidR="00B152BD" w:rsidRPr="00D9045B" w:rsidRDefault="00B152BD" w:rsidP="002A1385">
                            <w:pPr>
                              <w:rPr>
                                <w:sz w:val="28"/>
                                <w:szCs w:val="28"/>
                              </w:rPr>
                            </w:pPr>
                            <w:r w:rsidRPr="00D9045B">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DA37A" id="Надпись 249" o:spid="_x0000_s1782" type="#_x0000_t202" style="position:absolute;left:0;text-align:left;margin-left:58.2pt;margin-top:6.4pt;width:20.2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" fillcolor="white [3201]" stroked="f" strokeweight=".5pt">
                <v:textbox>
                  <w:txbxContent>
                    <w:p w14:paraId="2A3F0A66" w14:textId="77777777" w:rsidR="00B152BD" w:rsidRPr="00D9045B" w:rsidRDefault="00B152BD" w:rsidP="002A1385">
                      <w:pPr>
                        <w:rPr>
                          <w:sz w:val="28"/>
                          <w:szCs w:val="28"/>
                        </w:rPr>
                      </w:pPr>
                      <w:r w:rsidRPr="00D9045B">
                        <w:rPr>
                          <w:sz w:val="28"/>
                          <w:szCs w:val="28"/>
                        </w:rPr>
                        <w:t>+</w:t>
                      </w:r>
                    </w:p>
                  </w:txbxContent>
                </v:textbox>
              </v:shape>
            </w:pict>
          </mc:Fallback>
        </mc:AlternateContent>
      </w:r>
      <w:r w:rsidR="002A1385" w:rsidRPr="00B152BD">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14:paraId="757AEB20" w14:textId="77777777"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14:paraId="079B2091" w14:textId="77777777"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14:paraId="653D0A8E" w14:textId="77777777"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71CAC60B" w14:textId="77777777"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0B1C99BF" w14:textId="77777777"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14:paraId="6342F0B4"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14:paraId="1A190BB3"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14:paraId="4DE2917E"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14:paraId="07F462D9"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14:paraId="4580CAAA" w14:textId="77777777"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14:paraId="78EBBF8F"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денормализованным вправо, но максимум – на одну цифру. </w:t>
      </w:r>
    </w:p>
    <w:p w14:paraId="0720CF0F"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14:paraId="10B41A8A"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686ADA6D"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664A6D93" w14:textId="77777777"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14:paraId="505A8268" w14:textId="77777777"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14:paraId="3B49C019"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14:paraId="175B63A3"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14:paraId="280A34EA"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14:paraId="2A9CC08A"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14:paraId="5A932534"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14:paraId="5A072923" w14:textId="77777777"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14:paraId="5FC1F71C" w14:textId="77777777"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14:paraId="2F31CD62"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14:paraId="24A0E4C5"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14:paraId="4B752DEF"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14:paraId="697017E4"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14:paraId="0C517F84" w14:textId="77777777"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14:paraId="2D959DD5" w14:textId="77777777"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14:paraId="5FD4B4AA" w14:textId="77777777"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14:paraId="7E23D81D" w14:textId="77777777" w:rsidR="002A1385" w:rsidRDefault="002A1385" w:rsidP="002A1385">
      <w:pPr>
        <w:spacing w:after="0"/>
        <w:ind w:firstLine="567"/>
        <w:jc w:val="both"/>
        <w:rPr>
          <w:sz w:val="28"/>
          <w:szCs w:val="28"/>
        </w:rPr>
      </w:pPr>
      <w:r w:rsidRPr="00864C66">
        <w:rPr>
          <w:rFonts w:ascii="Times New Roman" w:hAnsi="Times New Roman" w:cs="Times New Roman"/>
          <w:sz w:val="28"/>
          <w:szCs w:val="28"/>
        </w:rPr>
        <w:t xml:space="preserve">Идея метода состоит в анализе пары младших разрядов множителя на каждом шаге умножения. После выполнения действий над СЧП, </w:t>
      </w:r>
      <w:r w:rsidRPr="00864C66">
        <w:rPr>
          <w:rFonts w:ascii="Times New Roman" w:hAnsi="Times New Roman" w:cs="Times New Roman"/>
          <w:sz w:val="28"/>
          <w:szCs w:val="28"/>
        </w:rPr>
        <w:lastRenderedPageBreak/>
        <w:t>соответствующих анализируемой паре, производится сдвиг СЧП и множителя на 2 разряда вправо</w:t>
      </w:r>
      <w:r>
        <w:rPr>
          <w:sz w:val="28"/>
          <w:szCs w:val="28"/>
        </w:rPr>
        <w:t xml:space="preserve">. </w:t>
      </w:r>
    </w:p>
    <w:p w14:paraId="4026C220" w14:textId="77777777"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14:paraId="29F22D8D"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14:paraId="4ACA5197"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14:paraId="4EA8DFC0"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14:paraId="3F9CB70B"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14:paraId="7A270938"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14:paraId="46999C95"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14:paraId="0E18E80F" w14:textId="77777777"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firstRow="1" w:lastRow="1" w:firstColumn="1" w:lastColumn="1" w:noHBand="0" w:noVBand="0"/>
      </w:tblPr>
      <w:tblGrid>
        <w:gridCol w:w="2263"/>
        <w:gridCol w:w="2268"/>
        <w:gridCol w:w="2127"/>
        <w:gridCol w:w="2409"/>
      </w:tblGrid>
      <w:tr w:rsidR="002A1385" w:rsidRPr="000E741F" w14:paraId="625F6BE6" w14:textId="77777777" w:rsidTr="007B31D8">
        <w:tc>
          <w:tcPr>
            <w:tcW w:w="2263" w:type="dxa"/>
            <w:shd w:val="clear" w:color="auto" w:fill="FFFFFF" w:themeFill="background1"/>
          </w:tcPr>
          <w:p w14:paraId="6C8B3873" w14:textId="77777777"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14:paraId="34018C0A" w14:textId="77777777"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14:paraId="3A6623A4" w14:textId="77777777"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14:paraId="7B721368" w14:textId="77777777"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14:paraId="0CB890DC" w14:textId="77777777" w:rsidTr="002A1385">
        <w:tc>
          <w:tcPr>
            <w:tcW w:w="2263" w:type="dxa"/>
          </w:tcPr>
          <w:p w14:paraId="01BB3EC9" w14:textId="77777777" w:rsidR="002A1385" w:rsidRPr="004737D7" w:rsidRDefault="002A1385" w:rsidP="002A1385">
            <w:pPr>
              <w:jc w:val="center"/>
              <w:rPr>
                <w:b/>
                <w:bCs/>
                <w:sz w:val="28"/>
                <w:szCs w:val="28"/>
              </w:rPr>
            </w:pPr>
            <w:r w:rsidRPr="004737D7">
              <w:rPr>
                <w:b/>
                <w:bCs/>
                <w:sz w:val="28"/>
                <w:szCs w:val="28"/>
              </w:rPr>
              <w:t>00</w:t>
            </w:r>
          </w:p>
          <w:p w14:paraId="07644B89" w14:textId="77777777" w:rsidR="002A1385" w:rsidRPr="004737D7" w:rsidRDefault="002A1385" w:rsidP="002A1385">
            <w:pPr>
              <w:jc w:val="center"/>
              <w:rPr>
                <w:b/>
                <w:bCs/>
                <w:sz w:val="28"/>
                <w:szCs w:val="28"/>
              </w:rPr>
            </w:pPr>
            <w:r w:rsidRPr="004737D7">
              <w:rPr>
                <w:b/>
                <w:bCs/>
                <w:sz w:val="28"/>
                <w:szCs w:val="28"/>
              </w:rPr>
              <w:t>01</w:t>
            </w:r>
          </w:p>
          <w:p w14:paraId="2DB28830" w14:textId="77777777" w:rsidR="002A1385" w:rsidRPr="004737D7" w:rsidRDefault="002A1385" w:rsidP="002A1385">
            <w:pPr>
              <w:jc w:val="center"/>
              <w:rPr>
                <w:b/>
                <w:bCs/>
                <w:sz w:val="28"/>
                <w:szCs w:val="28"/>
              </w:rPr>
            </w:pPr>
            <w:r w:rsidRPr="004737D7">
              <w:rPr>
                <w:b/>
                <w:bCs/>
                <w:sz w:val="28"/>
                <w:szCs w:val="28"/>
              </w:rPr>
              <w:t>10</w:t>
            </w:r>
          </w:p>
          <w:p w14:paraId="351F5380"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0DD31754" w14:textId="77777777" w:rsidR="002A1385" w:rsidRDefault="002A1385" w:rsidP="002A1385">
            <w:pPr>
              <w:jc w:val="center"/>
              <w:rPr>
                <w:sz w:val="28"/>
                <w:szCs w:val="28"/>
              </w:rPr>
            </w:pPr>
            <w:r>
              <w:rPr>
                <w:sz w:val="28"/>
                <w:szCs w:val="28"/>
              </w:rPr>
              <w:t>0</w:t>
            </w:r>
          </w:p>
          <w:p w14:paraId="7632A7B9" w14:textId="77777777" w:rsidR="002A1385" w:rsidRDefault="002A1385" w:rsidP="002A1385">
            <w:pPr>
              <w:jc w:val="center"/>
              <w:rPr>
                <w:sz w:val="28"/>
                <w:szCs w:val="28"/>
              </w:rPr>
            </w:pPr>
            <w:r>
              <w:rPr>
                <w:sz w:val="28"/>
                <w:szCs w:val="28"/>
              </w:rPr>
              <w:t>0</w:t>
            </w:r>
          </w:p>
          <w:p w14:paraId="1059613A" w14:textId="77777777" w:rsidR="002A1385" w:rsidRDefault="002A1385" w:rsidP="002A1385">
            <w:pPr>
              <w:jc w:val="center"/>
              <w:rPr>
                <w:sz w:val="28"/>
                <w:szCs w:val="28"/>
              </w:rPr>
            </w:pPr>
            <w:r>
              <w:rPr>
                <w:sz w:val="28"/>
                <w:szCs w:val="28"/>
              </w:rPr>
              <w:t>0</w:t>
            </w:r>
          </w:p>
          <w:p w14:paraId="4FF3B76D" w14:textId="77777777" w:rsidR="002A1385" w:rsidRDefault="002A1385" w:rsidP="002A1385">
            <w:pPr>
              <w:jc w:val="center"/>
              <w:rPr>
                <w:sz w:val="28"/>
                <w:szCs w:val="28"/>
              </w:rPr>
            </w:pPr>
            <w:r>
              <w:rPr>
                <w:sz w:val="28"/>
                <w:szCs w:val="28"/>
              </w:rPr>
              <w:t>0</w:t>
            </w:r>
          </w:p>
        </w:tc>
        <w:tc>
          <w:tcPr>
            <w:tcW w:w="2127" w:type="dxa"/>
          </w:tcPr>
          <w:p w14:paraId="53D0A3C4" w14:textId="77777777" w:rsidR="002A1385" w:rsidRDefault="002A1385" w:rsidP="002A1385">
            <w:pPr>
              <w:jc w:val="center"/>
              <w:rPr>
                <w:sz w:val="28"/>
                <w:szCs w:val="28"/>
              </w:rPr>
            </w:pPr>
            <w:r>
              <w:rPr>
                <w:sz w:val="28"/>
                <w:szCs w:val="28"/>
              </w:rPr>
              <w:t>-</w:t>
            </w:r>
          </w:p>
          <w:p w14:paraId="062787E0" w14:textId="77777777" w:rsidR="002A1385" w:rsidRDefault="002A1385" w:rsidP="002A1385">
            <w:pPr>
              <w:jc w:val="center"/>
              <w:rPr>
                <w:sz w:val="28"/>
                <w:szCs w:val="28"/>
              </w:rPr>
            </w:pPr>
            <w:r>
              <w:rPr>
                <w:sz w:val="28"/>
                <w:szCs w:val="28"/>
              </w:rPr>
              <w:t>+</w:t>
            </w:r>
            <w:r w:rsidRPr="000E741F">
              <w:rPr>
                <w:i/>
                <w:sz w:val="28"/>
                <w:szCs w:val="28"/>
              </w:rPr>
              <w:t>А</w:t>
            </w:r>
          </w:p>
          <w:p w14:paraId="35943E8B" w14:textId="77777777" w:rsidR="002A1385" w:rsidRDefault="002A1385" w:rsidP="002A1385">
            <w:pPr>
              <w:jc w:val="center"/>
              <w:rPr>
                <w:sz w:val="28"/>
                <w:szCs w:val="28"/>
              </w:rPr>
            </w:pPr>
            <w:r>
              <w:rPr>
                <w:sz w:val="28"/>
                <w:szCs w:val="28"/>
              </w:rPr>
              <w:t>+2</w:t>
            </w:r>
            <w:r w:rsidRPr="000E741F">
              <w:rPr>
                <w:i/>
                <w:sz w:val="28"/>
                <w:szCs w:val="28"/>
              </w:rPr>
              <w:t>А</w:t>
            </w:r>
          </w:p>
          <w:p w14:paraId="13302DBF" w14:textId="77777777" w:rsidR="002A1385" w:rsidRDefault="002A1385" w:rsidP="002A1385">
            <w:pPr>
              <w:jc w:val="center"/>
              <w:rPr>
                <w:sz w:val="28"/>
                <w:szCs w:val="28"/>
              </w:rPr>
            </w:pPr>
            <w:r>
              <w:rPr>
                <w:sz w:val="28"/>
                <w:szCs w:val="28"/>
              </w:rPr>
              <w:t>-</w:t>
            </w:r>
            <w:r w:rsidRPr="000E741F">
              <w:rPr>
                <w:i/>
                <w:sz w:val="28"/>
                <w:szCs w:val="28"/>
              </w:rPr>
              <w:t>А</w:t>
            </w:r>
          </w:p>
        </w:tc>
        <w:tc>
          <w:tcPr>
            <w:tcW w:w="2409" w:type="dxa"/>
          </w:tcPr>
          <w:p w14:paraId="3A57A44C" w14:textId="77777777" w:rsidR="002A1385" w:rsidRDefault="002A1385" w:rsidP="002A1385">
            <w:pPr>
              <w:jc w:val="center"/>
              <w:rPr>
                <w:sz w:val="28"/>
                <w:szCs w:val="28"/>
              </w:rPr>
            </w:pPr>
            <w:r>
              <w:rPr>
                <w:sz w:val="28"/>
                <w:szCs w:val="28"/>
              </w:rPr>
              <w:t>0</w:t>
            </w:r>
          </w:p>
          <w:p w14:paraId="4F46BC05" w14:textId="77777777" w:rsidR="002A1385" w:rsidRDefault="002A1385" w:rsidP="002A1385">
            <w:pPr>
              <w:jc w:val="center"/>
              <w:rPr>
                <w:sz w:val="28"/>
                <w:szCs w:val="28"/>
              </w:rPr>
            </w:pPr>
            <w:r>
              <w:rPr>
                <w:sz w:val="28"/>
                <w:szCs w:val="28"/>
              </w:rPr>
              <w:t>0</w:t>
            </w:r>
          </w:p>
          <w:p w14:paraId="67A7DF6F" w14:textId="77777777" w:rsidR="002A1385" w:rsidRDefault="002A1385" w:rsidP="002A1385">
            <w:pPr>
              <w:jc w:val="center"/>
              <w:rPr>
                <w:sz w:val="28"/>
                <w:szCs w:val="28"/>
              </w:rPr>
            </w:pPr>
            <w:r>
              <w:rPr>
                <w:sz w:val="28"/>
                <w:szCs w:val="28"/>
              </w:rPr>
              <w:t>0</w:t>
            </w:r>
          </w:p>
          <w:p w14:paraId="2E339A70" w14:textId="77777777" w:rsidR="002A1385" w:rsidRDefault="002A1385" w:rsidP="002A1385">
            <w:pPr>
              <w:jc w:val="center"/>
              <w:rPr>
                <w:sz w:val="28"/>
                <w:szCs w:val="28"/>
              </w:rPr>
            </w:pPr>
            <w:r>
              <w:rPr>
                <w:sz w:val="28"/>
                <w:szCs w:val="28"/>
              </w:rPr>
              <w:t>1</w:t>
            </w:r>
          </w:p>
        </w:tc>
      </w:tr>
      <w:tr w:rsidR="002A1385" w14:paraId="26123362" w14:textId="77777777" w:rsidTr="002A1385">
        <w:tc>
          <w:tcPr>
            <w:tcW w:w="2263" w:type="dxa"/>
          </w:tcPr>
          <w:p w14:paraId="1F99F70E" w14:textId="77777777" w:rsidR="002A1385" w:rsidRPr="004737D7" w:rsidRDefault="002A1385" w:rsidP="002A1385">
            <w:pPr>
              <w:jc w:val="center"/>
              <w:rPr>
                <w:b/>
                <w:bCs/>
                <w:sz w:val="28"/>
                <w:szCs w:val="28"/>
              </w:rPr>
            </w:pPr>
            <w:r w:rsidRPr="004737D7">
              <w:rPr>
                <w:b/>
                <w:bCs/>
                <w:sz w:val="28"/>
                <w:szCs w:val="28"/>
              </w:rPr>
              <w:t>00</w:t>
            </w:r>
          </w:p>
          <w:p w14:paraId="70A7913A" w14:textId="77777777" w:rsidR="002A1385" w:rsidRPr="004737D7" w:rsidRDefault="002A1385" w:rsidP="002A1385">
            <w:pPr>
              <w:jc w:val="center"/>
              <w:rPr>
                <w:b/>
                <w:bCs/>
                <w:sz w:val="28"/>
                <w:szCs w:val="28"/>
              </w:rPr>
            </w:pPr>
            <w:r w:rsidRPr="004737D7">
              <w:rPr>
                <w:b/>
                <w:bCs/>
                <w:sz w:val="28"/>
                <w:szCs w:val="28"/>
              </w:rPr>
              <w:t>01</w:t>
            </w:r>
          </w:p>
          <w:p w14:paraId="677B404D" w14:textId="77777777" w:rsidR="002A1385" w:rsidRPr="004737D7" w:rsidRDefault="002A1385" w:rsidP="002A1385">
            <w:pPr>
              <w:jc w:val="center"/>
              <w:rPr>
                <w:b/>
                <w:bCs/>
                <w:sz w:val="28"/>
                <w:szCs w:val="28"/>
              </w:rPr>
            </w:pPr>
            <w:r w:rsidRPr="004737D7">
              <w:rPr>
                <w:b/>
                <w:bCs/>
                <w:sz w:val="28"/>
                <w:szCs w:val="28"/>
              </w:rPr>
              <w:t>10</w:t>
            </w:r>
          </w:p>
          <w:p w14:paraId="7E5EA8E7"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1082AB72" w14:textId="77777777" w:rsidR="002A1385" w:rsidRDefault="002A1385" w:rsidP="002A1385">
            <w:pPr>
              <w:jc w:val="center"/>
              <w:rPr>
                <w:sz w:val="28"/>
                <w:szCs w:val="28"/>
              </w:rPr>
            </w:pPr>
            <w:r>
              <w:rPr>
                <w:sz w:val="28"/>
                <w:szCs w:val="28"/>
              </w:rPr>
              <w:t>1</w:t>
            </w:r>
          </w:p>
          <w:p w14:paraId="7FF7DBE6" w14:textId="77777777" w:rsidR="002A1385" w:rsidRDefault="002A1385" w:rsidP="002A1385">
            <w:pPr>
              <w:jc w:val="center"/>
              <w:rPr>
                <w:sz w:val="28"/>
                <w:szCs w:val="28"/>
              </w:rPr>
            </w:pPr>
            <w:r>
              <w:rPr>
                <w:sz w:val="28"/>
                <w:szCs w:val="28"/>
              </w:rPr>
              <w:t>1</w:t>
            </w:r>
          </w:p>
          <w:p w14:paraId="62BBFC31" w14:textId="77777777" w:rsidR="002A1385" w:rsidRDefault="002A1385" w:rsidP="002A1385">
            <w:pPr>
              <w:jc w:val="center"/>
              <w:rPr>
                <w:sz w:val="28"/>
                <w:szCs w:val="28"/>
              </w:rPr>
            </w:pPr>
            <w:r>
              <w:rPr>
                <w:sz w:val="28"/>
                <w:szCs w:val="28"/>
              </w:rPr>
              <w:t>1</w:t>
            </w:r>
          </w:p>
          <w:p w14:paraId="60C6C488" w14:textId="77777777" w:rsidR="002A1385" w:rsidRDefault="002A1385" w:rsidP="002A1385">
            <w:pPr>
              <w:jc w:val="center"/>
              <w:rPr>
                <w:sz w:val="28"/>
                <w:szCs w:val="28"/>
              </w:rPr>
            </w:pPr>
            <w:r>
              <w:rPr>
                <w:sz w:val="28"/>
                <w:szCs w:val="28"/>
              </w:rPr>
              <w:t>1</w:t>
            </w:r>
          </w:p>
        </w:tc>
        <w:tc>
          <w:tcPr>
            <w:tcW w:w="2127" w:type="dxa"/>
          </w:tcPr>
          <w:p w14:paraId="446E825A" w14:textId="77777777" w:rsidR="002A1385" w:rsidRDefault="002A1385" w:rsidP="002A1385">
            <w:pPr>
              <w:jc w:val="center"/>
              <w:rPr>
                <w:sz w:val="28"/>
                <w:szCs w:val="28"/>
              </w:rPr>
            </w:pPr>
            <w:r>
              <w:rPr>
                <w:sz w:val="28"/>
                <w:szCs w:val="28"/>
              </w:rPr>
              <w:t>+</w:t>
            </w:r>
            <w:r w:rsidRPr="000E741F">
              <w:rPr>
                <w:i/>
                <w:sz w:val="28"/>
                <w:szCs w:val="28"/>
              </w:rPr>
              <w:t>А</w:t>
            </w:r>
          </w:p>
          <w:p w14:paraId="5E8B9494" w14:textId="77777777" w:rsidR="002A1385" w:rsidRDefault="002A1385" w:rsidP="002A1385">
            <w:pPr>
              <w:jc w:val="center"/>
              <w:rPr>
                <w:sz w:val="28"/>
                <w:szCs w:val="28"/>
              </w:rPr>
            </w:pPr>
            <w:r>
              <w:rPr>
                <w:sz w:val="28"/>
                <w:szCs w:val="28"/>
              </w:rPr>
              <w:t>+2</w:t>
            </w:r>
            <w:r w:rsidRPr="000E741F">
              <w:rPr>
                <w:i/>
                <w:sz w:val="28"/>
                <w:szCs w:val="28"/>
              </w:rPr>
              <w:t>А</w:t>
            </w:r>
          </w:p>
          <w:p w14:paraId="2BCFE276" w14:textId="77777777" w:rsidR="002A1385" w:rsidRDefault="002A1385" w:rsidP="002A1385">
            <w:pPr>
              <w:jc w:val="center"/>
              <w:rPr>
                <w:sz w:val="28"/>
                <w:szCs w:val="28"/>
              </w:rPr>
            </w:pPr>
            <w:r>
              <w:rPr>
                <w:sz w:val="28"/>
                <w:szCs w:val="28"/>
              </w:rPr>
              <w:t>-</w:t>
            </w:r>
            <w:r w:rsidRPr="000E741F">
              <w:rPr>
                <w:i/>
                <w:sz w:val="28"/>
                <w:szCs w:val="28"/>
              </w:rPr>
              <w:t>А</w:t>
            </w:r>
          </w:p>
          <w:p w14:paraId="612F8389" w14:textId="77777777" w:rsidR="002A1385" w:rsidRDefault="002A1385" w:rsidP="002A1385">
            <w:pPr>
              <w:jc w:val="center"/>
              <w:rPr>
                <w:sz w:val="28"/>
                <w:szCs w:val="28"/>
              </w:rPr>
            </w:pPr>
            <w:r>
              <w:rPr>
                <w:sz w:val="28"/>
                <w:szCs w:val="28"/>
              </w:rPr>
              <w:t>-</w:t>
            </w:r>
          </w:p>
        </w:tc>
        <w:tc>
          <w:tcPr>
            <w:tcW w:w="2409" w:type="dxa"/>
          </w:tcPr>
          <w:p w14:paraId="76D60139" w14:textId="77777777" w:rsidR="002A1385" w:rsidRDefault="002A1385" w:rsidP="002A1385">
            <w:pPr>
              <w:jc w:val="center"/>
              <w:rPr>
                <w:sz w:val="28"/>
                <w:szCs w:val="28"/>
              </w:rPr>
            </w:pPr>
            <w:r>
              <w:rPr>
                <w:sz w:val="28"/>
                <w:szCs w:val="28"/>
              </w:rPr>
              <w:t>0</w:t>
            </w:r>
          </w:p>
          <w:p w14:paraId="0AF9DB7A" w14:textId="77777777" w:rsidR="002A1385" w:rsidRDefault="002A1385" w:rsidP="002A1385">
            <w:pPr>
              <w:jc w:val="center"/>
              <w:rPr>
                <w:sz w:val="28"/>
                <w:szCs w:val="28"/>
              </w:rPr>
            </w:pPr>
            <w:r>
              <w:rPr>
                <w:sz w:val="28"/>
                <w:szCs w:val="28"/>
              </w:rPr>
              <w:t>0</w:t>
            </w:r>
          </w:p>
          <w:p w14:paraId="2E657CDC" w14:textId="77777777" w:rsidR="002A1385" w:rsidRDefault="002A1385" w:rsidP="002A1385">
            <w:pPr>
              <w:jc w:val="center"/>
              <w:rPr>
                <w:sz w:val="28"/>
                <w:szCs w:val="28"/>
              </w:rPr>
            </w:pPr>
            <w:r>
              <w:rPr>
                <w:sz w:val="28"/>
                <w:szCs w:val="28"/>
              </w:rPr>
              <w:t>1</w:t>
            </w:r>
          </w:p>
          <w:p w14:paraId="0673DDD7" w14:textId="77777777" w:rsidR="002A1385" w:rsidRDefault="002A1385" w:rsidP="002A1385">
            <w:pPr>
              <w:jc w:val="center"/>
              <w:rPr>
                <w:sz w:val="28"/>
                <w:szCs w:val="28"/>
              </w:rPr>
            </w:pPr>
            <w:r>
              <w:rPr>
                <w:sz w:val="28"/>
                <w:szCs w:val="28"/>
              </w:rPr>
              <w:t>1</w:t>
            </w:r>
          </w:p>
        </w:tc>
      </w:tr>
    </w:tbl>
    <w:p w14:paraId="234A0BDF" w14:textId="77777777"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6AB6389C" w14:textId="77777777"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14:paraId="6BA6A744"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w:t>
      </w:r>
      <w:r w:rsidRPr="000E741F">
        <w:rPr>
          <w:rFonts w:ascii="Times New Roman" w:hAnsi="Times New Roman" w:cs="Times New Roman"/>
          <w:sz w:val="28"/>
          <w:szCs w:val="28"/>
        </w:rPr>
        <w:lastRenderedPageBreak/>
        <w:t xml:space="preserve">(для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14:paraId="736BB970"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14:paraId="06B5E086"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14:paraId="0A731846"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14:paraId="7C76F39E" w14:textId="77777777"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14:paraId="7A6CEB75" w14:textId="77777777"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139FD16C" w14:textId="77777777" w:rsidTr="002A1385">
        <w:trPr>
          <w:trHeight w:val="337"/>
        </w:trPr>
        <w:tc>
          <w:tcPr>
            <w:tcW w:w="356" w:type="dxa"/>
            <w:tcBorders>
              <w:right w:val="single" w:sz="18" w:space="0" w:color="auto"/>
            </w:tcBorders>
          </w:tcPr>
          <w:p w14:paraId="3F91D978"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5950B512" w14:textId="77777777" w:rsidR="002A1385" w:rsidRPr="001643E7" w:rsidRDefault="002A1385" w:rsidP="002A1385">
            <w:pPr>
              <w:jc w:val="center"/>
              <w:rPr>
                <w:sz w:val="28"/>
                <w:szCs w:val="28"/>
              </w:rPr>
            </w:pPr>
            <w:r>
              <w:rPr>
                <w:sz w:val="28"/>
                <w:szCs w:val="28"/>
              </w:rPr>
              <w:t>1</w:t>
            </w:r>
          </w:p>
        </w:tc>
        <w:tc>
          <w:tcPr>
            <w:tcW w:w="393" w:type="dxa"/>
          </w:tcPr>
          <w:p w14:paraId="083F63A3" w14:textId="77777777" w:rsidR="002A1385" w:rsidRPr="001643E7" w:rsidRDefault="002A1385" w:rsidP="002A1385">
            <w:pPr>
              <w:jc w:val="center"/>
              <w:rPr>
                <w:sz w:val="28"/>
                <w:szCs w:val="28"/>
              </w:rPr>
            </w:pPr>
            <w:r>
              <w:rPr>
                <w:sz w:val="28"/>
                <w:szCs w:val="28"/>
              </w:rPr>
              <w:t>0</w:t>
            </w:r>
          </w:p>
        </w:tc>
        <w:tc>
          <w:tcPr>
            <w:tcW w:w="393" w:type="dxa"/>
          </w:tcPr>
          <w:p w14:paraId="02DE0D81" w14:textId="77777777" w:rsidR="002A1385" w:rsidRPr="001643E7" w:rsidRDefault="002A1385" w:rsidP="002A1385">
            <w:pPr>
              <w:jc w:val="center"/>
              <w:rPr>
                <w:sz w:val="28"/>
                <w:szCs w:val="28"/>
              </w:rPr>
            </w:pPr>
            <w:r>
              <w:rPr>
                <w:sz w:val="28"/>
                <w:szCs w:val="28"/>
              </w:rPr>
              <w:t>0</w:t>
            </w:r>
          </w:p>
        </w:tc>
        <w:tc>
          <w:tcPr>
            <w:tcW w:w="393" w:type="dxa"/>
          </w:tcPr>
          <w:p w14:paraId="1BB8C490" w14:textId="77777777" w:rsidR="002A1385" w:rsidRPr="001643E7" w:rsidRDefault="002A1385" w:rsidP="002A1385">
            <w:pPr>
              <w:jc w:val="center"/>
              <w:rPr>
                <w:sz w:val="28"/>
                <w:szCs w:val="28"/>
              </w:rPr>
            </w:pPr>
            <w:r>
              <w:rPr>
                <w:sz w:val="28"/>
                <w:szCs w:val="28"/>
              </w:rPr>
              <w:t>0</w:t>
            </w:r>
          </w:p>
        </w:tc>
        <w:tc>
          <w:tcPr>
            <w:tcW w:w="393" w:type="dxa"/>
          </w:tcPr>
          <w:p w14:paraId="1A5992B9" w14:textId="77777777" w:rsidR="002A1385" w:rsidRPr="001643E7" w:rsidRDefault="002A1385" w:rsidP="002A1385">
            <w:pPr>
              <w:jc w:val="center"/>
              <w:rPr>
                <w:sz w:val="28"/>
                <w:szCs w:val="28"/>
              </w:rPr>
            </w:pPr>
            <w:r>
              <w:rPr>
                <w:sz w:val="28"/>
                <w:szCs w:val="28"/>
              </w:rPr>
              <w:t>0</w:t>
            </w:r>
          </w:p>
        </w:tc>
        <w:tc>
          <w:tcPr>
            <w:tcW w:w="393" w:type="dxa"/>
          </w:tcPr>
          <w:p w14:paraId="795E757B"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37CDEB51"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71C9512C" w14:textId="77777777"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14:paraId="533C0184" w14:textId="77777777" w:rsidR="002A1385" w:rsidRPr="001643E7" w:rsidRDefault="002A1385" w:rsidP="002A1385">
            <w:pPr>
              <w:jc w:val="center"/>
              <w:rPr>
                <w:sz w:val="28"/>
                <w:szCs w:val="28"/>
              </w:rPr>
            </w:pPr>
            <w:r>
              <w:rPr>
                <w:sz w:val="28"/>
                <w:szCs w:val="28"/>
              </w:rPr>
              <w:t>0</w:t>
            </w:r>
          </w:p>
        </w:tc>
        <w:tc>
          <w:tcPr>
            <w:tcW w:w="393" w:type="dxa"/>
          </w:tcPr>
          <w:p w14:paraId="4012FA99" w14:textId="77777777" w:rsidR="002A1385" w:rsidRPr="001643E7" w:rsidRDefault="002A1385" w:rsidP="002A1385">
            <w:pPr>
              <w:jc w:val="center"/>
              <w:rPr>
                <w:sz w:val="28"/>
                <w:szCs w:val="28"/>
              </w:rPr>
            </w:pPr>
            <w:r>
              <w:rPr>
                <w:sz w:val="28"/>
                <w:szCs w:val="28"/>
              </w:rPr>
              <w:t>1</w:t>
            </w:r>
          </w:p>
        </w:tc>
        <w:tc>
          <w:tcPr>
            <w:tcW w:w="393" w:type="dxa"/>
          </w:tcPr>
          <w:p w14:paraId="33248AA9" w14:textId="77777777" w:rsidR="002A1385" w:rsidRPr="001643E7" w:rsidRDefault="002A1385" w:rsidP="002A1385">
            <w:pPr>
              <w:jc w:val="center"/>
              <w:rPr>
                <w:sz w:val="28"/>
                <w:szCs w:val="28"/>
              </w:rPr>
            </w:pPr>
            <w:r>
              <w:rPr>
                <w:sz w:val="28"/>
                <w:szCs w:val="28"/>
              </w:rPr>
              <w:t>0</w:t>
            </w:r>
          </w:p>
        </w:tc>
        <w:tc>
          <w:tcPr>
            <w:tcW w:w="393" w:type="dxa"/>
          </w:tcPr>
          <w:p w14:paraId="1BE84F63" w14:textId="77777777" w:rsidR="002A1385" w:rsidRPr="001643E7" w:rsidRDefault="002A1385" w:rsidP="002A1385">
            <w:pPr>
              <w:jc w:val="center"/>
              <w:rPr>
                <w:sz w:val="28"/>
                <w:szCs w:val="28"/>
              </w:rPr>
            </w:pPr>
            <w:r>
              <w:rPr>
                <w:sz w:val="28"/>
                <w:szCs w:val="28"/>
              </w:rPr>
              <w:t>1</w:t>
            </w:r>
          </w:p>
        </w:tc>
        <w:tc>
          <w:tcPr>
            <w:tcW w:w="393" w:type="dxa"/>
          </w:tcPr>
          <w:p w14:paraId="3A3A4236" w14:textId="77777777" w:rsidR="002A1385" w:rsidRPr="001643E7" w:rsidRDefault="002A1385" w:rsidP="002A1385">
            <w:pPr>
              <w:jc w:val="center"/>
              <w:rPr>
                <w:sz w:val="28"/>
                <w:szCs w:val="28"/>
              </w:rPr>
            </w:pPr>
            <w:r>
              <w:rPr>
                <w:sz w:val="28"/>
                <w:szCs w:val="28"/>
              </w:rPr>
              <w:t>0</w:t>
            </w:r>
          </w:p>
        </w:tc>
        <w:tc>
          <w:tcPr>
            <w:tcW w:w="393" w:type="dxa"/>
          </w:tcPr>
          <w:p w14:paraId="680AE2C3" w14:textId="77777777" w:rsidR="002A1385" w:rsidRPr="001643E7" w:rsidRDefault="002A1385" w:rsidP="002A1385">
            <w:pPr>
              <w:jc w:val="center"/>
              <w:rPr>
                <w:sz w:val="28"/>
                <w:szCs w:val="28"/>
              </w:rPr>
            </w:pPr>
            <w:r w:rsidRPr="001643E7">
              <w:rPr>
                <w:sz w:val="28"/>
                <w:szCs w:val="28"/>
              </w:rPr>
              <w:t>0</w:t>
            </w:r>
          </w:p>
        </w:tc>
        <w:tc>
          <w:tcPr>
            <w:tcW w:w="393" w:type="dxa"/>
          </w:tcPr>
          <w:p w14:paraId="04AA482E" w14:textId="77777777" w:rsidR="002A1385" w:rsidRPr="001643E7" w:rsidRDefault="002A1385" w:rsidP="002A1385">
            <w:pPr>
              <w:jc w:val="center"/>
              <w:rPr>
                <w:sz w:val="28"/>
                <w:szCs w:val="28"/>
              </w:rPr>
            </w:pPr>
            <w:r>
              <w:rPr>
                <w:sz w:val="28"/>
                <w:szCs w:val="28"/>
              </w:rPr>
              <w:t>1</w:t>
            </w:r>
          </w:p>
        </w:tc>
      </w:tr>
    </w:tbl>
    <w:p w14:paraId="7531E55D" w14:textId="77777777" w:rsidR="002A1385" w:rsidRDefault="002A1385" w:rsidP="002A1385">
      <w:pPr>
        <w:spacing w:after="0" w:line="240" w:lineRule="auto"/>
        <w:rPr>
          <w:rFonts w:ascii="Times New Roman" w:hAnsi="Times New Roman" w:cs="Times New Roman"/>
          <w:sz w:val="28"/>
          <w:szCs w:val="28"/>
          <w:vertAlign w:val="superscript"/>
        </w:rPr>
      </w:pPr>
    </w:p>
    <w:p w14:paraId="1639056B" w14:textId="77777777"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14:paraId="24918B40" w14:textId="77777777"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7C20BD5D" w14:textId="77777777" w:rsidTr="002A1385">
        <w:trPr>
          <w:trHeight w:val="337"/>
        </w:trPr>
        <w:tc>
          <w:tcPr>
            <w:tcW w:w="356" w:type="dxa"/>
            <w:tcBorders>
              <w:right w:val="single" w:sz="18" w:space="0" w:color="auto"/>
            </w:tcBorders>
          </w:tcPr>
          <w:p w14:paraId="7E97E49F"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242AA7D1" w14:textId="77777777" w:rsidR="002A1385" w:rsidRPr="001643E7" w:rsidRDefault="002A1385" w:rsidP="002A1385">
            <w:pPr>
              <w:jc w:val="center"/>
              <w:rPr>
                <w:sz w:val="28"/>
                <w:szCs w:val="28"/>
              </w:rPr>
            </w:pPr>
            <w:r>
              <w:rPr>
                <w:sz w:val="28"/>
                <w:szCs w:val="28"/>
              </w:rPr>
              <w:t>1</w:t>
            </w:r>
          </w:p>
        </w:tc>
        <w:tc>
          <w:tcPr>
            <w:tcW w:w="393" w:type="dxa"/>
          </w:tcPr>
          <w:p w14:paraId="1374C0BD" w14:textId="77777777" w:rsidR="002A1385" w:rsidRPr="001643E7" w:rsidRDefault="002A1385" w:rsidP="002A1385">
            <w:pPr>
              <w:jc w:val="center"/>
              <w:rPr>
                <w:sz w:val="28"/>
                <w:szCs w:val="28"/>
              </w:rPr>
            </w:pPr>
            <w:r>
              <w:rPr>
                <w:sz w:val="28"/>
                <w:szCs w:val="28"/>
              </w:rPr>
              <w:t>0</w:t>
            </w:r>
          </w:p>
        </w:tc>
        <w:tc>
          <w:tcPr>
            <w:tcW w:w="393" w:type="dxa"/>
          </w:tcPr>
          <w:p w14:paraId="0112D4E7" w14:textId="77777777" w:rsidR="002A1385" w:rsidRPr="001643E7" w:rsidRDefault="002A1385" w:rsidP="002A1385">
            <w:pPr>
              <w:jc w:val="center"/>
              <w:rPr>
                <w:sz w:val="28"/>
                <w:szCs w:val="28"/>
              </w:rPr>
            </w:pPr>
            <w:r>
              <w:rPr>
                <w:sz w:val="28"/>
                <w:szCs w:val="28"/>
              </w:rPr>
              <w:t>0</w:t>
            </w:r>
          </w:p>
        </w:tc>
        <w:tc>
          <w:tcPr>
            <w:tcW w:w="393" w:type="dxa"/>
          </w:tcPr>
          <w:p w14:paraId="4A7E44E9" w14:textId="77777777" w:rsidR="002A1385" w:rsidRPr="001643E7" w:rsidRDefault="002A1385" w:rsidP="002A1385">
            <w:pPr>
              <w:jc w:val="center"/>
              <w:rPr>
                <w:sz w:val="28"/>
                <w:szCs w:val="28"/>
              </w:rPr>
            </w:pPr>
            <w:r>
              <w:rPr>
                <w:sz w:val="28"/>
                <w:szCs w:val="28"/>
              </w:rPr>
              <w:t>0</w:t>
            </w:r>
          </w:p>
        </w:tc>
        <w:tc>
          <w:tcPr>
            <w:tcW w:w="393" w:type="dxa"/>
          </w:tcPr>
          <w:p w14:paraId="692671D0" w14:textId="77777777" w:rsidR="002A1385" w:rsidRPr="001643E7" w:rsidRDefault="002A1385" w:rsidP="002A1385">
            <w:pPr>
              <w:jc w:val="center"/>
              <w:rPr>
                <w:sz w:val="28"/>
                <w:szCs w:val="28"/>
              </w:rPr>
            </w:pPr>
            <w:r>
              <w:rPr>
                <w:sz w:val="28"/>
                <w:szCs w:val="28"/>
              </w:rPr>
              <w:t>0</w:t>
            </w:r>
          </w:p>
        </w:tc>
        <w:tc>
          <w:tcPr>
            <w:tcW w:w="393" w:type="dxa"/>
          </w:tcPr>
          <w:p w14:paraId="02E935B2"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47BDAE2D"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52CFDD40"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0B67B61F" w14:textId="77777777" w:rsidR="002A1385" w:rsidRPr="001643E7" w:rsidRDefault="002A1385" w:rsidP="002A1385">
            <w:pPr>
              <w:jc w:val="center"/>
              <w:rPr>
                <w:sz w:val="28"/>
                <w:szCs w:val="28"/>
              </w:rPr>
            </w:pPr>
            <w:r>
              <w:rPr>
                <w:sz w:val="28"/>
                <w:szCs w:val="28"/>
              </w:rPr>
              <w:t>0</w:t>
            </w:r>
          </w:p>
        </w:tc>
        <w:tc>
          <w:tcPr>
            <w:tcW w:w="393" w:type="dxa"/>
          </w:tcPr>
          <w:p w14:paraId="24C27CE2" w14:textId="77777777" w:rsidR="002A1385" w:rsidRPr="001643E7" w:rsidRDefault="002A1385" w:rsidP="002A1385">
            <w:pPr>
              <w:jc w:val="center"/>
              <w:rPr>
                <w:sz w:val="28"/>
                <w:szCs w:val="28"/>
              </w:rPr>
            </w:pPr>
            <w:r>
              <w:rPr>
                <w:sz w:val="28"/>
                <w:szCs w:val="28"/>
              </w:rPr>
              <w:t>1</w:t>
            </w:r>
          </w:p>
        </w:tc>
        <w:tc>
          <w:tcPr>
            <w:tcW w:w="393" w:type="dxa"/>
          </w:tcPr>
          <w:p w14:paraId="543DB7BA" w14:textId="77777777" w:rsidR="002A1385" w:rsidRPr="001643E7" w:rsidRDefault="002A1385" w:rsidP="002A1385">
            <w:pPr>
              <w:jc w:val="center"/>
              <w:rPr>
                <w:sz w:val="28"/>
                <w:szCs w:val="28"/>
              </w:rPr>
            </w:pPr>
            <w:r>
              <w:rPr>
                <w:sz w:val="28"/>
                <w:szCs w:val="28"/>
              </w:rPr>
              <w:t>1</w:t>
            </w:r>
          </w:p>
        </w:tc>
        <w:tc>
          <w:tcPr>
            <w:tcW w:w="393" w:type="dxa"/>
          </w:tcPr>
          <w:p w14:paraId="5EBE3B4D" w14:textId="77777777" w:rsidR="002A1385" w:rsidRPr="001643E7" w:rsidRDefault="002A1385" w:rsidP="002A1385">
            <w:pPr>
              <w:jc w:val="center"/>
              <w:rPr>
                <w:sz w:val="28"/>
                <w:szCs w:val="28"/>
              </w:rPr>
            </w:pPr>
            <w:r>
              <w:rPr>
                <w:sz w:val="28"/>
                <w:szCs w:val="28"/>
              </w:rPr>
              <w:t>0</w:t>
            </w:r>
          </w:p>
        </w:tc>
        <w:tc>
          <w:tcPr>
            <w:tcW w:w="393" w:type="dxa"/>
          </w:tcPr>
          <w:p w14:paraId="42F5E5EB" w14:textId="77777777" w:rsidR="002A1385" w:rsidRPr="001643E7" w:rsidRDefault="002A1385" w:rsidP="002A1385">
            <w:pPr>
              <w:jc w:val="center"/>
              <w:rPr>
                <w:sz w:val="28"/>
                <w:szCs w:val="28"/>
              </w:rPr>
            </w:pPr>
            <w:r>
              <w:rPr>
                <w:sz w:val="28"/>
                <w:szCs w:val="28"/>
              </w:rPr>
              <w:t>1</w:t>
            </w:r>
          </w:p>
        </w:tc>
        <w:tc>
          <w:tcPr>
            <w:tcW w:w="393" w:type="dxa"/>
          </w:tcPr>
          <w:p w14:paraId="6E824641" w14:textId="77777777" w:rsidR="002A1385" w:rsidRPr="001643E7" w:rsidRDefault="002A1385" w:rsidP="002A1385">
            <w:pPr>
              <w:jc w:val="center"/>
              <w:rPr>
                <w:sz w:val="28"/>
                <w:szCs w:val="28"/>
              </w:rPr>
            </w:pPr>
            <w:r>
              <w:rPr>
                <w:sz w:val="28"/>
                <w:szCs w:val="28"/>
              </w:rPr>
              <w:t>1</w:t>
            </w:r>
          </w:p>
        </w:tc>
        <w:tc>
          <w:tcPr>
            <w:tcW w:w="393" w:type="dxa"/>
          </w:tcPr>
          <w:p w14:paraId="16CE1C4F" w14:textId="77777777" w:rsidR="002A1385" w:rsidRPr="001643E7" w:rsidRDefault="002A1385" w:rsidP="002A1385">
            <w:pPr>
              <w:jc w:val="center"/>
              <w:rPr>
                <w:sz w:val="28"/>
                <w:szCs w:val="28"/>
              </w:rPr>
            </w:pPr>
            <w:r>
              <w:rPr>
                <w:sz w:val="28"/>
                <w:szCs w:val="28"/>
              </w:rPr>
              <w:t>1</w:t>
            </w:r>
          </w:p>
        </w:tc>
      </w:tr>
    </w:tbl>
    <w:p w14:paraId="0F0DA19C" w14:textId="77777777" w:rsidR="002A1385" w:rsidRPr="008E3127" w:rsidRDefault="002A1385" w:rsidP="002A1385">
      <w:pPr>
        <w:spacing w:after="0" w:line="240" w:lineRule="auto"/>
        <w:rPr>
          <w:rFonts w:ascii="Times New Roman" w:hAnsi="Times New Roman" w:cs="Times New Roman"/>
          <w:sz w:val="28"/>
          <w:szCs w:val="28"/>
        </w:rPr>
      </w:pPr>
    </w:p>
    <w:p w14:paraId="18FD84DD" w14:textId="77777777" w:rsidR="002A1385" w:rsidRPr="004D3A00" w:rsidRDefault="002A1385" w:rsidP="002A1385">
      <w:pPr>
        <w:spacing w:after="0"/>
        <w:ind w:firstLine="567"/>
        <w:jc w:val="both"/>
        <w:rPr>
          <w:rFonts w:ascii="Times New Roman" w:hAnsi="Times New Roman" w:cs="Times New Roman"/>
          <w:sz w:val="16"/>
          <w:szCs w:val="16"/>
          <w:vertAlign w:val="superscript"/>
        </w:rPr>
      </w:pPr>
    </w:p>
    <w:p w14:paraId="50DEC5AF" w14:textId="77777777"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14:paraId="0D52BBA5" w14:textId="77777777"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Pr="000E741F">
        <w:rPr>
          <w:position w:val="-6"/>
          <w:sz w:val="28"/>
          <w:szCs w:val="28"/>
          <w:lang w:val="en-US"/>
        </w:rPr>
        <w:object w:dxaOrig="260" w:dyaOrig="279" w14:anchorId="16A56FB7">
          <v:shape id="_x0000_i1100" type="#_x0000_t75" style="width:16.85pt;height:20.55pt" o:ole="">
            <v:imagedata r:id="rId409" o:title=""/>
          </v:shape>
          <o:OLEObject Type="Embed" ProgID="Equation.3" ShapeID="_x0000_i1100" DrawAspect="Content" ObjectID="_1795380203" r:id="rId410"/>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14:paraId="39F56017"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14:paraId="15742035"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14:paraId="23046088"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14:paraId="79F7FB9F" w14:textId="77777777"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14:paraId="397D0823" w14:textId="2974AB2C" w:rsidR="002A1385" w:rsidRPr="002A00DC" w:rsidRDefault="00A0500F" w:rsidP="002A1385">
      <w:pPr>
        <w:spacing w:after="0"/>
        <w:ind w:firstLine="1134"/>
        <w:rPr>
          <w:rFonts w:ascii="Times New Roman" w:hAnsi="Times New Roman" w:cs="Times New Roman"/>
          <w:b/>
          <w:bCs/>
          <w:sz w:val="28"/>
          <w:szCs w:val="28"/>
          <w:lang w:val="fr-FR"/>
        </w:rPr>
      </w:pPr>
      <w:r>
        <w:rPr>
          <w:rFonts w:ascii="Times New Roman" w:hAnsi="Times New Roman" w:cs="Times New Roman"/>
          <w:noProof/>
          <w:sz w:val="28"/>
          <w:szCs w:val="28"/>
          <w:lang w:eastAsia="ru-RU"/>
        </w:rPr>
        <mc:AlternateContent>
          <mc:Choice Requires="wps">
            <w:drawing>
              <wp:anchor distT="0" distB="0" distL="114300" distR="114300" simplePos="0" relativeHeight="251668480" behindDoc="1" locked="0" layoutInCell="1" allowOverlap="1" wp14:anchorId="63BB84A3" wp14:editId="46AB01E6">
                <wp:simplePos x="0" y="0"/>
                <wp:positionH relativeFrom="column">
                  <wp:posOffset>901065</wp:posOffset>
                </wp:positionH>
                <wp:positionV relativeFrom="paragraph">
                  <wp:posOffset>52705</wp:posOffset>
                </wp:positionV>
                <wp:extent cx="342900" cy="266700"/>
                <wp:effectExtent l="0" t="0" r="0" b="0"/>
                <wp:wrapNone/>
                <wp:docPr id="839" name="Надпись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BC293A" w14:textId="77777777" w:rsidR="00B152BD" w:rsidRPr="00843DA6" w:rsidRDefault="00B152BD" w:rsidP="002A1385">
                            <w:pPr>
                              <w:rPr>
                                <w:rFonts w:ascii="Times New Roman" w:hAnsi="Times New Roman" w:cs="Times New Roman"/>
                                <w:sz w:val="32"/>
                                <w:szCs w:val="32"/>
                              </w:rPr>
                            </w:pPr>
                            <w:r>
                              <w:rPr>
                                <w:rFonts w:ascii="Times New Roman" w:hAnsi="Times New Roman" w:cs="Times New Roman"/>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B84A3" id="Надпись 247" o:spid="_x0000_s1783" type="#_x0000_t202" style="position:absolute;left:0;text-align:left;margin-left:70.95pt;margin-top:4.15pt;width:27pt;height:2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" fillcolor="white [3201]" stroked="f" strokeweight=".5pt">
                <v:textbox>
                  <w:txbxContent>
                    <w:p w14:paraId="4BBC293A" w14:textId="77777777" w:rsidR="00B152BD" w:rsidRPr="00843DA6" w:rsidRDefault="00B152BD"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mc:Fallback>
        </mc:AlternateContent>
      </w:r>
      <w:r>
        <w:rPr>
          <w:noProof/>
          <w:sz w:val="24"/>
          <w:szCs w:val="24"/>
          <w:lang w:eastAsia="ru-RU"/>
        </w:rPr>
        <mc:AlternateContent>
          <mc:Choice Requires="wpg">
            <w:drawing>
              <wp:anchor distT="0" distB="0" distL="114300" distR="114300" simplePos="0" relativeHeight="251669504" behindDoc="0" locked="1" layoutInCell="1" allowOverlap="1" wp14:anchorId="2BDC5428" wp14:editId="3DCECA1C">
                <wp:simplePos x="0" y="0"/>
                <wp:positionH relativeFrom="column">
                  <wp:posOffset>1015365</wp:posOffset>
                </wp:positionH>
                <wp:positionV relativeFrom="paragraph">
                  <wp:posOffset>-128270</wp:posOffset>
                </wp:positionV>
                <wp:extent cx="1247775" cy="104775"/>
                <wp:effectExtent l="0" t="0" r="9525" b="9525"/>
                <wp:wrapNone/>
                <wp:docPr id="840" name="Группа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7775" cy="104775"/>
                          <a:chOff x="4941" y="10674"/>
                          <a:chExt cx="2520" cy="180"/>
                        </a:xfrm>
                      </wpg:grpSpPr>
                      <wps:wsp>
                        <wps:cNvPr id="841" name="Freeform 39"/>
                        <wps:cNvSpPr>
                          <a:spLocks/>
                        </wps:cNvSpPr>
                        <wps:spPr bwMode="auto">
                          <a:xfrm>
                            <a:off x="7101" y="1067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Freeform 40"/>
                        <wps:cNvSpPr>
                          <a:spLocks/>
                        </wps:cNvSpPr>
                        <wps:spPr bwMode="auto">
                          <a:xfrm>
                            <a:off x="6741" y="1067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Freeform 41"/>
                        <wps:cNvSpPr>
                          <a:spLocks/>
                        </wps:cNvSpPr>
                        <wps:spPr bwMode="auto">
                          <a:xfrm>
                            <a:off x="4941" y="10674"/>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CFDBE" id="Группа 245" o:spid="_x0000_s1026" style="position:absolute;margin-left:79.95pt;margin-top:-10.1pt;width:98.25pt;height:8.25pt;z-index:251669504" coordorigin="4941,1067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">
                <v:shape id="Freeform 39" o:spid="_x0000_s1027" style="position:absolute;left:7101;top:1067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1028" style="position:absolute;left:6741;top:1067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1029" style="position:absolute;left:4941;top:10674;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mc:Fallback>
        </mc:AlternateConten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14:paraId="0CADE67B" w14:textId="74796F10" w:rsidR="002A1385" w:rsidRPr="002A00DC" w:rsidRDefault="00A0500F" w:rsidP="002A1385">
      <w:pPr>
        <w:spacing w:after="0"/>
        <w:ind w:firstLine="1134"/>
        <w:rPr>
          <w:rFonts w:ascii="Times New Roman" w:hAnsi="Times New Roman" w:cs="Times New Roman"/>
          <w:sz w:val="28"/>
          <w:szCs w:val="28"/>
          <w:u w:val="single"/>
          <w:lang w:val="fr-FR"/>
        </w:rPr>
      </w:pPr>
      <w:r>
        <w:rPr>
          <w:rFonts w:ascii="Times New Roman" w:hAnsi="Times New Roman" w:cs="Times New Roman"/>
          <w:noProof/>
          <w:sz w:val="28"/>
          <w:szCs w:val="28"/>
          <w:lang w:eastAsia="ru-RU"/>
        </w:rPr>
        <mc:AlternateContent>
          <mc:Choice Requires="wps">
            <w:drawing>
              <wp:anchor distT="0" distB="0" distL="114300" distR="114300" simplePos="0" relativeHeight="251672576" behindDoc="0" locked="0" layoutInCell="1" allowOverlap="1" wp14:anchorId="3E954E6F" wp14:editId="01354A8B">
                <wp:simplePos x="0" y="0"/>
                <wp:positionH relativeFrom="column">
                  <wp:posOffset>1100455</wp:posOffset>
                </wp:positionH>
                <wp:positionV relativeFrom="paragraph">
                  <wp:posOffset>213360</wp:posOffset>
                </wp:positionV>
                <wp:extent cx="180975" cy="95250"/>
                <wp:effectExtent l="0" t="0" r="9525" b="0"/>
                <wp:wrapNone/>
                <wp:docPr id="844"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80975" cy="9525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E9744E" id="Freeform 19" o:spid="_x0000_s1026" style="position:absolute;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mc:Fallback>
        </mc:AlternateConten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14:paraId="066FC644" w14:textId="27E0D150" w:rsidR="002A1385" w:rsidRPr="00843DA6" w:rsidRDefault="00A0500F" w:rsidP="002A1385">
      <w:pPr>
        <w:spacing w:before="120" w:after="120"/>
        <w:rPr>
          <w:rFonts w:ascii="Times New Roman" w:hAnsi="Times New Roman" w:cs="Times New Roman"/>
          <w:sz w:val="28"/>
          <w:szCs w:val="28"/>
          <w:lang w:val="fr-FR"/>
        </w:rPr>
      </w:pPr>
      <w:r>
        <w:rPr>
          <w:rFonts w:ascii="Times New Roman" w:hAnsi="Times New Roman" w:cs="Times New Roman"/>
          <w:noProof/>
          <w:sz w:val="28"/>
          <w:szCs w:val="28"/>
          <w:lang w:eastAsia="ru-RU"/>
        </w:rPr>
        <mc:AlternateContent>
          <mc:Choice Requires="wps">
            <w:drawing>
              <wp:anchor distT="0" distB="0" distL="114300" distR="114300" simplePos="0" relativeHeight="251673600" behindDoc="1" locked="0" layoutInCell="1" allowOverlap="1" wp14:anchorId="00EED23E" wp14:editId="2FF0119F">
                <wp:simplePos x="0" y="0"/>
                <wp:positionH relativeFrom="column">
                  <wp:posOffset>882015</wp:posOffset>
                </wp:positionH>
                <wp:positionV relativeFrom="paragraph">
                  <wp:posOffset>55880</wp:posOffset>
                </wp:positionV>
                <wp:extent cx="342900" cy="266700"/>
                <wp:effectExtent l="0" t="0" r="0" b="0"/>
                <wp:wrapNone/>
                <wp:docPr id="845" name="Надпись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47F48" w14:textId="77777777" w:rsidR="00B152BD" w:rsidRPr="00843DA6" w:rsidRDefault="00B152BD"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D23E" id="Надпись 240" o:spid="_x0000_s1784" type="#_x0000_t202" style="position:absolute;margin-left:69.45pt;margin-top:4.4pt;width:27pt;height:2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" fillcolor="white [3201]" stroked="f" strokeweight=".5pt">
                <v:textbox>
                  <w:txbxContent>
                    <w:p w14:paraId="1DE47F48" w14:textId="77777777" w:rsidR="00B152BD" w:rsidRPr="00843DA6" w:rsidRDefault="00B152BD"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mc:Fallback>
        </mc:AlternateConten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14:paraId="0915E06B" w14:textId="77777777"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14:paraId="274F27D0" w14:textId="77777777"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14:paraId="22B72038" w14:textId="77777777"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14:paraId="665BCD06" w14:textId="77777777" w:rsidR="004D3A00" w:rsidRDefault="004D3A00" w:rsidP="002A1385">
      <w:pPr>
        <w:ind w:firstLine="567"/>
        <w:rPr>
          <w:rFonts w:ascii="Times New Roman" w:hAnsi="Times New Roman" w:cs="Times New Roman"/>
          <w:sz w:val="28"/>
          <w:szCs w:val="28"/>
          <w:lang w:val="fr-FR"/>
        </w:rPr>
      </w:pPr>
    </w:p>
    <w:p w14:paraId="6AD5405C" w14:textId="77777777" w:rsidR="00F84A36" w:rsidRDefault="00F84A36" w:rsidP="002A1385">
      <w:pPr>
        <w:ind w:firstLine="567"/>
        <w:rPr>
          <w:rFonts w:ascii="Times New Roman" w:hAnsi="Times New Roman" w:cs="Times New Roman"/>
          <w:sz w:val="28"/>
          <w:szCs w:val="28"/>
          <w:lang w:val="fr-FR"/>
        </w:rPr>
      </w:pPr>
    </w:p>
    <w:p w14:paraId="1212F9D1" w14:textId="77777777" w:rsidR="00F84A36" w:rsidRDefault="00F84A36" w:rsidP="002A1385">
      <w:pPr>
        <w:ind w:firstLine="567"/>
        <w:rPr>
          <w:rFonts w:ascii="Times New Roman" w:hAnsi="Times New Roman" w:cs="Times New Roman"/>
          <w:sz w:val="28"/>
          <w:szCs w:val="28"/>
          <w:lang w:val="fr-FR"/>
        </w:rPr>
      </w:pPr>
    </w:p>
    <w:p w14:paraId="7D068C15" w14:textId="77777777" w:rsidR="00F84A36" w:rsidRDefault="00F84A36" w:rsidP="002A1385">
      <w:pPr>
        <w:ind w:firstLine="567"/>
        <w:rPr>
          <w:rFonts w:ascii="Times New Roman" w:hAnsi="Times New Roman" w:cs="Times New Roman"/>
          <w:sz w:val="28"/>
          <w:szCs w:val="28"/>
          <w:lang w:val="fr-FR"/>
        </w:rPr>
      </w:pPr>
    </w:p>
    <w:p w14:paraId="7F38F491" w14:textId="77777777"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firstRow="1" w:lastRow="1" w:firstColumn="1" w:lastColumn="1" w:noHBand="0" w:noVBand="0"/>
      </w:tblPr>
      <w:tblGrid>
        <w:gridCol w:w="695"/>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088"/>
      </w:tblGrid>
      <w:tr w:rsidR="002A1385" w:rsidRPr="001F4EA7" w14:paraId="2FADAC99" w14:textId="77777777" w:rsidTr="007B31D8">
        <w:tc>
          <w:tcPr>
            <w:tcW w:w="696" w:type="dxa"/>
            <w:tcBorders>
              <w:bottom w:val="single" w:sz="18" w:space="0" w:color="auto"/>
            </w:tcBorders>
            <w:shd w:val="clear" w:color="auto" w:fill="FFFFFF" w:themeFill="background1"/>
            <w:vAlign w:val="center"/>
          </w:tcPr>
          <w:p w14:paraId="470B5117" w14:textId="77777777" w:rsidR="002A1385" w:rsidRPr="001F4EA7" w:rsidRDefault="002A1385" w:rsidP="002A1385">
            <w:pPr>
              <w:jc w:val="center"/>
              <w:rPr>
                <w:b/>
                <w:bCs/>
              </w:rPr>
            </w:pPr>
            <w:r w:rsidRPr="001F4EA7">
              <w:rPr>
                <w:b/>
                <w:bCs/>
                <w:lang w:val="en-US"/>
              </w:rPr>
              <w:lastRenderedPageBreak/>
              <w:t>N</w:t>
            </w:r>
          </w:p>
        </w:tc>
        <w:tc>
          <w:tcPr>
            <w:tcW w:w="1240" w:type="dxa"/>
            <w:tcBorders>
              <w:bottom w:val="single" w:sz="18" w:space="0" w:color="auto"/>
              <w:right w:val="single" w:sz="12" w:space="0" w:color="auto"/>
            </w:tcBorders>
            <w:shd w:val="clear" w:color="auto" w:fill="FFFFFF" w:themeFill="background1"/>
            <w:vAlign w:val="center"/>
          </w:tcPr>
          <w:p w14:paraId="1832C749" w14:textId="77777777"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14:paraId="6F13EC85" w14:textId="77777777"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14:paraId="6A65A293" w14:textId="77777777"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14:paraId="581ACFC5" w14:textId="77777777"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14:paraId="17A1A7C3" w14:textId="77777777" w:rsidR="002A1385" w:rsidRPr="001F4EA7" w:rsidRDefault="002A1385" w:rsidP="002A1385">
            <w:pPr>
              <w:jc w:val="center"/>
              <w:rPr>
                <w:b/>
                <w:bCs/>
              </w:rPr>
            </w:pPr>
            <w:r w:rsidRPr="001F4EA7">
              <w:rPr>
                <w:b/>
                <w:bCs/>
              </w:rPr>
              <w:t>Признак коррекции</w:t>
            </w:r>
          </w:p>
        </w:tc>
      </w:tr>
      <w:tr w:rsidR="002A1385" w14:paraId="0B45DE57" w14:textId="77777777" w:rsidTr="007B31D8">
        <w:tc>
          <w:tcPr>
            <w:tcW w:w="696" w:type="dxa"/>
            <w:tcBorders>
              <w:top w:val="single" w:sz="18" w:space="0" w:color="auto"/>
              <w:right w:val="single" w:sz="18" w:space="0" w:color="auto"/>
            </w:tcBorders>
            <w:shd w:val="clear" w:color="auto" w:fill="FFFFFF" w:themeFill="background1"/>
          </w:tcPr>
          <w:p w14:paraId="34C32B5F" w14:textId="77777777"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E63A16C" w14:textId="77777777"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14:paraId="0F3471C5"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9FD5B9F"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7B0C06C"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2D2CB06"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BC36C36"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31B34F3"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5CB263E"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D86FBC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E76DB29"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0C29F1E"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14:paraId="255F190B"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14:paraId="4C5077FD" w14:textId="77777777"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617F934"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0C026FF"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06A4B5B8"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77DC0658"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EEC4824"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599875C0" w14:textId="77777777"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14:paraId="48EA3D70" w14:textId="77777777"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14:paraId="5D43C0BC" w14:textId="77777777" w:rsidR="002A1385" w:rsidRPr="001F4EA7" w:rsidRDefault="002A1385" w:rsidP="002A1385">
            <w:pPr>
              <w:jc w:val="center"/>
              <w:rPr>
                <w:sz w:val="28"/>
                <w:szCs w:val="28"/>
              </w:rPr>
            </w:pPr>
            <w:r>
              <w:rPr>
                <w:sz w:val="28"/>
                <w:szCs w:val="28"/>
              </w:rPr>
              <w:t>0</w:t>
            </w:r>
          </w:p>
        </w:tc>
      </w:tr>
      <w:tr w:rsidR="002A1385" w14:paraId="2D2272BF" w14:textId="77777777" w:rsidTr="007B31D8">
        <w:tc>
          <w:tcPr>
            <w:tcW w:w="696" w:type="dxa"/>
            <w:vMerge w:val="restart"/>
            <w:tcBorders>
              <w:right w:val="single" w:sz="18" w:space="0" w:color="auto"/>
            </w:tcBorders>
            <w:shd w:val="clear" w:color="auto" w:fill="FFFFFF" w:themeFill="background1"/>
          </w:tcPr>
          <w:p w14:paraId="126F749E" w14:textId="77777777" w:rsidR="002A1385" w:rsidRDefault="002A1385" w:rsidP="002A1385">
            <w:pPr>
              <w:jc w:val="center"/>
              <w:rPr>
                <w:b/>
                <w:bCs/>
                <w:sz w:val="28"/>
                <w:szCs w:val="28"/>
              </w:rPr>
            </w:pPr>
          </w:p>
          <w:p w14:paraId="58D9900A" w14:textId="77777777"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14:paraId="2D77A3C7"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left w:val="single" w:sz="18" w:space="0" w:color="auto"/>
            </w:tcBorders>
            <w:shd w:val="clear" w:color="auto" w:fill="FFFFFF" w:themeFill="background1"/>
          </w:tcPr>
          <w:p w14:paraId="61D2E27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246822F"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5FD438E"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0156971"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07AD92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3E8D953"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6E6152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3C738E3"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1CDE38A1"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42F3C00"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731D98B9"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5178F169" w14:textId="77777777" w:rsidR="002A1385" w:rsidRPr="005C480D" w:rsidRDefault="002A1385" w:rsidP="002A1385">
            <w:pPr>
              <w:rPr>
                <w:sz w:val="22"/>
                <w:szCs w:val="22"/>
                <w:lang w:val="en-US"/>
              </w:rPr>
            </w:pPr>
          </w:p>
        </w:tc>
        <w:tc>
          <w:tcPr>
            <w:tcW w:w="346" w:type="dxa"/>
            <w:shd w:val="clear" w:color="auto" w:fill="FFFFFF" w:themeFill="background1"/>
          </w:tcPr>
          <w:p w14:paraId="27D21AE5" w14:textId="77777777" w:rsidR="002A1385" w:rsidRPr="005C480D" w:rsidRDefault="002A1385" w:rsidP="002A1385">
            <w:pPr>
              <w:rPr>
                <w:sz w:val="22"/>
                <w:szCs w:val="22"/>
                <w:lang w:val="en-US"/>
              </w:rPr>
            </w:pPr>
          </w:p>
        </w:tc>
        <w:tc>
          <w:tcPr>
            <w:tcW w:w="346" w:type="dxa"/>
            <w:shd w:val="clear" w:color="auto" w:fill="FFFFFF" w:themeFill="background1"/>
          </w:tcPr>
          <w:p w14:paraId="425E7D30" w14:textId="77777777" w:rsidR="002A1385" w:rsidRPr="005C480D" w:rsidRDefault="002A1385" w:rsidP="002A1385">
            <w:pPr>
              <w:rPr>
                <w:sz w:val="22"/>
                <w:szCs w:val="22"/>
                <w:lang w:val="en-US"/>
              </w:rPr>
            </w:pPr>
          </w:p>
        </w:tc>
        <w:tc>
          <w:tcPr>
            <w:tcW w:w="346" w:type="dxa"/>
            <w:shd w:val="clear" w:color="auto" w:fill="FFFFFF" w:themeFill="background1"/>
          </w:tcPr>
          <w:p w14:paraId="3DF5648B" w14:textId="77777777" w:rsidR="002A1385" w:rsidRPr="005C480D" w:rsidRDefault="002A1385" w:rsidP="002A1385">
            <w:pPr>
              <w:rPr>
                <w:sz w:val="22"/>
                <w:szCs w:val="22"/>
                <w:lang w:val="en-US"/>
              </w:rPr>
            </w:pPr>
          </w:p>
        </w:tc>
        <w:tc>
          <w:tcPr>
            <w:tcW w:w="346" w:type="dxa"/>
            <w:shd w:val="clear" w:color="auto" w:fill="FFFFFF" w:themeFill="background1"/>
          </w:tcPr>
          <w:p w14:paraId="0A1EF4A0" w14:textId="77777777" w:rsidR="002A1385" w:rsidRPr="005C480D" w:rsidRDefault="002A1385" w:rsidP="002A1385">
            <w:pPr>
              <w:rPr>
                <w:sz w:val="22"/>
                <w:szCs w:val="22"/>
                <w:lang w:val="en-US"/>
              </w:rPr>
            </w:pPr>
          </w:p>
        </w:tc>
        <w:tc>
          <w:tcPr>
            <w:tcW w:w="346" w:type="dxa"/>
            <w:shd w:val="clear" w:color="auto" w:fill="FFFFFF" w:themeFill="background1"/>
          </w:tcPr>
          <w:p w14:paraId="609B6694" w14:textId="77777777" w:rsidR="002A1385" w:rsidRPr="005C480D" w:rsidRDefault="002A1385" w:rsidP="002A1385">
            <w:pPr>
              <w:rPr>
                <w:sz w:val="22"/>
                <w:szCs w:val="22"/>
                <w:lang w:val="en-US"/>
              </w:rPr>
            </w:pPr>
          </w:p>
        </w:tc>
        <w:tc>
          <w:tcPr>
            <w:tcW w:w="692" w:type="dxa"/>
            <w:gridSpan w:val="2"/>
            <w:shd w:val="clear" w:color="auto" w:fill="FFFFFF" w:themeFill="background1"/>
          </w:tcPr>
          <w:p w14:paraId="44BB2E68" w14:textId="77777777"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14:paraId="5BF0222C" w14:textId="77777777" w:rsidR="002A1385" w:rsidRDefault="002A1385" w:rsidP="002A1385">
            <w:pPr>
              <w:rPr>
                <w:sz w:val="28"/>
                <w:szCs w:val="28"/>
              </w:rPr>
            </w:pPr>
          </w:p>
          <w:p w14:paraId="265BDC62" w14:textId="54DFE058" w:rsidR="002A1385" w:rsidRPr="009870F2" w:rsidRDefault="00A0500F" w:rsidP="002A1385">
            <w:pPr>
              <w:jc w:val="center"/>
              <w:rPr>
                <w:sz w:val="28"/>
                <w:szCs w:val="28"/>
              </w:rPr>
            </w:pPr>
            <w:r>
              <w:rPr>
                <w:noProof/>
                <w:sz w:val="28"/>
                <w:szCs w:val="28"/>
              </w:rPr>
              <mc:AlternateContent>
                <mc:Choice Requires="wps">
                  <w:drawing>
                    <wp:anchor distT="0" distB="0" distL="114300" distR="114300" simplePos="0" relativeHeight="251683840" behindDoc="0" locked="0" layoutInCell="1" allowOverlap="1" wp14:anchorId="650446CC" wp14:editId="514B67F4">
                      <wp:simplePos x="0" y="0"/>
                      <wp:positionH relativeFrom="column">
                        <wp:posOffset>-45085</wp:posOffset>
                      </wp:positionH>
                      <wp:positionV relativeFrom="paragraph">
                        <wp:posOffset>186055</wp:posOffset>
                      </wp:positionV>
                      <wp:extent cx="285115" cy="383540"/>
                      <wp:effectExtent l="38100" t="0" r="635" b="35560"/>
                      <wp:wrapNone/>
                      <wp:docPr id="846" name="Прямая со стрелкой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5115" cy="38354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F53F28" id="Прямая со стрелкой 238" o:spid="_x0000_s1026" type="#_x0000_t32" style="position:absolute;margin-left:-3.55pt;margin-top:14.65pt;width:22.45pt;height:30.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" strokecolor="black [3213]">
                      <v:stroke endarrow="block" joinstyle="miter"/>
                      <o:lock v:ext="edit" shapetype="f"/>
                    </v:shape>
                  </w:pict>
                </mc:Fallback>
              </mc:AlternateContent>
            </w:r>
            <w:r w:rsidR="002A1385">
              <w:rPr>
                <w:sz w:val="28"/>
                <w:szCs w:val="28"/>
              </w:rPr>
              <w:t>1</w:t>
            </w:r>
          </w:p>
        </w:tc>
      </w:tr>
      <w:tr w:rsidR="002A1385" w14:paraId="155ED60B" w14:textId="77777777" w:rsidTr="007B31D8">
        <w:tc>
          <w:tcPr>
            <w:tcW w:w="696" w:type="dxa"/>
            <w:vMerge/>
            <w:tcBorders>
              <w:right w:val="single" w:sz="18" w:space="0" w:color="auto"/>
            </w:tcBorders>
            <w:shd w:val="clear" w:color="auto" w:fill="FFFFFF" w:themeFill="background1"/>
          </w:tcPr>
          <w:p w14:paraId="1D98C661"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8FF4B89" w14:textId="78B389C5" w:rsidR="002A1385" w:rsidRPr="00A5480C" w:rsidRDefault="00A0500F" w:rsidP="002A1385">
            <w:pPr>
              <w:jc w:val="center"/>
              <w:rPr>
                <w:sz w:val="22"/>
                <w:szCs w:val="22"/>
              </w:rPr>
            </w:pPr>
            <w:r>
              <w:rPr>
                <w:noProof/>
              </w:rPr>
              <mc:AlternateContent>
                <mc:Choice Requires="wpg">
                  <w:drawing>
                    <wp:anchor distT="0" distB="0" distL="114300" distR="114300" simplePos="0" relativeHeight="251670528" behindDoc="0" locked="1" layoutInCell="1" allowOverlap="1" wp14:anchorId="701CFBBD" wp14:editId="3F674AF6">
                      <wp:simplePos x="0" y="0"/>
                      <wp:positionH relativeFrom="column">
                        <wp:posOffset>621030</wp:posOffset>
                      </wp:positionH>
                      <wp:positionV relativeFrom="paragraph">
                        <wp:posOffset>216535</wp:posOffset>
                      </wp:positionV>
                      <wp:extent cx="1522730" cy="82550"/>
                      <wp:effectExtent l="0" t="0" r="1270" b="0"/>
                      <wp:wrapNone/>
                      <wp:docPr id="847" name="Группа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730" cy="82550"/>
                                <a:chOff x="3501" y="2574"/>
                                <a:chExt cx="2344" cy="186"/>
                              </a:xfrm>
                            </wpg:grpSpPr>
                            <wps:wsp>
                              <wps:cNvPr id="848" name="Freeform 44"/>
                              <wps:cNvSpPr>
                                <a:spLocks/>
                              </wps:cNvSpPr>
                              <wps:spPr bwMode="auto">
                                <a:xfrm>
                                  <a:off x="3501" y="2574"/>
                                  <a:ext cx="300" cy="181"/>
                                </a:xfrm>
                                <a:custGeom>
                                  <a:avLst/>
                                  <a:gdLst>
                                    <a:gd name="T0" fmla="*/ 5848 w 5865"/>
                                    <a:gd name="T1" fmla="*/ 933 h 1180"/>
                                    <a:gd name="T2" fmla="*/ 5777 w 5865"/>
                                    <a:gd name="T3" fmla="*/ 705 h 1180"/>
                                    <a:gd name="T4" fmla="*/ 5461 w 5865"/>
                                    <a:gd name="T5" fmla="*/ 600 h 1180"/>
                                    <a:gd name="T6" fmla="*/ 4636 w 5865"/>
                                    <a:gd name="T7" fmla="*/ 319 h 1180"/>
                                    <a:gd name="T8" fmla="*/ 4425 w 5865"/>
                                    <a:gd name="T9" fmla="*/ 231 h 1180"/>
                                    <a:gd name="T10" fmla="*/ 3898 w 5865"/>
                                    <a:gd name="T11" fmla="*/ 108 h 1180"/>
                                    <a:gd name="T12" fmla="*/ 2792 w 5865"/>
                                    <a:gd name="T13" fmla="*/ 3 h 1180"/>
                                    <a:gd name="T14" fmla="*/ 2528 w 5865"/>
                                    <a:gd name="T15" fmla="*/ 90 h 1180"/>
                                    <a:gd name="T16" fmla="*/ 1931 w 5865"/>
                                    <a:gd name="T17" fmla="*/ 178 h 1180"/>
                                    <a:gd name="T18" fmla="*/ 1334 w 5865"/>
                                    <a:gd name="T19" fmla="*/ 371 h 1180"/>
                                    <a:gd name="T20" fmla="*/ 878 w 5865"/>
                                    <a:gd name="T21" fmla="*/ 565 h 1180"/>
                                    <a:gd name="T22" fmla="*/ 720 w 5865"/>
                                    <a:gd name="T23" fmla="*/ 635 h 1180"/>
                                    <a:gd name="T24" fmla="*/ 562 w 5865"/>
                                    <a:gd name="T25" fmla="*/ 705 h 1180"/>
                                    <a:gd name="T26" fmla="*/ 421 w 5865"/>
                                    <a:gd name="T27" fmla="*/ 793 h 1180"/>
                                    <a:gd name="T28" fmla="*/ 228 w 5865"/>
                                    <a:gd name="T29" fmla="*/ 951 h 1180"/>
                                    <a:gd name="T30" fmla="*/ 0 w 5865"/>
                                    <a:gd name="T31" fmla="*/ 1162 h 1180"/>
                                    <a:gd name="T32" fmla="*/ 88 w 5865"/>
                                    <a:gd name="T33" fmla="*/ 1109 h 1180"/>
                                    <a:gd name="T34" fmla="*/ 228 w 5865"/>
                                    <a:gd name="T35" fmla="*/ 933 h 1180"/>
                                    <a:gd name="T36" fmla="*/ 351 w 5865"/>
                                    <a:gd name="T37" fmla="*/ 740 h 1180"/>
                                    <a:gd name="T38" fmla="*/ 439 w 5865"/>
                                    <a:gd name="T39" fmla="*/ 881 h 1180"/>
                                    <a:gd name="T40" fmla="*/ 491 w 5865"/>
                                    <a:gd name="T41" fmla="*/ 986 h 1180"/>
                                    <a:gd name="T42" fmla="*/ 175 w 5865"/>
                                    <a:gd name="T43" fmla="*/ 1074 h 1180"/>
                                    <a:gd name="T44" fmla="*/ 52 w 5865"/>
                                    <a:gd name="T45" fmla="*/ 1109 h 1180"/>
                                    <a:gd name="T46" fmla="*/ 140 w 5865"/>
                                    <a:gd name="T47" fmla="*/ 1039 h 1180"/>
                                    <a:gd name="T48" fmla="*/ 281 w 5865"/>
                                    <a:gd name="T49" fmla="*/ 758 h 1180"/>
                                    <a:gd name="T50" fmla="*/ 351 w 5865"/>
                                    <a:gd name="T51" fmla="*/ 846 h 1180"/>
                                    <a:gd name="T52" fmla="*/ 386 w 5865"/>
                                    <a:gd name="T53" fmla="*/ 986 h 1180"/>
                                    <a:gd name="T54" fmla="*/ 140 w 5865"/>
                                    <a:gd name="T55" fmla="*/ 1021 h 1180"/>
                                    <a:gd name="T56" fmla="*/ 158 w 5865"/>
                                    <a:gd name="T57" fmla="*/ 1021 h 1180"/>
                                    <a:gd name="T58" fmla="*/ 140 w 5865"/>
                                    <a:gd name="T59" fmla="*/ 1004 h 1180"/>
                                    <a:gd name="T60" fmla="*/ 175 w 5865"/>
                                    <a:gd name="T61" fmla="*/ 1039 h 1180"/>
                                    <a:gd name="T62" fmla="*/ 281 w 5865"/>
                                    <a:gd name="T63" fmla="*/ 968 h 1180"/>
                                    <a:gd name="T64" fmla="*/ 351 w 5865"/>
                                    <a:gd name="T65" fmla="*/ 1021 h 1180"/>
                                    <a:gd name="T66" fmla="*/ 351 w 5865"/>
                                    <a:gd name="T67" fmla="*/ 916 h 1180"/>
                                    <a:gd name="T68" fmla="*/ 333 w 5865"/>
                                    <a:gd name="T69" fmla="*/ 1004 h 1180"/>
                                    <a:gd name="T70" fmla="*/ 421 w 5865"/>
                                    <a:gd name="T71" fmla="*/ 951 h 1180"/>
                                    <a:gd name="T72" fmla="*/ 368 w 5865"/>
                                    <a:gd name="T73" fmla="*/ 846 h 1180"/>
                                    <a:gd name="T74" fmla="*/ 246 w 5865"/>
                                    <a:gd name="T75" fmla="*/ 740 h 1180"/>
                                    <a:gd name="T76" fmla="*/ 158 w 5865"/>
                                    <a:gd name="T77" fmla="*/ 1004 h 1180"/>
                                    <a:gd name="T78" fmla="*/ 88 w 5865"/>
                                    <a:gd name="T79" fmla="*/ 1162 h 1180"/>
                                    <a:gd name="T80" fmla="*/ 316 w 5865"/>
                                    <a:gd name="T81" fmla="*/ 1039 h 1180"/>
                                    <a:gd name="T82" fmla="*/ 421 w 5865"/>
                                    <a:gd name="T83" fmla="*/ 1004 h 1180"/>
                                    <a:gd name="T84" fmla="*/ 351 w 5865"/>
                                    <a:gd name="T85" fmla="*/ 863 h 1180"/>
                                    <a:gd name="T86" fmla="*/ 246 w 5865"/>
                                    <a:gd name="T87" fmla="*/ 828 h 1180"/>
                                    <a:gd name="T88" fmla="*/ 123 w 5865"/>
                                    <a:gd name="T89" fmla="*/ 1074 h 1180"/>
                                    <a:gd name="T90" fmla="*/ 228 w 5865"/>
                                    <a:gd name="T91" fmla="*/ 1004 h 1180"/>
                                    <a:gd name="T92" fmla="*/ 298 w 5865"/>
                                    <a:gd name="T93" fmla="*/ 933 h 1180"/>
                                    <a:gd name="T94" fmla="*/ 404 w 5865"/>
                                    <a:gd name="T95" fmla="*/ 951 h 1180"/>
                                    <a:gd name="T96" fmla="*/ 421 w 5865"/>
                                    <a:gd name="T97" fmla="*/ 916 h 1180"/>
                                    <a:gd name="T98" fmla="*/ 351 w 5865"/>
                                    <a:gd name="T99" fmla="*/ 828 h 1180"/>
                                    <a:gd name="T100" fmla="*/ 228 w 5865"/>
                                    <a:gd name="T101" fmla="*/ 793 h 1180"/>
                                    <a:gd name="T102" fmla="*/ 123 w 5865"/>
                                    <a:gd name="T103" fmla="*/ 1004 h 1180"/>
                                    <a:gd name="T104" fmla="*/ 246 w 5865"/>
                                    <a:gd name="T105" fmla="*/ 1109 h 1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865" h="1180">
                                      <a:moveTo>
                                        <a:pt x="5865" y="986"/>
                                      </a:moveTo>
                                      <a:cubicBezTo>
                                        <a:pt x="5859" y="968"/>
                                        <a:pt x="5850" y="951"/>
                                        <a:pt x="5848" y="933"/>
                                      </a:cubicBezTo>
                                      <a:cubicBezTo>
                                        <a:pt x="5839" y="863"/>
                                        <a:pt x="5851" y="790"/>
                                        <a:pt x="5830" y="723"/>
                                      </a:cubicBezTo>
                                      <a:cubicBezTo>
                                        <a:pt x="5824" y="705"/>
                                        <a:pt x="5794" y="713"/>
                                        <a:pt x="5777" y="705"/>
                                      </a:cubicBezTo>
                                      <a:cubicBezTo>
                                        <a:pt x="5758" y="696"/>
                                        <a:pt x="5744" y="678"/>
                                        <a:pt x="5725" y="670"/>
                                      </a:cubicBezTo>
                                      <a:cubicBezTo>
                                        <a:pt x="5643" y="635"/>
                                        <a:pt x="5546" y="627"/>
                                        <a:pt x="5461" y="600"/>
                                      </a:cubicBezTo>
                                      <a:cubicBezTo>
                                        <a:pt x="5362" y="535"/>
                                        <a:pt x="5140" y="461"/>
                                        <a:pt x="5022" y="442"/>
                                      </a:cubicBezTo>
                                      <a:cubicBezTo>
                                        <a:pt x="4894" y="399"/>
                                        <a:pt x="4764" y="362"/>
                                        <a:pt x="4636" y="319"/>
                                      </a:cubicBezTo>
                                      <a:cubicBezTo>
                                        <a:pt x="4590" y="304"/>
                                        <a:pt x="4519" y="293"/>
                                        <a:pt x="4478" y="266"/>
                                      </a:cubicBezTo>
                                      <a:cubicBezTo>
                                        <a:pt x="4460" y="254"/>
                                        <a:pt x="4445" y="238"/>
                                        <a:pt x="4425" y="231"/>
                                      </a:cubicBezTo>
                                      <a:cubicBezTo>
                                        <a:pt x="4368" y="212"/>
                                        <a:pt x="4307" y="210"/>
                                        <a:pt x="4249" y="196"/>
                                      </a:cubicBezTo>
                                      <a:cubicBezTo>
                                        <a:pt x="4150" y="129"/>
                                        <a:pt x="4016" y="127"/>
                                        <a:pt x="3898" y="108"/>
                                      </a:cubicBezTo>
                                      <a:cubicBezTo>
                                        <a:pt x="3548" y="52"/>
                                        <a:pt x="3727" y="84"/>
                                        <a:pt x="3319" y="55"/>
                                      </a:cubicBezTo>
                                      <a:cubicBezTo>
                                        <a:pt x="3142" y="42"/>
                                        <a:pt x="2969" y="15"/>
                                        <a:pt x="2792" y="3"/>
                                      </a:cubicBezTo>
                                      <a:cubicBezTo>
                                        <a:pt x="2728" y="9"/>
                                        <a:pt x="2660" y="0"/>
                                        <a:pt x="2599" y="20"/>
                                      </a:cubicBezTo>
                                      <a:cubicBezTo>
                                        <a:pt x="2379" y="93"/>
                                        <a:pt x="2794" y="65"/>
                                        <a:pt x="2528" y="90"/>
                                      </a:cubicBezTo>
                                      <a:cubicBezTo>
                                        <a:pt x="2423" y="100"/>
                                        <a:pt x="2317" y="102"/>
                                        <a:pt x="2212" y="108"/>
                                      </a:cubicBezTo>
                                      <a:cubicBezTo>
                                        <a:pt x="2115" y="125"/>
                                        <a:pt x="2027" y="161"/>
                                        <a:pt x="1931" y="178"/>
                                      </a:cubicBezTo>
                                      <a:cubicBezTo>
                                        <a:pt x="1836" y="195"/>
                                        <a:pt x="1744" y="207"/>
                                        <a:pt x="1650" y="231"/>
                                      </a:cubicBezTo>
                                      <a:cubicBezTo>
                                        <a:pt x="1546" y="300"/>
                                        <a:pt x="1458" y="347"/>
                                        <a:pt x="1334" y="371"/>
                                      </a:cubicBezTo>
                                      <a:cubicBezTo>
                                        <a:pt x="1274" y="402"/>
                                        <a:pt x="1223" y="438"/>
                                        <a:pt x="1159" y="459"/>
                                      </a:cubicBezTo>
                                      <a:cubicBezTo>
                                        <a:pt x="1075" y="514"/>
                                        <a:pt x="973" y="532"/>
                                        <a:pt x="878" y="565"/>
                                      </a:cubicBezTo>
                                      <a:cubicBezTo>
                                        <a:pt x="858" y="572"/>
                                        <a:pt x="844" y="591"/>
                                        <a:pt x="825" y="600"/>
                                      </a:cubicBezTo>
                                      <a:cubicBezTo>
                                        <a:pt x="791" y="615"/>
                                        <a:pt x="755" y="623"/>
                                        <a:pt x="720" y="635"/>
                                      </a:cubicBezTo>
                                      <a:cubicBezTo>
                                        <a:pt x="700" y="642"/>
                                        <a:pt x="686" y="661"/>
                                        <a:pt x="667" y="670"/>
                                      </a:cubicBezTo>
                                      <a:cubicBezTo>
                                        <a:pt x="633" y="685"/>
                                        <a:pt x="562" y="705"/>
                                        <a:pt x="562" y="705"/>
                                      </a:cubicBezTo>
                                      <a:cubicBezTo>
                                        <a:pt x="550" y="723"/>
                                        <a:pt x="545" y="747"/>
                                        <a:pt x="527" y="758"/>
                                      </a:cubicBezTo>
                                      <a:cubicBezTo>
                                        <a:pt x="495" y="778"/>
                                        <a:pt x="421" y="793"/>
                                        <a:pt x="421" y="793"/>
                                      </a:cubicBezTo>
                                      <a:cubicBezTo>
                                        <a:pt x="363" y="881"/>
                                        <a:pt x="403" y="835"/>
                                        <a:pt x="281" y="916"/>
                                      </a:cubicBezTo>
                                      <a:cubicBezTo>
                                        <a:pt x="263" y="928"/>
                                        <a:pt x="228" y="951"/>
                                        <a:pt x="228" y="951"/>
                                      </a:cubicBezTo>
                                      <a:cubicBezTo>
                                        <a:pt x="180" y="1023"/>
                                        <a:pt x="119" y="1073"/>
                                        <a:pt x="52" y="1127"/>
                                      </a:cubicBezTo>
                                      <a:cubicBezTo>
                                        <a:pt x="36" y="1140"/>
                                        <a:pt x="0" y="1141"/>
                                        <a:pt x="0" y="1162"/>
                                      </a:cubicBezTo>
                                      <a:cubicBezTo>
                                        <a:pt x="0" y="1180"/>
                                        <a:pt x="35" y="1150"/>
                                        <a:pt x="52" y="1144"/>
                                      </a:cubicBezTo>
                                      <a:cubicBezTo>
                                        <a:pt x="64" y="1132"/>
                                        <a:pt x="75" y="1119"/>
                                        <a:pt x="88" y="1109"/>
                                      </a:cubicBezTo>
                                      <a:cubicBezTo>
                                        <a:pt x="104" y="1096"/>
                                        <a:pt x="129" y="1092"/>
                                        <a:pt x="140" y="1074"/>
                                      </a:cubicBezTo>
                                      <a:cubicBezTo>
                                        <a:pt x="243" y="908"/>
                                        <a:pt x="109" y="1011"/>
                                        <a:pt x="228" y="933"/>
                                      </a:cubicBezTo>
                                      <a:cubicBezTo>
                                        <a:pt x="270" y="808"/>
                                        <a:pt x="232" y="848"/>
                                        <a:pt x="316" y="793"/>
                                      </a:cubicBezTo>
                                      <a:cubicBezTo>
                                        <a:pt x="328" y="775"/>
                                        <a:pt x="330" y="744"/>
                                        <a:pt x="351" y="740"/>
                                      </a:cubicBezTo>
                                      <a:cubicBezTo>
                                        <a:pt x="372" y="736"/>
                                        <a:pt x="393" y="757"/>
                                        <a:pt x="404" y="775"/>
                                      </a:cubicBezTo>
                                      <a:cubicBezTo>
                                        <a:pt x="424" y="807"/>
                                        <a:pt x="418" y="850"/>
                                        <a:pt x="439" y="881"/>
                                      </a:cubicBezTo>
                                      <a:cubicBezTo>
                                        <a:pt x="451" y="898"/>
                                        <a:pt x="462" y="916"/>
                                        <a:pt x="474" y="933"/>
                                      </a:cubicBezTo>
                                      <a:cubicBezTo>
                                        <a:pt x="480" y="951"/>
                                        <a:pt x="498" y="969"/>
                                        <a:pt x="491" y="986"/>
                                      </a:cubicBezTo>
                                      <a:cubicBezTo>
                                        <a:pt x="483" y="1005"/>
                                        <a:pt x="458" y="1012"/>
                                        <a:pt x="439" y="1021"/>
                                      </a:cubicBezTo>
                                      <a:cubicBezTo>
                                        <a:pt x="362" y="1060"/>
                                        <a:pt x="256" y="1064"/>
                                        <a:pt x="175" y="1074"/>
                                      </a:cubicBezTo>
                                      <a:cubicBezTo>
                                        <a:pt x="158" y="1080"/>
                                        <a:pt x="141" y="1086"/>
                                        <a:pt x="123" y="1091"/>
                                      </a:cubicBezTo>
                                      <a:cubicBezTo>
                                        <a:pt x="100" y="1098"/>
                                        <a:pt x="52" y="1109"/>
                                        <a:pt x="52" y="1109"/>
                                      </a:cubicBezTo>
                                      <a:cubicBezTo>
                                        <a:pt x="64" y="1097"/>
                                        <a:pt x="75" y="1084"/>
                                        <a:pt x="88" y="1074"/>
                                      </a:cubicBezTo>
                                      <a:cubicBezTo>
                                        <a:pt x="104" y="1061"/>
                                        <a:pt x="129" y="1057"/>
                                        <a:pt x="140" y="1039"/>
                                      </a:cubicBezTo>
                                      <a:cubicBezTo>
                                        <a:pt x="169" y="992"/>
                                        <a:pt x="206" y="839"/>
                                        <a:pt x="228" y="775"/>
                                      </a:cubicBezTo>
                                      <a:cubicBezTo>
                                        <a:pt x="234" y="757"/>
                                        <a:pt x="263" y="764"/>
                                        <a:pt x="281" y="758"/>
                                      </a:cubicBezTo>
                                      <a:cubicBezTo>
                                        <a:pt x="293" y="775"/>
                                        <a:pt x="303" y="794"/>
                                        <a:pt x="316" y="810"/>
                                      </a:cubicBezTo>
                                      <a:cubicBezTo>
                                        <a:pt x="326" y="823"/>
                                        <a:pt x="344" y="831"/>
                                        <a:pt x="351" y="846"/>
                                      </a:cubicBezTo>
                                      <a:cubicBezTo>
                                        <a:pt x="363" y="873"/>
                                        <a:pt x="361" y="904"/>
                                        <a:pt x="368" y="933"/>
                                      </a:cubicBezTo>
                                      <a:cubicBezTo>
                                        <a:pt x="373" y="951"/>
                                        <a:pt x="399" y="999"/>
                                        <a:pt x="386" y="986"/>
                                      </a:cubicBezTo>
                                      <a:cubicBezTo>
                                        <a:pt x="365" y="965"/>
                                        <a:pt x="343" y="894"/>
                                        <a:pt x="333" y="863"/>
                                      </a:cubicBezTo>
                                      <a:cubicBezTo>
                                        <a:pt x="236" y="897"/>
                                        <a:pt x="221" y="968"/>
                                        <a:pt x="140" y="1021"/>
                                      </a:cubicBezTo>
                                      <a:cubicBezTo>
                                        <a:pt x="134" y="1039"/>
                                        <a:pt x="123" y="1074"/>
                                        <a:pt x="123" y="1074"/>
                                      </a:cubicBezTo>
                                      <a:cubicBezTo>
                                        <a:pt x="135" y="1056"/>
                                        <a:pt x="149" y="1040"/>
                                        <a:pt x="158" y="1021"/>
                                      </a:cubicBezTo>
                                      <a:cubicBezTo>
                                        <a:pt x="166" y="1004"/>
                                        <a:pt x="188" y="955"/>
                                        <a:pt x="175" y="968"/>
                                      </a:cubicBezTo>
                                      <a:cubicBezTo>
                                        <a:pt x="163" y="980"/>
                                        <a:pt x="150" y="991"/>
                                        <a:pt x="140" y="1004"/>
                                      </a:cubicBezTo>
                                      <a:cubicBezTo>
                                        <a:pt x="115" y="1038"/>
                                        <a:pt x="40" y="1139"/>
                                        <a:pt x="70" y="1109"/>
                                      </a:cubicBezTo>
                                      <a:cubicBezTo>
                                        <a:pt x="136" y="1043"/>
                                        <a:pt x="99" y="1064"/>
                                        <a:pt x="175" y="1039"/>
                                      </a:cubicBezTo>
                                      <a:cubicBezTo>
                                        <a:pt x="232" y="1001"/>
                                        <a:pt x="260" y="973"/>
                                        <a:pt x="298" y="916"/>
                                      </a:cubicBezTo>
                                      <a:cubicBezTo>
                                        <a:pt x="292" y="933"/>
                                        <a:pt x="290" y="952"/>
                                        <a:pt x="281" y="968"/>
                                      </a:cubicBezTo>
                                      <a:cubicBezTo>
                                        <a:pt x="272" y="982"/>
                                        <a:pt x="259" y="993"/>
                                        <a:pt x="246" y="1004"/>
                                      </a:cubicBezTo>
                                      <a:cubicBezTo>
                                        <a:pt x="169" y="1066"/>
                                        <a:pt x="121" y="1047"/>
                                        <a:pt x="351" y="1021"/>
                                      </a:cubicBezTo>
                                      <a:cubicBezTo>
                                        <a:pt x="345" y="1003"/>
                                        <a:pt x="333" y="987"/>
                                        <a:pt x="333" y="968"/>
                                      </a:cubicBezTo>
                                      <a:cubicBezTo>
                                        <a:pt x="333" y="950"/>
                                        <a:pt x="333" y="916"/>
                                        <a:pt x="351" y="916"/>
                                      </a:cubicBezTo>
                                      <a:cubicBezTo>
                                        <a:pt x="369" y="916"/>
                                        <a:pt x="362" y="951"/>
                                        <a:pt x="368" y="968"/>
                                      </a:cubicBezTo>
                                      <a:cubicBezTo>
                                        <a:pt x="356" y="980"/>
                                        <a:pt x="349" y="1009"/>
                                        <a:pt x="333" y="1004"/>
                                      </a:cubicBezTo>
                                      <a:cubicBezTo>
                                        <a:pt x="283" y="988"/>
                                        <a:pt x="351" y="846"/>
                                        <a:pt x="351" y="846"/>
                                      </a:cubicBezTo>
                                      <a:cubicBezTo>
                                        <a:pt x="392" y="859"/>
                                        <a:pt x="465" y="865"/>
                                        <a:pt x="421" y="951"/>
                                      </a:cubicBezTo>
                                      <a:cubicBezTo>
                                        <a:pt x="411" y="970"/>
                                        <a:pt x="396" y="917"/>
                                        <a:pt x="386" y="898"/>
                                      </a:cubicBezTo>
                                      <a:cubicBezTo>
                                        <a:pt x="378" y="882"/>
                                        <a:pt x="372" y="864"/>
                                        <a:pt x="368" y="846"/>
                                      </a:cubicBezTo>
                                      <a:cubicBezTo>
                                        <a:pt x="340" y="732"/>
                                        <a:pt x="381" y="778"/>
                                        <a:pt x="298" y="723"/>
                                      </a:cubicBezTo>
                                      <a:cubicBezTo>
                                        <a:pt x="281" y="729"/>
                                        <a:pt x="257" y="725"/>
                                        <a:pt x="246" y="740"/>
                                      </a:cubicBezTo>
                                      <a:cubicBezTo>
                                        <a:pt x="224" y="770"/>
                                        <a:pt x="222" y="811"/>
                                        <a:pt x="210" y="846"/>
                                      </a:cubicBezTo>
                                      <a:cubicBezTo>
                                        <a:pt x="192" y="899"/>
                                        <a:pt x="175" y="951"/>
                                        <a:pt x="158" y="1004"/>
                                      </a:cubicBezTo>
                                      <a:cubicBezTo>
                                        <a:pt x="140" y="1061"/>
                                        <a:pt x="74" y="1087"/>
                                        <a:pt x="35" y="1127"/>
                                      </a:cubicBezTo>
                                      <a:cubicBezTo>
                                        <a:pt x="53" y="1139"/>
                                        <a:pt x="67" y="1162"/>
                                        <a:pt x="88" y="1162"/>
                                      </a:cubicBezTo>
                                      <a:cubicBezTo>
                                        <a:pt x="125" y="1162"/>
                                        <a:pt x="193" y="1127"/>
                                        <a:pt x="193" y="1127"/>
                                      </a:cubicBezTo>
                                      <a:cubicBezTo>
                                        <a:pt x="221" y="1038"/>
                                        <a:pt x="192" y="1081"/>
                                        <a:pt x="316" y="1039"/>
                                      </a:cubicBezTo>
                                      <a:cubicBezTo>
                                        <a:pt x="333" y="1033"/>
                                        <a:pt x="351" y="1027"/>
                                        <a:pt x="368" y="1021"/>
                                      </a:cubicBezTo>
                                      <a:cubicBezTo>
                                        <a:pt x="386" y="1015"/>
                                        <a:pt x="421" y="1004"/>
                                        <a:pt x="421" y="1004"/>
                                      </a:cubicBezTo>
                                      <a:cubicBezTo>
                                        <a:pt x="373" y="855"/>
                                        <a:pt x="441" y="1037"/>
                                        <a:pt x="368" y="916"/>
                                      </a:cubicBezTo>
                                      <a:cubicBezTo>
                                        <a:pt x="358" y="900"/>
                                        <a:pt x="359" y="880"/>
                                        <a:pt x="351" y="863"/>
                                      </a:cubicBezTo>
                                      <a:cubicBezTo>
                                        <a:pt x="342" y="844"/>
                                        <a:pt x="328" y="828"/>
                                        <a:pt x="316" y="810"/>
                                      </a:cubicBezTo>
                                      <a:cubicBezTo>
                                        <a:pt x="293" y="816"/>
                                        <a:pt x="268" y="817"/>
                                        <a:pt x="246" y="828"/>
                                      </a:cubicBezTo>
                                      <a:cubicBezTo>
                                        <a:pt x="181" y="861"/>
                                        <a:pt x="178" y="959"/>
                                        <a:pt x="158" y="1021"/>
                                      </a:cubicBezTo>
                                      <a:cubicBezTo>
                                        <a:pt x="152" y="1041"/>
                                        <a:pt x="108" y="1059"/>
                                        <a:pt x="123" y="1074"/>
                                      </a:cubicBezTo>
                                      <a:cubicBezTo>
                                        <a:pt x="140" y="1091"/>
                                        <a:pt x="170" y="1062"/>
                                        <a:pt x="193" y="1056"/>
                                      </a:cubicBezTo>
                                      <a:cubicBezTo>
                                        <a:pt x="205" y="1039"/>
                                        <a:pt x="212" y="1017"/>
                                        <a:pt x="228" y="1004"/>
                                      </a:cubicBezTo>
                                      <a:cubicBezTo>
                                        <a:pt x="243" y="992"/>
                                        <a:pt x="268" y="999"/>
                                        <a:pt x="281" y="986"/>
                                      </a:cubicBezTo>
                                      <a:cubicBezTo>
                                        <a:pt x="294" y="973"/>
                                        <a:pt x="286" y="948"/>
                                        <a:pt x="298" y="933"/>
                                      </a:cubicBezTo>
                                      <a:cubicBezTo>
                                        <a:pt x="311" y="916"/>
                                        <a:pt x="333" y="910"/>
                                        <a:pt x="351" y="898"/>
                                      </a:cubicBezTo>
                                      <a:cubicBezTo>
                                        <a:pt x="369" y="916"/>
                                        <a:pt x="390" y="930"/>
                                        <a:pt x="404" y="951"/>
                                      </a:cubicBezTo>
                                      <a:cubicBezTo>
                                        <a:pt x="440" y="1006"/>
                                        <a:pt x="395" y="1030"/>
                                        <a:pt x="456" y="968"/>
                                      </a:cubicBezTo>
                                      <a:cubicBezTo>
                                        <a:pt x="444" y="951"/>
                                        <a:pt x="436" y="931"/>
                                        <a:pt x="421" y="916"/>
                                      </a:cubicBezTo>
                                      <a:cubicBezTo>
                                        <a:pt x="406" y="901"/>
                                        <a:pt x="381" y="898"/>
                                        <a:pt x="368" y="881"/>
                                      </a:cubicBezTo>
                                      <a:cubicBezTo>
                                        <a:pt x="356" y="866"/>
                                        <a:pt x="359" y="845"/>
                                        <a:pt x="351" y="828"/>
                                      </a:cubicBezTo>
                                      <a:cubicBezTo>
                                        <a:pt x="342" y="809"/>
                                        <a:pt x="328" y="793"/>
                                        <a:pt x="316" y="775"/>
                                      </a:cubicBezTo>
                                      <a:cubicBezTo>
                                        <a:pt x="287" y="781"/>
                                        <a:pt x="254" y="778"/>
                                        <a:pt x="228" y="793"/>
                                      </a:cubicBezTo>
                                      <a:cubicBezTo>
                                        <a:pt x="194" y="813"/>
                                        <a:pt x="162" y="938"/>
                                        <a:pt x="158" y="951"/>
                                      </a:cubicBezTo>
                                      <a:cubicBezTo>
                                        <a:pt x="151" y="971"/>
                                        <a:pt x="133" y="985"/>
                                        <a:pt x="123" y="1004"/>
                                      </a:cubicBezTo>
                                      <a:cubicBezTo>
                                        <a:pt x="86" y="1078"/>
                                        <a:pt x="106" y="1097"/>
                                        <a:pt x="17" y="1127"/>
                                      </a:cubicBezTo>
                                      <a:cubicBezTo>
                                        <a:pt x="91" y="1151"/>
                                        <a:pt x="176" y="1148"/>
                                        <a:pt x="246" y="1109"/>
                                      </a:cubicBezTo>
                                      <a:cubicBezTo>
                                        <a:pt x="377" y="1036"/>
                                        <a:pt x="306" y="1039"/>
                                        <a:pt x="368" y="103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9" name="Freeform 45"/>
                              <wps:cNvSpPr>
                                <a:spLocks/>
                              </wps:cNvSpPr>
                              <wps:spPr bwMode="auto">
                                <a:xfrm>
                                  <a:off x="3861" y="2579"/>
                                  <a:ext cx="359" cy="181"/>
                                </a:xfrm>
                                <a:custGeom>
                                  <a:avLst/>
                                  <a:gdLst>
                                    <a:gd name="T0" fmla="*/ 5848 w 5865"/>
                                    <a:gd name="T1" fmla="*/ 933 h 1180"/>
                                    <a:gd name="T2" fmla="*/ 5777 w 5865"/>
                                    <a:gd name="T3" fmla="*/ 705 h 1180"/>
                                    <a:gd name="T4" fmla="*/ 5461 w 5865"/>
                                    <a:gd name="T5" fmla="*/ 600 h 1180"/>
                                    <a:gd name="T6" fmla="*/ 4636 w 5865"/>
                                    <a:gd name="T7" fmla="*/ 319 h 1180"/>
                                    <a:gd name="T8" fmla="*/ 4425 w 5865"/>
                                    <a:gd name="T9" fmla="*/ 231 h 1180"/>
                                    <a:gd name="T10" fmla="*/ 3898 w 5865"/>
                                    <a:gd name="T11" fmla="*/ 108 h 1180"/>
                                    <a:gd name="T12" fmla="*/ 2792 w 5865"/>
                                    <a:gd name="T13" fmla="*/ 3 h 1180"/>
                                    <a:gd name="T14" fmla="*/ 2528 w 5865"/>
                                    <a:gd name="T15" fmla="*/ 90 h 1180"/>
                                    <a:gd name="T16" fmla="*/ 1931 w 5865"/>
                                    <a:gd name="T17" fmla="*/ 178 h 1180"/>
                                    <a:gd name="T18" fmla="*/ 1334 w 5865"/>
                                    <a:gd name="T19" fmla="*/ 371 h 1180"/>
                                    <a:gd name="T20" fmla="*/ 878 w 5865"/>
                                    <a:gd name="T21" fmla="*/ 565 h 1180"/>
                                    <a:gd name="T22" fmla="*/ 720 w 5865"/>
                                    <a:gd name="T23" fmla="*/ 635 h 1180"/>
                                    <a:gd name="T24" fmla="*/ 562 w 5865"/>
                                    <a:gd name="T25" fmla="*/ 705 h 1180"/>
                                    <a:gd name="T26" fmla="*/ 421 w 5865"/>
                                    <a:gd name="T27" fmla="*/ 793 h 1180"/>
                                    <a:gd name="T28" fmla="*/ 228 w 5865"/>
                                    <a:gd name="T29" fmla="*/ 951 h 1180"/>
                                    <a:gd name="T30" fmla="*/ 0 w 5865"/>
                                    <a:gd name="T31" fmla="*/ 1162 h 1180"/>
                                    <a:gd name="T32" fmla="*/ 88 w 5865"/>
                                    <a:gd name="T33" fmla="*/ 1109 h 1180"/>
                                    <a:gd name="T34" fmla="*/ 228 w 5865"/>
                                    <a:gd name="T35" fmla="*/ 933 h 1180"/>
                                    <a:gd name="T36" fmla="*/ 351 w 5865"/>
                                    <a:gd name="T37" fmla="*/ 740 h 1180"/>
                                    <a:gd name="T38" fmla="*/ 439 w 5865"/>
                                    <a:gd name="T39" fmla="*/ 881 h 1180"/>
                                    <a:gd name="T40" fmla="*/ 491 w 5865"/>
                                    <a:gd name="T41" fmla="*/ 986 h 1180"/>
                                    <a:gd name="T42" fmla="*/ 175 w 5865"/>
                                    <a:gd name="T43" fmla="*/ 1074 h 1180"/>
                                    <a:gd name="T44" fmla="*/ 52 w 5865"/>
                                    <a:gd name="T45" fmla="*/ 1109 h 1180"/>
                                    <a:gd name="T46" fmla="*/ 140 w 5865"/>
                                    <a:gd name="T47" fmla="*/ 1039 h 1180"/>
                                    <a:gd name="T48" fmla="*/ 281 w 5865"/>
                                    <a:gd name="T49" fmla="*/ 758 h 1180"/>
                                    <a:gd name="T50" fmla="*/ 351 w 5865"/>
                                    <a:gd name="T51" fmla="*/ 846 h 1180"/>
                                    <a:gd name="T52" fmla="*/ 386 w 5865"/>
                                    <a:gd name="T53" fmla="*/ 986 h 1180"/>
                                    <a:gd name="T54" fmla="*/ 140 w 5865"/>
                                    <a:gd name="T55" fmla="*/ 1021 h 1180"/>
                                    <a:gd name="T56" fmla="*/ 158 w 5865"/>
                                    <a:gd name="T57" fmla="*/ 1021 h 1180"/>
                                    <a:gd name="T58" fmla="*/ 140 w 5865"/>
                                    <a:gd name="T59" fmla="*/ 1004 h 1180"/>
                                    <a:gd name="T60" fmla="*/ 175 w 5865"/>
                                    <a:gd name="T61" fmla="*/ 1039 h 1180"/>
                                    <a:gd name="T62" fmla="*/ 281 w 5865"/>
                                    <a:gd name="T63" fmla="*/ 968 h 1180"/>
                                    <a:gd name="T64" fmla="*/ 351 w 5865"/>
                                    <a:gd name="T65" fmla="*/ 1021 h 1180"/>
                                    <a:gd name="T66" fmla="*/ 351 w 5865"/>
                                    <a:gd name="T67" fmla="*/ 916 h 1180"/>
                                    <a:gd name="T68" fmla="*/ 333 w 5865"/>
                                    <a:gd name="T69" fmla="*/ 1004 h 1180"/>
                                    <a:gd name="T70" fmla="*/ 421 w 5865"/>
                                    <a:gd name="T71" fmla="*/ 951 h 1180"/>
                                    <a:gd name="T72" fmla="*/ 368 w 5865"/>
                                    <a:gd name="T73" fmla="*/ 846 h 1180"/>
                                    <a:gd name="T74" fmla="*/ 246 w 5865"/>
                                    <a:gd name="T75" fmla="*/ 740 h 1180"/>
                                    <a:gd name="T76" fmla="*/ 158 w 5865"/>
                                    <a:gd name="T77" fmla="*/ 1004 h 1180"/>
                                    <a:gd name="T78" fmla="*/ 88 w 5865"/>
                                    <a:gd name="T79" fmla="*/ 1162 h 1180"/>
                                    <a:gd name="T80" fmla="*/ 316 w 5865"/>
                                    <a:gd name="T81" fmla="*/ 1039 h 1180"/>
                                    <a:gd name="T82" fmla="*/ 421 w 5865"/>
                                    <a:gd name="T83" fmla="*/ 1004 h 1180"/>
                                    <a:gd name="T84" fmla="*/ 351 w 5865"/>
                                    <a:gd name="T85" fmla="*/ 863 h 1180"/>
                                    <a:gd name="T86" fmla="*/ 246 w 5865"/>
                                    <a:gd name="T87" fmla="*/ 828 h 1180"/>
                                    <a:gd name="T88" fmla="*/ 123 w 5865"/>
                                    <a:gd name="T89" fmla="*/ 1074 h 1180"/>
                                    <a:gd name="T90" fmla="*/ 228 w 5865"/>
                                    <a:gd name="T91" fmla="*/ 1004 h 1180"/>
                                    <a:gd name="T92" fmla="*/ 298 w 5865"/>
                                    <a:gd name="T93" fmla="*/ 933 h 1180"/>
                                    <a:gd name="T94" fmla="*/ 404 w 5865"/>
                                    <a:gd name="T95" fmla="*/ 951 h 1180"/>
                                    <a:gd name="T96" fmla="*/ 421 w 5865"/>
                                    <a:gd name="T97" fmla="*/ 916 h 1180"/>
                                    <a:gd name="T98" fmla="*/ 351 w 5865"/>
                                    <a:gd name="T99" fmla="*/ 828 h 1180"/>
                                    <a:gd name="T100" fmla="*/ 228 w 5865"/>
                                    <a:gd name="T101" fmla="*/ 793 h 1180"/>
                                    <a:gd name="T102" fmla="*/ 123 w 5865"/>
                                    <a:gd name="T103" fmla="*/ 1004 h 1180"/>
                                    <a:gd name="T104" fmla="*/ 246 w 5865"/>
                                    <a:gd name="T105" fmla="*/ 1109 h 1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865" h="1180">
                                      <a:moveTo>
                                        <a:pt x="5865" y="986"/>
                                      </a:moveTo>
                                      <a:cubicBezTo>
                                        <a:pt x="5859" y="968"/>
                                        <a:pt x="5850" y="951"/>
                                        <a:pt x="5848" y="933"/>
                                      </a:cubicBezTo>
                                      <a:cubicBezTo>
                                        <a:pt x="5839" y="863"/>
                                        <a:pt x="5851" y="790"/>
                                        <a:pt x="5830" y="723"/>
                                      </a:cubicBezTo>
                                      <a:cubicBezTo>
                                        <a:pt x="5824" y="705"/>
                                        <a:pt x="5794" y="713"/>
                                        <a:pt x="5777" y="705"/>
                                      </a:cubicBezTo>
                                      <a:cubicBezTo>
                                        <a:pt x="5758" y="696"/>
                                        <a:pt x="5744" y="678"/>
                                        <a:pt x="5725" y="670"/>
                                      </a:cubicBezTo>
                                      <a:cubicBezTo>
                                        <a:pt x="5643" y="635"/>
                                        <a:pt x="5546" y="627"/>
                                        <a:pt x="5461" y="600"/>
                                      </a:cubicBezTo>
                                      <a:cubicBezTo>
                                        <a:pt x="5362" y="535"/>
                                        <a:pt x="5140" y="461"/>
                                        <a:pt x="5022" y="442"/>
                                      </a:cubicBezTo>
                                      <a:cubicBezTo>
                                        <a:pt x="4894" y="399"/>
                                        <a:pt x="4764" y="362"/>
                                        <a:pt x="4636" y="319"/>
                                      </a:cubicBezTo>
                                      <a:cubicBezTo>
                                        <a:pt x="4590" y="304"/>
                                        <a:pt x="4519" y="293"/>
                                        <a:pt x="4478" y="266"/>
                                      </a:cubicBezTo>
                                      <a:cubicBezTo>
                                        <a:pt x="4460" y="254"/>
                                        <a:pt x="4445" y="238"/>
                                        <a:pt x="4425" y="231"/>
                                      </a:cubicBezTo>
                                      <a:cubicBezTo>
                                        <a:pt x="4368" y="212"/>
                                        <a:pt x="4307" y="210"/>
                                        <a:pt x="4249" y="196"/>
                                      </a:cubicBezTo>
                                      <a:cubicBezTo>
                                        <a:pt x="4150" y="129"/>
                                        <a:pt x="4016" y="127"/>
                                        <a:pt x="3898" y="108"/>
                                      </a:cubicBezTo>
                                      <a:cubicBezTo>
                                        <a:pt x="3548" y="52"/>
                                        <a:pt x="3727" y="84"/>
                                        <a:pt x="3319" y="55"/>
                                      </a:cubicBezTo>
                                      <a:cubicBezTo>
                                        <a:pt x="3142" y="42"/>
                                        <a:pt x="2969" y="15"/>
                                        <a:pt x="2792" y="3"/>
                                      </a:cubicBezTo>
                                      <a:cubicBezTo>
                                        <a:pt x="2728" y="9"/>
                                        <a:pt x="2660" y="0"/>
                                        <a:pt x="2599" y="20"/>
                                      </a:cubicBezTo>
                                      <a:cubicBezTo>
                                        <a:pt x="2379" y="93"/>
                                        <a:pt x="2794" y="65"/>
                                        <a:pt x="2528" y="90"/>
                                      </a:cubicBezTo>
                                      <a:cubicBezTo>
                                        <a:pt x="2423" y="100"/>
                                        <a:pt x="2317" y="102"/>
                                        <a:pt x="2212" y="108"/>
                                      </a:cubicBezTo>
                                      <a:cubicBezTo>
                                        <a:pt x="2115" y="125"/>
                                        <a:pt x="2027" y="161"/>
                                        <a:pt x="1931" y="178"/>
                                      </a:cubicBezTo>
                                      <a:cubicBezTo>
                                        <a:pt x="1836" y="195"/>
                                        <a:pt x="1744" y="207"/>
                                        <a:pt x="1650" y="231"/>
                                      </a:cubicBezTo>
                                      <a:cubicBezTo>
                                        <a:pt x="1546" y="300"/>
                                        <a:pt x="1458" y="347"/>
                                        <a:pt x="1334" y="371"/>
                                      </a:cubicBezTo>
                                      <a:cubicBezTo>
                                        <a:pt x="1274" y="402"/>
                                        <a:pt x="1223" y="438"/>
                                        <a:pt x="1159" y="459"/>
                                      </a:cubicBezTo>
                                      <a:cubicBezTo>
                                        <a:pt x="1075" y="514"/>
                                        <a:pt x="973" y="532"/>
                                        <a:pt x="878" y="565"/>
                                      </a:cubicBezTo>
                                      <a:cubicBezTo>
                                        <a:pt x="858" y="572"/>
                                        <a:pt x="844" y="591"/>
                                        <a:pt x="825" y="600"/>
                                      </a:cubicBezTo>
                                      <a:cubicBezTo>
                                        <a:pt x="791" y="615"/>
                                        <a:pt x="755" y="623"/>
                                        <a:pt x="720" y="635"/>
                                      </a:cubicBezTo>
                                      <a:cubicBezTo>
                                        <a:pt x="700" y="642"/>
                                        <a:pt x="686" y="661"/>
                                        <a:pt x="667" y="670"/>
                                      </a:cubicBezTo>
                                      <a:cubicBezTo>
                                        <a:pt x="633" y="685"/>
                                        <a:pt x="562" y="705"/>
                                        <a:pt x="562" y="705"/>
                                      </a:cubicBezTo>
                                      <a:cubicBezTo>
                                        <a:pt x="550" y="723"/>
                                        <a:pt x="545" y="747"/>
                                        <a:pt x="527" y="758"/>
                                      </a:cubicBezTo>
                                      <a:cubicBezTo>
                                        <a:pt x="495" y="778"/>
                                        <a:pt x="421" y="793"/>
                                        <a:pt x="421" y="793"/>
                                      </a:cubicBezTo>
                                      <a:cubicBezTo>
                                        <a:pt x="363" y="881"/>
                                        <a:pt x="403" y="835"/>
                                        <a:pt x="281" y="916"/>
                                      </a:cubicBezTo>
                                      <a:cubicBezTo>
                                        <a:pt x="263" y="928"/>
                                        <a:pt x="228" y="951"/>
                                        <a:pt x="228" y="951"/>
                                      </a:cubicBezTo>
                                      <a:cubicBezTo>
                                        <a:pt x="180" y="1023"/>
                                        <a:pt x="119" y="1073"/>
                                        <a:pt x="52" y="1127"/>
                                      </a:cubicBezTo>
                                      <a:cubicBezTo>
                                        <a:pt x="36" y="1140"/>
                                        <a:pt x="0" y="1141"/>
                                        <a:pt x="0" y="1162"/>
                                      </a:cubicBezTo>
                                      <a:cubicBezTo>
                                        <a:pt x="0" y="1180"/>
                                        <a:pt x="35" y="1150"/>
                                        <a:pt x="52" y="1144"/>
                                      </a:cubicBezTo>
                                      <a:cubicBezTo>
                                        <a:pt x="64" y="1132"/>
                                        <a:pt x="75" y="1119"/>
                                        <a:pt x="88" y="1109"/>
                                      </a:cubicBezTo>
                                      <a:cubicBezTo>
                                        <a:pt x="104" y="1096"/>
                                        <a:pt x="129" y="1092"/>
                                        <a:pt x="140" y="1074"/>
                                      </a:cubicBezTo>
                                      <a:cubicBezTo>
                                        <a:pt x="243" y="908"/>
                                        <a:pt x="109" y="1011"/>
                                        <a:pt x="228" y="933"/>
                                      </a:cubicBezTo>
                                      <a:cubicBezTo>
                                        <a:pt x="270" y="808"/>
                                        <a:pt x="232" y="848"/>
                                        <a:pt x="316" y="793"/>
                                      </a:cubicBezTo>
                                      <a:cubicBezTo>
                                        <a:pt x="328" y="775"/>
                                        <a:pt x="330" y="744"/>
                                        <a:pt x="351" y="740"/>
                                      </a:cubicBezTo>
                                      <a:cubicBezTo>
                                        <a:pt x="372" y="736"/>
                                        <a:pt x="393" y="757"/>
                                        <a:pt x="404" y="775"/>
                                      </a:cubicBezTo>
                                      <a:cubicBezTo>
                                        <a:pt x="424" y="807"/>
                                        <a:pt x="418" y="850"/>
                                        <a:pt x="439" y="881"/>
                                      </a:cubicBezTo>
                                      <a:cubicBezTo>
                                        <a:pt x="451" y="898"/>
                                        <a:pt x="462" y="916"/>
                                        <a:pt x="474" y="933"/>
                                      </a:cubicBezTo>
                                      <a:cubicBezTo>
                                        <a:pt x="480" y="951"/>
                                        <a:pt x="498" y="969"/>
                                        <a:pt x="491" y="986"/>
                                      </a:cubicBezTo>
                                      <a:cubicBezTo>
                                        <a:pt x="483" y="1005"/>
                                        <a:pt x="458" y="1012"/>
                                        <a:pt x="439" y="1021"/>
                                      </a:cubicBezTo>
                                      <a:cubicBezTo>
                                        <a:pt x="362" y="1060"/>
                                        <a:pt x="256" y="1064"/>
                                        <a:pt x="175" y="1074"/>
                                      </a:cubicBezTo>
                                      <a:cubicBezTo>
                                        <a:pt x="158" y="1080"/>
                                        <a:pt x="141" y="1086"/>
                                        <a:pt x="123" y="1091"/>
                                      </a:cubicBezTo>
                                      <a:cubicBezTo>
                                        <a:pt x="100" y="1098"/>
                                        <a:pt x="52" y="1109"/>
                                        <a:pt x="52" y="1109"/>
                                      </a:cubicBezTo>
                                      <a:cubicBezTo>
                                        <a:pt x="64" y="1097"/>
                                        <a:pt x="75" y="1084"/>
                                        <a:pt x="88" y="1074"/>
                                      </a:cubicBezTo>
                                      <a:cubicBezTo>
                                        <a:pt x="104" y="1061"/>
                                        <a:pt x="129" y="1057"/>
                                        <a:pt x="140" y="1039"/>
                                      </a:cubicBezTo>
                                      <a:cubicBezTo>
                                        <a:pt x="169" y="992"/>
                                        <a:pt x="206" y="839"/>
                                        <a:pt x="228" y="775"/>
                                      </a:cubicBezTo>
                                      <a:cubicBezTo>
                                        <a:pt x="234" y="757"/>
                                        <a:pt x="263" y="764"/>
                                        <a:pt x="281" y="758"/>
                                      </a:cubicBezTo>
                                      <a:cubicBezTo>
                                        <a:pt x="293" y="775"/>
                                        <a:pt x="303" y="794"/>
                                        <a:pt x="316" y="810"/>
                                      </a:cubicBezTo>
                                      <a:cubicBezTo>
                                        <a:pt x="326" y="823"/>
                                        <a:pt x="344" y="831"/>
                                        <a:pt x="351" y="846"/>
                                      </a:cubicBezTo>
                                      <a:cubicBezTo>
                                        <a:pt x="363" y="873"/>
                                        <a:pt x="361" y="904"/>
                                        <a:pt x="368" y="933"/>
                                      </a:cubicBezTo>
                                      <a:cubicBezTo>
                                        <a:pt x="373" y="951"/>
                                        <a:pt x="399" y="999"/>
                                        <a:pt x="386" y="986"/>
                                      </a:cubicBezTo>
                                      <a:cubicBezTo>
                                        <a:pt x="365" y="965"/>
                                        <a:pt x="343" y="894"/>
                                        <a:pt x="333" y="863"/>
                                      </a:cubicBezTo>
                                      <a:cubicBezTo>
                                        <a:pt x="236" y="897"/>
                                        <a:pt x="221" y="968"/>
                                        <a:pt x="140" y="1021"/>
                                      </a:cubicBezTo>
                                      <a:cubicBezTo>
                                        <a:pt x="134" y="1039"/>
                                        <a:pt x="123" y="1074"/>
                                        <a:pt x="123" y="1074"/>
                                      </a:cubicBezTo>
                                      <a:cubicBezTo>
                                        <a:pt x="135" y="1056"/>
                                        <a:pt x="149" y="1040"/>
                                        <a:pt x="158" y="1021"/>
                                      </a:cubicBezTo>
                                      <a:cubicBezTo>
                                        <a:pt x="166" y="1004"/>
                                        <a:pt x="188" y="955"/>
                                        <a:pt x="175" y="968"/>
                                      </a:cubicBezTo>
                                      <a:cubicBezTo>
                                        <a:pt x="163" y="980"/>
                                        <a:pt x="150" y="991"/>
                                        <a:pt x="140" y="1004"/>
                                      </a:cubicBezTo>
                                      <a:cubicBezTo>
                                        <a:pt x="115" y="1038"/>
                                        <a:pt x="40" y="1139"/>
                                        <a:pt x="70" y="1109"/>
                                      </a:cubicBezTo>
                                      <a:cubicBezTo>
                                        <a:pt x="136" y="1043"/>
                                        <a:pt x="99" y="1064"/>
                                        <a:pt x="175" y="1039"/>
                                      </a:cubicBezTo>
                                      <a:cubicBezTo>
                                        <a:pt x="232" y="1001"/>
                                        <a:pt x="260" y="973"/>
                                        <a:pt x="298" y="916"/>
                                      </a:cubicBezTo>
                                      <a:cubicBezTo>
                                        <a:pt x="292" y="933"/>
                                        <a:pt x="290" y="952"/>
                                        <a:pt x="281" y="968"/>
                                      </a:cubicBezTo>
                                      <a:cubicBezTo>
                                        <a:pt x="272" y="982"/>
                                        <a:pt x="259" y="993"/>
                                        <a:pt x="246" y="1004"/>
                                      </a:cubicBezTo>
                                      <a:cubicBezTo>
                                        <a:pt x="169" y="1066"/>
                                        <a:pt x="121" y="1047"/>
                                        <a:pt x="351" y="1021"/>
                                      </a:cubicBezTo>
                                      <a:cubicBezTo>
                                        <a:pt x="345" y="1003"/>
                                        <a:pt x="333" y="987"/>
                                        <a:pt x="333" y="968"/>
                                      </a:cubicBezTo>
                                      <a:cubicBezTo>
                                        <a:pt x="333" y="950"/>
                                        <a:pt x="333" y="916"/>
                                        <a:pt x="351" y="916"/>
                                      </a:cubicBezTo>
                                      <a:cubicBezTo>
                                        <a:pt x="369" y="916"/>
                                        <a:pt x="362" y="951"/>
                                        <a:pt x="368" y="968"/>
                                      </a:cubicBezTo>
                                      <a:cubicBezTo>
                                        <a:pt x="356" y="980"/>
                                        <a:pt x="349" y="1009"/>
                                        <a:pt x="333" y="1004"/>
                                      </a:cubicBezTo>
                                      <a:cubicBezTo>
                                        <a:pt x="283" y="988"/>
                                        <a:pt x="351" y="846"/>
                                        <a:pt x="351" y="846"/>
                                      </a:cubicBezTo>
                                      <a:cubicBezTo>
                                        <a:pt x="392" y="859"/>
                                        <a:pt x="465" y="865"/>
                                        <a:pt x="421" y="951"/>
                                      </a:cubicBezTo>
                                      <a:cubicBezTo>
                                        <a:pt x="411" y="970"/>
                                        <a:pt x="396" y="917"/>
                                        <a:pt x="386" y="898"/>
                                      </a:cubicBezTo>
                                      <a:cubicBezTo>
                                        <a:pt x="378" y="882"/>
                                        <a:pt x="372" y="864"/>
                                        <a:pt x="368" y="846"/>
                                      </a:cubicBezTo>
                                      <a:cubicBezTo>
                                        <a:pt x="340" y="732"/>
                                        <a:pt x="381" y="778"/>
                                        <a:pt x="298" y="723"/>
                                      </a:cubicBezTo>
                                      <a:cubicBezTo>
                                        <a:pt x="281" y="729"/>
                                        <a:pt x="257" y="725"/>
                                        <a:pt x="246" y="740"/>
                                      </a:cubicBezTo>
                                      <a:cubicBezTo>
                                        <a:pt x="224" y="770"/>
                                        <a:pt x="222" y="811"/>
                                        <a:pt x="210" y="846"/>
                                      </a:cubicBezTo>
                                      <a:cubicBezTo>
                                        <a:pt x="192" y="899"/>
                                        <a:pt x="175" y="951"/>
                                        <a:pt x="158" y="1004"/>
                                      </a:cubicBezTo>
                                      <a:cubicBezTo>
                                        <a:pt x="140" y="1061"/>
                                        <a:pt x="74" y="1087"/>
                                        <a:pt x="35" y="1127"/>
                                      </a:cubicBezTo>
                                      <a:cubicBezTo>
                                        <a:pt x="53" y="1139"/>
                                        <a:pt x="67" y="1162"/>
                                        <a:pt x="88" y="1162"/>
                                      </a:cubicBezTo>
                                      <a:cubicBezTo>
                                        <a:pt x="125" y="1162"/>
                                        <a:pt x="193" y="1127"/>
                                        <a:pt x="193" y="1127"/>
                                      </a:cubicBezTo>
                                      <a:cubicBezTo>
                                        <a:pt x="221" y="1038"/>
                                        <a:pt x="192" y="1081"/>
                                        <a:pt x="316" y="1039"/>
                                      </a:cubicBezTo>
                                      <a:cubicBezTo>
                                        <a:pt x="333" y="1033"/>
                                        <a:pt x="351" y="1027"/>
                                        <a:pt x="368" y="1021"/>
                                      </a:cubicBezTo>
                                      <a:cubicBezTo>
                                        <a:pt x="386" y="1015"/>
                                        <a:pt x="421" y="1004"/>
                                        <a:pt x="421" y="1004"/>
                                      </a:cubicBezTo>
                                      <a:cubicBezTo>
                                        <a:pt x="373" y="855"/>
                                        <a:pt x="441" y="1037"/>
                                        <a:pt x="368" y="916"/>
                                      </a:cubicBezTo>
                                      <a:cubicBezTo>
                                        <a:pt x="358" y="900"/>
                                        <a:pt x="359" y="880"/>
                                        <a:pt x="351" y="863"/>
                                      </a:cubicBezTo>
                                      <a:cubicBezTo>
                                        <a:pt x="342" y="844"/>
                                        <a:pt x="328" y="828"/>
                                        <a:pt x="316" y="810"/>
                                      </a:cubicBezTo>
                                      <a:cubicBezTo>
                                        <a:pt x="293" y="816"/>
                                        <a:pt x="268" y="817"/>
                                        <a:pt x="246" y="828"/>
                                      </a:cubicBezTo>
                                      <a:cubicBezTo>
                                        <a:pt x="181" y="861"/>
                                        <a:pt x="178" y="959"/>
                                        <a:pt x="158" y="1021"/>
                                      </a:cubicBezTo>
                                      <a:cubicBezTo>
                                        <a:pt x="152" y="1041"/>
                                        <a:pt x="108" y="1059"/>
                                        <a:pt x="123" y="1074"/>
                                      </a:cubicBezTo>
                                      <a:cubicBezTo>
                                        <a:pt x="140" y="1091"/>
                                        <a:pt x="170" y="1062"/>
                                        <a:pt x="193" y="1056"/>
                                      </a:cubicBezTo>
                                      <a:cubicBezTo>
                                        <a:pt x="205" y="1039"/>
                                        <a:pt x="212" y="1017"/>
                                        <a:pt x="228" y="1004"/>
                                      </a:cubicBezTo>
                                      <a:cubicBezTo>
                                        <a:pt x="243" y="992"/>
                                        <a:pt x="268" y="999"/>
                                        <a:pt x="281" y="986"/>
                                      </a:cubicBezTo>
                                      <a:cubicBezTo>
                                        <a:pt x="294" y="973"/>
                                        <a:pt x="286" y="948"/>
                                        <a:pt x="298" y="933"/>
                                      </a:cubicBezTo>
                                      <a:cubicBezTo>
                                        <a:pt x="311" y="916"/>
                                        <a:pt x="333" y="910"/>
                                        <a:pt x="351" y="898"/>
                                      </a:cubicBezTo>
                                      <a:cubicBezTo>
                                        <a:pt x="369" y="916"/>
                                        <a:pt x="390" y="930"/>
                                        <a:pt x="404" y="951"/>
                                      </a:cubicBezTo>
                                      <a:cubicBezTo>
                                        <a:pt x="440" y="1006"/>
                                        <a:pt x="395" y="1030"/>
                                        <a:pt x="456" y="968"/>
                                      </a:cubicBezTo>
                                      <a:cubicBezTo>
                                        <a:pt x="444" y="951"/>
                                        <a:pt x="436" y="931"/>
                                        <a:pt x="421" y="916"/>
                                      </a:cubicBezTo>
                                      <a:cubicBezTo>
                                        <a:pt x="406" y="901"/>
                                        <a:pt x="381" y="898"/>
                                        <a:pt x="368" y="881"/>
                                      </a:cubicBezTo>
                                      <a:cubicBezTo>
                                        <a:pt x="356" y="866"/>
                                        <a:pt x="359" y="845"/>
                                        <a:pt x="351" y="828"/>
                                      </a:cubicBezTo>
                                      <a:cubicBezTo>
                                        <a:pt x="342" y="809"/>
                                        <a:pt x="328" y="793"/>
                                        <a:pt x="316" y="775"/>
                                      </a:cubicBezTo>
                                      <a:cubicBezTo>
                                        <a:pt x="287" y="781"/>
                                        <a:pt x="254" y="778"/>
                                        <a:pt x="228" y="793"/>
                                      </a:cubicBezTo>
                                      <a:cubicBezTo>
                                        <a:pt x="194" y="813"/>
                                        <a:pt x="162" y="938"/>
                                        <a:pt x="158" y="951"/>
                                      </a:cubicBezTo>
                                      <a:cubicBezTo>
                                        <a:pt x="151" y="971"/>
                                        <a:pt x="133" y="985"/>
                                        <a:pt x="123" y="1004"/>
                                      </a:cubicBezTo>
                                      <a:cubicBezTo>
                                        <a:pt x="86" y="1078"/>
                                        <a:pt x="106" y="1097"/>
                                        <a:pt x="17" y="1127"/>
                                      </a:cubicBezTo>
                                      <a:cubicBezTo>
                                        <a:pt x="91" y="1151"/>
                                        <a:pt x="176" y="1148"/>
                                        <a:pt x="246" y="1109"/>
                                      </a:cubicBezTo>
                                      <a:cubicBezTo>
                                        <a:pt x="377" y="1036"/>
                                        <a:pt x="306" y="1039"/>
                                        <a:pt x="368" y="103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Freeform 46"/>
                              <wps:cNvSpPr>
                                <a:spLocks/>
                              </wps:cNvSpPr>
                              <wps:spPr bwMode="auto">
                                <a:xfrm>
                                  <a:off x="4233" y="2579"/>
                                  <a:ext cx="300" cy="181"/>
                                </a:xfrm>
                                <a:custGeom>
                                  <a:avLst/>
                                  <a:gdLst>
                                    <a:gd name="T0" fmla="*/ 5848 w 5865"/>
                                    <a:gd name="T1" fmla="*/ 933 h 1180"/>
                                    <a:gd name="T2" fmla="*/ 5777 w 5865"/>
                                    <a:gd name="T3" fmla="*/ 705 h 1180"/>
                                    <a:gd name="T4" fmla="*/ 5461 w 5865"/>
                                    <a:gd name="T5" fmla="*/ 600 h 1180"/>
                                    <a:gd name="T6" fmla="*/ 4636 w 5865"/>
                                    <a:gd name="T7" fmla="*/ 319 h 1180"/>
                                    <a:gd name="T8" fmla="*/ 4425 w 5865"/>
                                    <a:gd name="T9" fmla="*/ 231 h 1180"/>
                                    <a:gd name="T10" fmla="*/ 3898 w 5865"/>
                                    <a:gd name="T11" fmla="*/ 108 h 1180"/>
                                    <a:gd name="T12" fmla="*/ 2792 w 5865"/>
                                    <a:gd name="T13" fmla="*/ 3 h 1180"/>
                                    <a:gd name="T14" fmla="*/ 2528 w 5865"/>
                                    <a:gd name="T15" fmla="*/ 90 h 1180"/>
                                    <a:gd name="T16" fmla="*/ 1931 w 5865"/>
                                    <a:gd name="T17" fmla="*/ 178 h 1180"/>
                                    <a:gd name="T18" fmla="*/ 1334 w 5865"/>
                                    <a:gd name="T19" fmla="*/ 371 h 1180"/>
                                    <a:gd name="T20" fmla="*/ 878 w 5865"/>
                                    <a:gd name="T21" fmla="*/ 565 h 1180"/>
                                    <a:gd name="T22" fmla="*/ 720 w 5865"/>
                                    <a:gd name="T23" fmla="*/ 635 h 1180"/>
                                    <a:gd name="T24" fmla="*/ 562 w 5865"/>
                                    <a:gd name="T25" fmla="*/ 705 h 1180"/>
                                    <a:gd name="T26" fmla="*/ 421 w 5865"/>
                                    <a:gd name="T27" fmla="*/ 793 h 1180"/>
                                    <a:gd name="T28" fmla="*/ 228 w 5865"/>
                                    <a:gd name="T29" fmla="*/ 951 h 1180"/>
                                    <a:gd name="T30" fmla="*/ 0 w 5865"/>
                                    <a:gd name="T31" fmla="*/ 1162 h 1180"/>
                                    <a:gd name="T32" fmla="*/ 88 w 5865"/>
                                    <a:gd name="T33" fmla="*/ 1109 h 1180"/>
                                    <a:gd name="T34" fmla="*/ 228 w 5865"/>
                                    <a:gd name="T35" fmla="*/ 933 h 1180"/>
                                    <a:gd name="T36" fmla="*/ 351 w 5865"/>
                                    <a:gd name="T37" fmla="*/ 740 h 1180"/>
                                    <a:gd name="T38" fmla="*/ 439 w 5865"/>
                                    <a:gd name="T39" fmla="*/ 881 h 1180"/>
                                    <a:gd name="T40" fmla="*/ 491 w 5865"/>
                                    <a:gd name="T41" fmla="*/ 986 h 1180"/>
                                    <a:gd name="T42" fmla="*/ 175 w 5865"/>
                                    <a:gd name="T43" fmla="*/ 1074 h 1180"/>
                                    <a:gd name="T44" fmla="*/ 52 w 5865"/>
                                    <a:gd name="T45" fmla="*/ 1109 h 1180"/>
                                    <a:gd name="T46" fmla="*/ 140 w 5865"/>
                                    <a:gd name="T47" fmla="*/ 1039 h 1180"/>
                                    <a:gd name="T48" fmla="*/ 281 w 5865"/>
                                    <a:gd name="T49" fmla="*/ 758 h 1180"/>
                                    <a:gd name="T50" fmla="*/ 351 w 5865"/>
                                    <a:gd name="T51" fmla="*/ 846 h 1180"/>
                                    <a:gd name="T52" fmla="*/ 386 w 5865"/>
                                    <a:gd name="T53" fmla="*/ 986 h 1180"/>
                                    <a:gd name="T54" fmla="*/ 140 w 5865"/>
                                    <a:gd name="T55" fmla="*/ 1021 h 1180"/>
                                    <a:gd name="T56" fmla="*/ 158 w 5865"/>
                                    <a:gd name="T57" fmla="*/ 1021 h 1180"/>
                                    <a:gd name="T58" fmla="*/ 140 w 5865"/>
                                    <a:gd name="T59" fmla="*/ 1004 h 1180"/>
                                    <a:gd name="T60" fmla="*/ 175 w 5865"/>
                                    <a:gd name="T61" fmla="*/ 1039 h 1180"/>
                                    <a:gd name="T62" fmla="*/ 281 w 5865"/>
                                    <a:gd name="T63" fmla="*/ 968 h 1180"/>
                                    <a:gd name="T64" fmla="*/ 351 w 5865"/>
                                    <a:gd name="T65" fmla="*/ 1021 h 1180"/>
                                    <a:gd name="T66" fmla="*/ 351 w 5865"/>
                                    <a:gd name="T67" fmla="*/ 916 h 1180"/>
                                    <a:gd name="T68" fmla="*/ 333 w 5865"/>
                                    <a:gd name="T69" fmla="*/ 1004 h 1180"/>
                                    <a:gd name="T70" fmla="*/ 421 w 5865"/>
                                    <a:gd name="T71" fmla="*/ 951 h 1180"/>
                                    <a:gd name="T72" fmla="*/ 368 w 5865"/>
                                    <a:gd name="T73" fmla="*/ 846 h 1180"/>
                                    <a:gd name="T74" fmla="*/ 246 w 5865"/>
                                    <a:gd name="T75" fmla="*/ 740 h 1180"/>
                                    <a:gd name="T76" fmla="*/ 158 w 5865"/>
                                    <a:gd name="T77" fmla="*/ 1004 h 1180"/>
                                    <a:gd name="T78" fmla="*/ 88 w 5865"/>
                                    <a:gd name="T79" fmla="*/ 1162 h 1180"/>
                                    <a:gd name="T80" fmla="*/ 316 w 5865"/>
                                    <a:gd name="T81" fmla="*/ 1039 h 1180"/>
                                    <a:gd name="T82" fmla="*/ 421 w 5865"/>
                                    <a:gd name="T83" fmla="*/ 1004 h 1180"/>
                                    <a:gd name="T84" fmla="*/ 351 w 5865"/>
                                    <a:gd name="T85" fmla="*/ 863 h 1180"/>
                                    <a:gd name="T86" fmla="*/ 246 w 5865"/>
                                    <a:gd name="T87" fmla="*/ 828 h 1180"/>
                                    <a:gd name="T88" fmla="*/ 123 w 5865"/>
                                    <a:gd name="T89" fmla="*/ 1074 h 1180"/>
                                    <a:gd name="T90" fmla="*/ 228 w 5865"/>
                                    <a:gd name="T91" fmla="*/ 1004 h 1180"/>
                                    <a:gd name="T92" fmla="*/ 298 w 5865"/>
                                    <a:gd name="T93" fmla="*/ 933 h 1180"/>
                                    <a:gd name="T94" fmla="*/ 404 w 5865"/>
                                    <a:gd name="T95" fmla="*/ 951 h 1180"/>
                                    <a:gd name="T96" fmla="*/ 421 w 5865"/>
                                    <a:gd name="T97" fmla="*/ 916 h 1180"/>
                                    <a:gd name="T98" fmla="*/ 351 w 5865"/>
                                    <a:gd name="T99" fmla="*/ 828 h 1180"/>
                                    <a:gd name="T100" fmla="*/ 228 w 5865"/>
                                    <a:gd name="T101" fmla="*/ 793 h 1180"/>
                                    <a:gd name="T102" fmla="*/ 123 w 5865"/>
                                    <a:gd name="T103" fmla="*/ 1004 h 1180"/>
                                    <a:gd name="T104" fmla="*/ 246 w 5865"/>
                                    <a:gd name="T105" fmla="*/ 1109 h 1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865" h="1180">
                                      <a:moveTo>
                                        <a:pt x="5865" y="986"/>
                                      </a:moveTo>
                                      <a:cubicBezTo>
                                        <a:pt x="5859" y="968"/>
                                        <a:pt x="5850" y="951"/>
                                        <a:pt x="5848" y="933"/>
                                      </a:cubicBezTo>
                                      <a:cubicBezTo>
                                        <a:pt x="5839" y="863"/>
                                        <a:pt x="5851" y="790"/>
                                        <a:pt x="5830" y="723"/>
                                      </a:cubicBezTo>
                                      <a:cubicBezTo>
                                        <a:pt x="5824" y="705"/>
                                        <a:pt x="5794" y="713"/>
                                        <a:pt x="5777" y="705"/>
                                      </a:cubicBezTo>
                                      <a:cubicBezTo>
                                        <a:pt x="5758" y="696"/>
                                        <a:pt x="5744" y="678"/>
                                        <a:pt x="5725" y="670"/>
                                      </a:cubicBezTo>
                                      <a:cubicBezTo>
                                        <a:pt x="5643" y="635"/>
                                        <a:pt x="5546" y="627"/>
                                        <a:pt x="5461" y="600"/>
                                      </a:cubicBezTo>
                                      <a:cubicBezTo>
                                        <a:pt x="5362" y="535"/>
                                        <a:pt x="5140" y="461"/>
                                        <a:pt x="5022" y="442"/>
                                      </a:cubicBezTo>
                                      <a:cubicBezTo>
                                        <a:pt x="4894" y="399"/>
                                        <a:pt x="4764" y="362"/>
                                        <a:pt x="4636" y="319"/>
                                      </a:cubicBezTo>
                                      <a:cubicBezTo>
                                        <a:pt x="4590" y="304"/>
                                        <a:pt x="4519" y="293"/>
                                        <a:pt x="4478" y="266"/>
                                      </a:cubicBezTo>
                                      <a:cubicBezTo>
                                        <a:pt x="4460" y="254"/>
                                        <a:pt x="4445" y="238"/>
                                        <a:pt x="4425" y="231"/>
                                      </a:cubicBezTo>
                                      <a:cubicBezTo>
                                        <a:pt x="4368" y="212"/>
                                        <a:pt x="4307" y="210"/>
                                        <a:pt x="4249" y="196"/>
                                      </a:cubicBezTo>
                                      <a:cubicBezTo>
                                        <a:pt x="4150" y="129"/>
                                        <a:pt x="4016" y="127"/>
                                        <a:pt x="3898" y="108"/>
                                      </a:cubicBezTo>
                                      <a:cubicBezTo>
                                        <a:pt x="3548" y="52"/>
                                        <a:pt x="3727" y="84"/>
                                        <a:pt x="3319" y="55"/>
                                      </a:cubicBezTo>
                                      <a:cubicBezTo>
                                        <a:pt x="3142" y="42"/>
                                        <a:pt x="2969" y="15"/>
                                        <a:pt x="2792" y="3"/>
                                      </a:cubicBezTo>
                                      <a:cubicBezTo>
                                        <a:pt x="2728" y="9"/>
                                        <a:pt x="2660" y="0"/>
                                        <a:pt x="2599" y="20"/>
                                      </a:cubicBezTo>
                                      <a:cubicBezTo>
                                        <a:pt x="2379" y="93"/>
                                        <a:pt x="2794" y="65"/>
                                        <a:pt x="2528" y="90"/>
                                      </a:cubicBezTo>
                                      <a:cubicBezTo>
                                        <a:pt x="2423" y="100"/>
                                        <a:pt x="2317" y="102"/>
                                        <a:pt x="2212" y="108"/>
                                      </a:cubicBezTo>
                                      <a:cubicBezTo>
                                        <a:pt x="2115" y="125"/>
                                        <a:pt x="2027" y="161"/>
                                        <a:pt x="1931" y="178"/>
                                      </a:cubicBezTo>
                                      <a:cubicBezTo>
                                        <a:pt x="1836" y="195"/>
                                        <a:pt x="1744" y="207"/>
                                        <a:pt x="1650" y="231"/>
                                      </a:cubicBezTo>
                                      <a:cubicBezTo>
                                        <a:pt x="1546" y="300"/>
                                        <a:pt x="1458" y="347"/>
                                        <a:pt x="1334" y="371"/>
                                      </a:cubicBezTo>
                                      <a:cubicBezTo>
                                        <a:pt x="1274" y="402"/>
                                        <a:pt x="1223" y="438"/>
                                        <a:pt x="1159" y="459"/>
                                      </a:cubicBezTo>
                                      <a:cubicBezTo>
                                        <a:pt x="1075" y="514"/>
                                        <a:pt x="973" y="532"/>
                                        <a:pt x="878" y="565"/>
                                      </a:cubicBezTo>
                                      <a:cubicBezTo>
                                        <a:pt x="858" y="572"/>
                                        <a:pt x="844" y="591"/>
                                        <a:pt x="825" y="600"/>
                                      </a:cubicBezTo>
                                      <a:cubicBezTo>
                                        <a:pt x="791" y="615"/>
                                        <a:pt x="755" y="623"/>
                                        <a:pt x="720" y="635"/>
                                      </a:cubicBezTo>
                                      <a:cubicBezTo>
                                        <a:pt x="700" y="642"/>
                                        <a:pt x="686" y="661"/>
                                        <a:pt x="667" y="670"/>
                                      </a:cubicBezTo>
                                      <a:cubicBezTo>
                                        <a:pt x="633" y="685"/>
                                        <a:pt x="562" y="705"/>
                                        <a:pt x="562" y="705"/>
                                      </a:cubicBezTo>
                                      <a:cubicBezTo>
                                        <a:pt x="550" y="723"/>
                                        <a:pt x="545" y="747"/>
                                        <a:pt x="527" y="758"/>
                                      </a:cubicBezTo>
                                      <a:cubicBezTo>
                                        <a:pt x="495" y="778"/>
                                        <a:pt x="421" y="793"/>
                                        <a:pt x="421" y="793"/>
                                      </a:cubicBezTo>
                                      <a:cubicBezTo>
                                        <a:pt x="363" y="881"/>
                                        <a:pt x="403" y="835"/>
                                        <a:pt x="281" y="916"/>
                                      </a:cubicBezTo>
                                      <a:cubicBezTo>
                                        <a:pt x="263" y="928"/>
                                        <a:pt x="228" y="951"/>
                                        <a:pt x="228" y="951"/>
                                      </a:cubicBezTo>
                                      <a:cubicBezTo>
                                        <a:pt x="180" y="1023"/>
                                        <a:pt x="119" y="1073"/>
                                        <a:pt x="52" y="1127"/>
                                      </a:cubicBezTo>
                                      <a:cubicBezTo>
                                        <a:pt x="36" y="1140"/>
                                        <a:pt x="0" y="1141"/>
                                        <a:pt x="0" y="1162"/>
                                      </a:cubicBezTo>
                                      <a:cubicBezTo>
                                        <a:pt x="0" y="1180"/>
                                        <a:pt x="35" y="1150"/>
                                        <a:pt x="52" y="1144"/>
                                      </a:cubicBezTo>
                                      <a:cubicBezTo>
                                        <a:pt x="64" y="1132"/>
                                        <a:pt x="75" y="1119"/>
                                        <a:pt x="88" y="1109"/>
                                      </a:cubicBezTo>
                                      <a:cubicBezTo>
                                        <a:pt x="104" y="1096"/>
                                        <a:pt x="129" y="1092"/>
                                        <a:pt x="140" y="1074"/>
                                      </a:cubicBezTo>
                                      <a:cubicBezTo>
                                        <a:pt x="243" y="908"/>
                                        <a:pt x="109" y="1011"/>
                                        <a:pt x="228" y="933"/>
                                      </a:cubicBezTo>
                                      <a:cubicBezTo>
                                        <a:pt x="270" y="808"/>
                                        <a:pt x="232" y="848"/>
                                        <a:pt x="316" y="793"/>
                                      </a:cubicBezTo>
                                      <a:cubicBezTo>
                                        <a:pt x="328" y="775"/>
                                        <a:pt x="330" y="744"/>
                                        <a:pt x="351" y="740"/>
                                      </a:cubicBezTo>
                                      <a:cubicBezTo>
                                        <a:pt x="372" y="736"/>
                                        <a:pt x="393" y="757"/>
                                        <a:pt x="404" y="775"/>
                                      </a:cubicBezTo>
                                      <a:cubicBezTo>
                                        <a:pt x="424" y="807"/>
                                        <a:pt x="418" y="850"/>
                                        <a:pt x="439" y="881"/>
                                      </a:cubicBezTo>
                                      <a:cubicBezTo>
                                        <a:pt x="451" y="898"/>
                                        <a:pt x="462" y="916"/>
                                        <a:pt x="474" y="933"/>
                                      </a:cubicBezTo>
                                      <a:cubicBezTo>
                                        <a:pt x="480" y="951"/>
                                        <a:pt x="498" y="969"/>
                                        <a:pt x="491" y="986"/>
                                      </a:cubicBezTo>
                                      <a:cubicBezTo>
                                        <a:pt x="483" y="1005"/>
                                        <a:pt x="458" y="1012"/>
                                        <a:pt x="439" y="1021"/>
                                      </a:cubicBezTo>
                                      <a:cubicBezTo>
                                        <a:pt x="362" y="1060"/>
                                        <a:pt x="256" y="1064"/>
                                        <a:pt x="175" y="1074"/>
                                      </a:cubicBezTo>
                                      <a:cubicBezTo>
                                        <a:pt x="158" y="1080"/>
                                        <a:pt x="141" y="1086"/>
                                        <a:pt x="123" y="1091"/>
                                      </a:cubicBezTo>
                                      <a:cubicBezTo>
                                        <a:pt x="100" y="1098"/>
                                        <a:pt x="52" y="1109"/>
                                        <a:pt x="52" y="1109"/>
                                      </a:cubicBezTo>
                                      <a:cubicBezTo>
                                        <a:pt x="64" y="1097"/>
                                        <a:pt x="75" y="1084"/>
                                        <a:pt x="88" y="1074"/>
                                      </a:cubicBezTo>
                                      <a:cubicBezTo>
                                        <a:pt x="104" y="1061"/>
                                        <a:pt x="129" y="1057"/>
                                        <a:pt x="140" y="1039"/>
                                      </a:cubicBezTo>
                                      <a:cubicBezTo>
                                        <a:pt x="169" y="992"/>
                                        <a:pt x="206" y="839"/>
                                        <a:pt x="228" y="775"/>
                                      </a:cubicBezTo>
                                      <a:cubicBezTo>
                                        <a:pt x="234" y="757"/>
                                        <a:pt x="263" y="764"/>
                                        <a:pt x="281" y="758"/>
                                      </a:cubicBezTo>
                                      <a:cubicBezTo>
                                        <a:pt x="293" y="775"/>
                                        <a:pt x="303" y="794"/>
                                        <a:pt x="316" y="810"/>
                                      </a:cubicBezTo>
                                      <a:cubicBezTo>
                                        <a:pt x="326" y="823"/>
                                        <a:pt x="344" y="831"/>
                                        <a:pt x="351" y="846"/>
                                      </a:cubicBezTo>
                                      <a:cubicBezTo>
                                        <a:pt x="363" y="873"/>
                                        <a:pt x="361" y="904"/>
                                        <a:pt x="368" y="933"/>
                                      </a:cubicBezTo>
                                      <a:cubicBezTo>
                                        <a:pt x="373" y="951"/>
                                        <a:pt x="399" y="999"/>
                                        <a:pt x="386" y="986"/>
                                      </a:cubicBezTo>
                                      <a:cubicBezTo>
                                        <a:pt x="365" y="965"/>
                                        <a:pt x="343" y="894"/>
                                        <a:pt x="333" y="863"/>
                                      </a:cubicBezTo>
                                      <a:cubicBezTo>
                                        <a:pt x="236" y="897"/>
                                        <a:pt x="221" y="968"/>
                                        <a:pt x="140" y="1021"/>
                                      </a:cubicBezTo>
                                      <a:cubicBezTo>
                                        <a:pt x="134" y="1039"/>
                                        <a:pt x="123" y="1074"/>
                                        <a:pt x="123" y="1074"/>
                                      </a:cubicBezTo>
                                      <a:cubicBezTo>
                                        <a:pt x="135" y="1056"/>
                                        <a:pt x="149" y="1040"/>
                                        <a:pt x="158" y="1021"/>
                                      </a:cubicBezTo>
                                      <a:cubicBezTo>
                                        <a:pt x="166" y="1004"/>
                                        <a:pt x="188" y="955"/>
                                        <a:pt x="175" y="968"/>
                                      </a:cubicBezTo>
                                      <a:cubicBezTo>
                                        <a:pt x="163" y="980"/>
                                        <a:pt x="150" y="991"/>
                                        <a:pt x="140" y="1004"/>
                                      </a:cubicBezTo>
                                      <a:cubicBezTo>
                                        <a:pt x="115" y="1038"/>
                                        <a:pt x="40" y="1139"/>
                                        <a:pt x="70" y="1109"/>
                                      </a:cubicBezTo>
                                      <a:cubicBezTo>
                                        <a:pt x="136" y="1043"/>
                                        <a:pt x="99" y="1064"/>
                                        <a:pt x="175" y="1039"/>
                                      </a:cubicBezTo>
                                      <a:cubicBezTo>
                                        <a:pt x="232" y="1001"/>
                                        <a:pt x="260" y="973"/>
                                        <a:pt x="298" y="916"/>
                                      </a:cubicBezTo>
                                      <a:cubicBezTo>
                                        <a:pt x="292" y="933"/>
                                        <a:pt x="290" y="952"/>
                                        <a:pt x="281" y="968"/>
                                      </a:cubicBezTo>
                                      <a:cubicBezTo>
                                        <a:pt x="272" y="982"/>
                                        <a:pt x="259" y="993"/>
                                        <a:pt x="246" y="1004"/>
                                      </a:cubicBezTo>
                                      <a:cubicBezTo>
                                        <a:pt x="169" y="1066"/>
                                        <a:pt x="121" y="1047"/>
                                        <a:pt x="351" y="1021"/>
                                      </a:cubicBezTo>
                                      <a:cubicBezTo>
                                        <a:pt x="345" y="1003"/>
                                        <a:pt x="333" y="987"/>
                                        <a:pt x="333" y="968"/>
                                      </a:cubicBezTo>
                                      <a:cubicBezTo>
                                        <a:pt x="333" y="950"/>
                                        <a:pt x="333" y="916"/>
                                        <a:pt x="351" y="916"/>
                                      </a:cubicBezTo>
                                      <a:cubicBezTo>
                                        <a:pt x="369" y="916"/>
                                        <a:pt x="362" y="951"/>
                                        <a:pt x="368" y="968"/>
                                      </a:cubicBezTo>
                                      <a:cubicBezTo>
                                        <a:pt x="356" y="980"/>
                                        <a:pt x="349" y="1009"/>
                                        <a:pt x="333" y="1004"/>
                                      </a:cubicBezTo>
                                      <a:cubicBezTo>
                                        <a:pt x="283" y="988"/>
                                        <a:pt x="351" y="846"/>
                                        <a:pt x="351" y="846"/>
                                      </a:cubicBezTo>
                                      <a:cubicBezTo>
                                        <a:pt x="392" y="859"/>
                                        <a:pt x="465" y="865"/>
                                        <a:pt x="421" y="951"/>
                                      </a:cubicBezTo>
                                      <a:cubicBezTo>
                                        <a:pt x="411" y="970"/>
                                        <a:pt x="396" y="917"/>
                                        <a:pt x="386" y="898"/>
                                      </a:cubicBezTo>
                                      <a:cubicBezTo>
                                        <a:pt x="378" y="882"/>
                                        <a:pt x="372" y="864"/>
                                        <a:pt x="368" y="846"/>
                                      </a:cubicBezTo>
                                      <a:cubicBezTo>
                                        <a:pt x="340" y="732"/>
                                        <a:pt x="381" y="778"/>
                                        <a:pt x="298" y="723"/>
                                      </a:cubicBezTo>
                                      <a:cubicBezTo>
                                        <a:pt x="281" y="729"/>
                                        <a:pt x="257" y="725"/>
                                        <a:pt x="246" y="740"/>
                                      </a:cubicBezTo>
                                      <a:cubicBezTo>
                                        <a:pt x="224" y="770"/>
                                        <a:pt x="222" y="811"/>
                                        <a:pt x="210" y="846"/>
                                      </a:cubicBezTo>
                                      <a:cubicBezTo>
                                        <a:pt x="192" y="899"/>
                                        <a:pt x="175" y="951"/>
                                        <a:pt x="158" y="1004"/>
                                      </a:cubicBezTo>
                                      <a:cubicBezTo>
                                        <a:pt x="140" y="1061"/>
                                        <a:pt x="74" y="1087"/>
                                        <a:pt x="35" y="1127"/>
                                      </a:cubicBezTo>
                                      <a:cubicBezTo>
                                        <a:pt x="53" y="1139"/>
                                        <a:pt x="67" y="1162"/>
                                        <a:pt x="88" y="1162"/>
                                      </a:cubicBezTo>
                                      <a:cubicBezTo>
                                        <a:pt x="125" y="1162"/>
                                        <a:pt x="193" y="1127"/>
                                        <a:pt x="193" y="1127"/>
                                      </a:cubicBezTo>
                                      <a:cubicBezTo>
                                        <a:pt x="221" y="1038"/>
                                        <a:pt x="192" y="1081"/>
                                        <a:pt x="316" y="1039"/>
                                      </a:cubicBezTo>
                                      <a:cubicBezTo>
                                        <a:pt x="333" y="1033"/>
                                        <a:pt x="351" y="1027"/>
                                        <a:pt x="368" y="1021"/>
                                      </a:cubicBezTo>
                                      <a:cubicBezTo>
                                        <a:pt x="386" y="1015"/>
                                        <a:pt x="421" y="1004"/>
                                        <a:pt x="421" y="1004"/>
                                      </a:cubicBezTo>
                                      <a:cubicBezTo>
                                        <a:pt x="373" y="855"/>
                                        <a:pt x="441" y="1037"/>
                                        <a:pt x="368" y="916"/>
                                      </a:cubicBezTo>
                                      <a:cubicBezTo>
                                        <a:pt x="358" y="900"/>
                                        <a:pt x="359" y="880"/>
                                        <a:pt x="351" y="863"/>
                                      </a:cubicBezTo>
                                      <a:cubicBezTo>
                                        <a:pt x="342" y="844"/>
                                        <a:pt x="328" y="828"/>
                                        <a:pt x="316" y="810"/>
                                      </a:cubicBezTo>
                                      <a:cubicBezTo>
                                        <a:pt x="293" y="816"/>
                                        <a:pt x="268" y="817"/>
                                        <a:pt x="246" y="828"/>
                                      </a:cubicBezTo>
                                      <a:cubicBezTo>
                                        <a:pt x="181" y="861"/>
                                        <a:pt x="178" y="959"/>
                                        <a:pt x="158" y="1021"/>
                                      </a:cubicBezTo>
                                      <a:cubicBezTo>
                                        <a:pt x="152" y="1041"/>
                                        <a:pt x="108" y="1059"/>
                                        <a:pt x="123" y="1074"/>
                                      </a:cubicBezTo>
                                      <a:cubicBezTo>
                                        <a:pt x="140" y="1091"/>
                                        <a:pt x="170" y="1062"/>
                                        <a:pt x="193" y="1056"/>
                                      </a:cubicBezTo>
                                      <a:cubicBezTo>
                                        <a:pt x="205" y="1039"/>
                                        <a:pt x="212" y="1017"/>
                                        <a:pt x="228" y="1004"/>
                                      </a:cubicBezTo>
                                      <a:cubicBezTo>
                                        <a:pt x="243" y="992"/>
                                        <a:pt x="268" y="999"/>
                                        <a:pt x="281" y="986"/>
                                      </a:cubicBezTo>
                                      <a:cubicBezTo>
                                        <a:pt x="294" y="973"/>
                                        <a:pt x="286" y="948"/>
                                        <a:pt x="298" y="933"/>
                                      </a:cubicBezTo>
                                      <a:cubicBezTo>
                                        <a:pt x="311" y="916"/>
                                        <a:pt x="333" y="910"/>
                                        <a:pt x="351" y="898"/>
                                      </a:cubicBezTo>
                                      <a:cubicBezTo>
                                        <a:pt x="369" y="916"/>
                                        <a:pt x="390" y="930"/>
                                        <a:pt x="404" y="951"/>
                                      </a:cubicBezTo>
                                      <a:cubicBezTo>
                                        <a:pt x="440" y="1006"/>
                                        <a:pt x="395" y="1030"/>
                                        <a:pt x="456" y="968"/>
                                      </a:cubicBezTo>
                                      <a:cubicBezTo>
                                        <a:pt x="444" y="951"/>
                                        <a:pt x="436" y="931"/>
                                        <a:pt x="421" y="916"/>
                                      </a:cubicBezTo>
                                      <a:cubicBezTo>
                                        <a:pt x="406" y="901"/>
                                        <a:pt x="381" y="898"/>
                                        <a:pt x="368" y="881"/>
                                      </a:cubicBezTo>
                                      <a:cubicBezTo>
                                        <a:pt x="356" y="866"/>
                                        <a:pt x="359" y="845"/>
                                        <a:pt x="351" y="828"/>
                                      </a:cubicBezTo>
                                      <a:cubicBezTo>
                                        <a:pt x="342" y="809"/>
                                        <a:pt x="328" y="793"/>
                                        <a:pt x="316" y="775"/>
                                      </a:cubicBezTo>
                                      <a:cubicBezTo>
                                        <a:pt x="287" y="781"/>
                                        <a:pt x="254" y="778"/>
                                        <a:pt x="228" y="793"/>
                                      </a:cubicBezTo>
                                      <a:cubicBezTo>
                                        <a:pt x="194" y="813"/>
                                        <a:pt x="162" y="938"/>
                                        <a:pt x="158" y="951"/>
                                      </a:cubicBezTo>
                                      <a:cubicBezTo>
                                        <a:pt x="151" y="971"/>
                                        <a:pt x="133" y="985"/>
                                        <a:pt x="123" y="1004"/>
                                      </a:cubicBezTo>
                                      <a:cubicBezTo>
                                        <a:pt x="86" y="1078"/>
                                        <a:pt x="106" y="1097"/>
                                        <a:pt x="17" y="1127"/>
                                      </a:cubicBezTo>
                                      <a:cubicBezTo>
                                        <a:pt x="91" y="1151"/>
                                        <a:pt x="176" y="1148"/>
                                        <a:pt x="246" y="1109"/>
                                      </a:cubicBezTo>
                                      <a:cubicBezTo>
                                        <a:pt x="377" y="1036"/>
                                        <a:pt x="306" y="1039"/>
                                        <a:pt x="368" y="103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 name="Freeform 47"/>
                              <wps:cNvSpPr>
                                <a:spLocks/>
                              </wps:cNvSpPr>
                              <wps:spPr bwMode="auto">
                                <a:xfrm>
                                  <a:off x="4581" y="2574"/>
                                  <a:ext cx="300" cy="181"/>
                                </a:xfrm>
                                <a:custGeom>
                                  <a:avLst/>
                                  <a:gdLst>
                                    <a:gd name="T0" fmla="*/ 5848 w 5865"/>
                                    <a:gd name="T1" fmla="*/ 933 h 1180"/>
                                    <a:gd name="T2" fmla="*/ 5777 w 5865"/>
                                    <a:gd name="T3" fmla="*/ 705 h 1180"/>
                                    <a:gd name="T4" fmla="*/ 5461 w 5865"/>
                                    <a:gd name="T5" fmla="*/ 600 h 1180"/>
                                    <a:gd name="T6" fmla="*/ 4636 w 5865"/>
                                    <a:gd name="T7" fmla="*/ 319 h 1180"/>
                                    <a:gd name="T8" fmla="*/ 4425 w 5865"/>
                                    <a:gd name="T9" fmla="*/ 231 h 1180"/>
                                    <a:gd name="T10" fmla="*/ 3898 w 5865"/>
                                    <a:gd name="T11" fmla="*/ 108 h 1180"/>
                                    <a:gd name="T12" fmla="*/ 2792 w 5865"/>
                                    <a:gd name="T13" fmla="*/ 3 h 1180"/>
                                    <a:gd name="T14" fmla="*/ 2528 w 5865"/>
                                    <a:gd name="T15" fmla="*/ 90 h 1180"/>
                                    <a:gd name="T16" fmla="*/ 1931 w 5865"/>
                                    <a:gd name="T17" fmla="*/ 178 h 1180"/>
                                    <a:gd name="T18" fmla="*/ 1334 w 5865"/>
                                    <a:gd name="T19" fmla="*/ 371 h 1180"/>
                                    <a:gd name="T20" fmla="*/ 878 w 5865"/>
                                    <a:gd name="T21" fmla="*/ 565 h 1180"/>
                                    <a:gd name="T22" fmla="*/ 720 w 5865"/>
                                    <a:gd name="T23" fmla="*/ 635 h 1180"/>
                                    <a:gd name="T24" fmla="*/ 562 w 5865"/>
                                    <a:gd name="T25" fmla="*/ 705 h 1180"/>
                                    <a:gd name="T26" fmla="*/ 421 w 5865"/>
                                    <a:gd name="T27" fmla="*/ 793 h 1180"/>
                                    <a:gd name="T28" fmla="*/ 228 w 5865"/>
                                    <a:gd name="T29" fmla="*/ 951 h 1180"/>
                                    <a:gd name="T30" fmla="*/ 0 w 5865"/>
                                    <a:gd name="T31" fmla="*/ 1162 h 1180"/>
                                    <a:gd name="T32" fmla="*/ 88 w 5865"/>
                                    <a:gd name="T33" fmla="*/ 1109 h 1180"/>
                                    <a:gd name="T34" fmla="*/ 228 w 5865"/>
                                    <a:gd name="T35" fmla="*/ 933 h 1180"/>
                                    <a:gd name="T36" fmla="*/ 351 w 5865"/>
                                    <a:gd name="T37" fmla="*/ 740 h 1180"/>
                                    <a:gd name="T38" fmla="*/ 439 w 5865"/>
                                    <a:gd name="T39" fmla="*/ 881 h 1180"/>
                                    <a:gd name="T40" fmla="*/ 491 w 5865"/>
                                    <a:gd name="T41" fmla="*/ 986 h 1180"/>
                                    <a:gd name="T42" fmla="*/ 175 w 5865"/>
                                    <a:gd name="T43" fmla="*/ 1074 h 1180"/>
                                    <a:gd name="T44" fmla="*/ 52 w 5865"/>
                                    <a:gd name="T45" fmla="*/ 1109 h 1180"/>
                                    <a:gd name="T46" fmla="*/ 140 w 5865"/>
                                    <a:gd name="T47" fmla="*/ 1039 h 1180"/>
                                    <a:gd name="T48" fmla="*/ 281 w 5865"/>
                                    <a:gd name="T49" fmla="*/ 758 h 1180"/>
                                    <a:gd name="T50" fmla="*/ 351 w 5865"/>
                                    <a:gd name="T51" fmla="*/ 846 h 1180"/>
                                    <a:gd name="T52" fmla="*/ 386 w 5865"/>
                                    <a:gd name="T53" fmla="*/ 986 h 1180"/>
                                    <a:gd name="T54" fmla="*/ 140 w 5865"/>
                                    <a:gd name="T55" fmla="*/ 1021 h 1180"/>
                                    <a:gd name="T56" fmla="*/ 158 w 5865"/>
                                    <a:gd name="T57" fmla="*/ 1021 h 1180"/>
                                    <a:gd name="T58" fmla="*/ 140 w 5865"/>
                                    <a:gd name="T59" fmla="*/ 1004 h 1180"/>
                                    <a:gd name="T60" fmla="*/ 175 w 5865"/>
                                    <a:gd name="T61" fmla="*/ 1039 h 1180"/>
                                    <a:gd name="T62" fmla="*/ 281 w 5865"/>
                                    <a:gd name="T63" fmla="*/ 968 h 1180"/>
                                    <a:gd name="T64" fmla="*/ 351 w 5865"/>
                                    <a:gd name="T65" fmla="*/ 1021 h 1180"/>
                                    <a:gd name="T66" fmla="*/ 351 w 5865"/>
                                    <a:gd name="T67" fmla="*/ 916 h 1180"/>
                                    <a:gd name="T68" fmla="*/ 333 w 5865"/>
                                    <a:gd name="T69" fmla="*/ 1004 h 1180"/>
                                    <a:gd name="T70" fmla="*/ 421 w 5865"/>
                                    <a:gd name="T71" fmla="*/ 951 h 1180"/>
                                    <a:gd name="T72" fmla="*/ 368 w 5865"/>
                                    <a:gd name="T73" fmla="*/ 846 h 1180"/>
                                    <a:gd name="T74" fmla="*/ 246 w 5865"/>
                                    <a:gd name="T75" fmla="*/ 740 h 1180"/>
                                    <a:gd name="T76" fmla="*/ 158 w 5865"/>
                                    <a:gd name="T77" fmla="*/ 1004 h 1180"/>
                                    <a:gd name="T78" fmla="*/ 88 w 5865"/>
                                    <a:gd name="T79" fmla="*/ 1162 h 1180"/>
                                    <a:gd name="T80" fmla="*/ 316 w 5865"/>
                                    <a:gd name="T81" fmla="*/ 1039 h 1180"/>
                                    <a:gd name="T82" fmla="*/ 421 w 5865"/>
                                    <a:gd name="T83" fmla="*/ 1004 h 1180"/>
                                    <a:gd name="T84" fmla="*/ 351 w 5865"/>
                                    <a:gd name="T85" fmla="*/ 863 h 1180"/>
                                    <a:gd name="T86" fmla="*/ 246 w 5865"/>
                                    <a:gd name="T87" fmla="*/ 828 h 1180"/>
                                    <a:gd name="T88" fmla="*/ 123 w 5865"/>
                                    <a:gd name="T89" fmla="*/ 1074 h 1180"/>
                                    <a:gd name="T90" fmla="*/ 228 w 5865"/>
                                    <a:gd name="T91" fmla="*/ 1004 h 1180"/>
                                    <a:gd name="T92" fmla="*/ 298 w 5865"/>
                                    <a:gd name="T93" fmla="*/ 933 h 1180"/>
                                    <a:gd name="T94" fmla="*/ 404 w 5865"/>
                                    <a:gd name="T95" fmla="*/ 951 h 1180"/>
                                    <a:gd name="T96" fmla="*/ 421 w 5865"/>
                                    <a:gd name="T97" fmla="*/ 916 h 1180"/>
                                    <a:gd name="T98" fmla="*/ 351 w 5865"/>
                                    <a:gd name="T99" fmla="*/ 828 h 1180"/>
                                    <a:gd name="T100" fmla="*/ 228 w 5865"/>
                                    <a:gd name="T101" fmla="*/ 793 h 1180"/>
                                    <a:gd name="T102" fmla="*/ 123 w 5865"/>
                                    <a:gd name="T103" fmla="*/ 1004 h 1180"/>
                                    <a:gd name="T104" fmla="*/ 246 w 5865"/>
                                    <a:gd name="T105" fmla="*/ 1109 h 1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865" h="1180">
                                      <a:moveTo>
                                        <a:pt x="5865" y="986"/>
                                      </a:moveTo>
                                      <a:cubicBezTo>
                                        <a:pt x="5859" y="968"/>
                                        <a:pt x="5850" y="951"/>
                                        <a:pt x="5848" y="933"/>
                                      </a:cubicBezTo>
                                      <a:cubicBezTo>
                                        <a:pt x="5839" y="863"/>
                                        <a:pt x="5851" y="790"/>
                                        <a:pt x="5830" y="723"/>
                                      </a:cubicBezTo>
                                      <a:cubicBezTo>
                                        <a:pt x="5824" y="705"/>
                                        <a:pt x="5794" y="713"/>
                                        <a:pt x="5777" y="705"/>
                                      </a:cubicBezTo>
                                      <a:cubicBezTo>
                                        <a:pt x="5758" y="696"/>
                                        <a:pt x="5744" y="678"/>
                                        <a:pt x="5725" y="670"/>
                                      </a:cubicBezTo>
                                      <a:cubicBezTo>
                                        <a:pt x="5643" y="635"/>
                                        <a:pt x="5546" y="627"/>
                                        <a:pt x="5461" y="600"/>
                                      </a:cubicBezTo>
                                      <a:cubicBezTo>
                                        <a:pt x="5362" y="535"/>
                                        <a:pt x="5140" y="461"/>
                                        <a:pt x="5022" y="442"/>
                                      </a:cubicBezTo>
                                      <a:cubicBezTo>
                                        <a:pt x="4894" y="399"/>
                                        <a:pt x="4764" y="362"/>
                                        <a:pt x="4636" y="319"/>
                                      </a:cubicBezTo>
                                      <a:cubicBezTo>
                                        <a:pt x="4590" y="304"/>
                                        <a:pt x="4519" y="293"/>
                                        <a:pt x="4478" y="266"/>
                                      </a:cubicBezTo>
                                      <a:cubicBezTo>
                                        <a:pt x="4460" y="254"/>
                                        <a:pt x="4445" y="238"/>
                                        <a:pt x="4425" y="231"/>
                                      </a:cubicBezTo>
                                      <a:cubicBezTo>
                                        <a:pt x="4368" y="212"/>
                                        <a:pt x="4307" y="210"/>
                                        <a:pt x="4249" y="196"/>
                                      </a:cubicBezTo>
                                      <a:cubicBezTo>
                                        <a:pt x="4150" y="129"/>
                                        <a:pt x="4016" y="127"/>
                                        <a:pt x="3898" y="108"/>
                                      </a:cubicBezTo>
                                      <a:cubicBezTo>
                                        <a:pt x="3548" y="52"/>
                                        <a:pt x="3727" y="84"/>
                                        <a:pt x="3319" y="55"/>
                                      </a:cubicBezTo>
                                      <a:cubicBezTo>
                                        <a:pt x="3142" y="42"/>
                                        <a:pt x="2969" y="15"/>
                                        <a:pt x="2792" y="3"/>
                                      </a:cubicBezTo>
                                      <a:cubicBezTo>
                                        <a:pt x="2728" y="9"/>
                                        <a:pt x="2660" y="0"/>
                                        <a:pt x="2599" y="20"/>
                                      </a:cubicBezTo>
                                      <a:cubicBezTo>
                                        <a:pt x="2379" y="93"/>
                                        <a:pt x="2794" y="65"/>
                                        <a:pt x="2528" y="90"/>
                                      </a:cubicBezTo>
                                      <a:cubicBezTo>
                                        <a:pt x="2423" y="100"/>
                                        <a:pt x="2317" y="102"/>
                                        <a:pt x="2212" y="108"/>
                                      </a:cubicBezTo>
                                      <a:cubicBezTo>
                                        <a:pt x="2115" y="125"/>
                                        <a:pt x="2027" y="161"/>
                                        <a:pt x="1931" y="178"/>
                                      </a:cubicBezTo>
                                      <a:cubicBezTo>
                                        <a:pt x="1836" y="195"/>
                                        <a:pt x="1744" y="207"/>
                                        <a:pt x="1650" y="231"/>
                                      </a:cubicBezTo>
                                      <a:cubicBezTo>
                                        <a:pt x="1546" y="300"/>
                                        <a:pt x="1458" y="347"/>
                                        <a:pt x="1334" y="371"/>
                                      </a:cubicBezTo>
                                      <a:cubicBezTo>
                                        <a:pt x="1274" y="402"/>
                                        <a:pt x="1223" y="438"/>
                                        <a:pt x="1159" y="459"/>
                                      </a:cubicBezTo>
                                      <a:cubicBezTo>
                                        <a:pt x="1075" y="514"/>
                                        <a:pt x="973" y="532"/>
                                        <a:pt x="878" y="565"/>
                                      </a:cubicBezTo>
                                      <a:cubicBezTo>
                                        <a:pt x="858" y="572"/>
                                        <a:pt x="844" y="591"/>
                                        <a:pt x="825" y="600"/>
                                      </a:cubicBezTo>
                                      <a:cubicBezTo>
                                        <a:pt x="791" y="615"/>
                                        <a:pt x="755" y="623"/>
                                        <a:pt x="720" y="635"/>
                                      </a:cubicBezTo>
                                      <a:cubicBezTo>
                                        <a:pt x="700" y="642"/>
                                        <a:pt x="686" y="661"/>
                                        <a:pt x="667" y="670"/>
                                      </a:cubicBezTo>
                                      <a:cubicBezTo>
                                        <a:pt x="633" y="685"/>
                                        <a:pt x="562" y="705"/>
                                        <a:pt x="562" y="705"/>
                                      </a:cubicBezTo>
                                      <a:cubicBezTo>
                                        <a:pt x="550" y="723"/>
                                        <a:pt x="545" y="747"/>
                                        <a:pt x="527" y="758"/>
                                      </a:cubicBezTo>
                                      <a:cubicBezTo>
                                        <a:pt x="495" y="778"/>
                                        <a:pt x="421" y="793"/>
                                        <a:pt x="421" y="793"/>
                                      </a:cubicBezTo>
                                      <a:cubicBezTo>
                                        <a:pt x="363" y="881"/>
                                        <a:pt x="403" y="835"/>
                                        <a:pt x="281" y="916"/>
                                      </a:cubicBezTo>
                                      <a:cubicBezTo>
                                        <a:pt x="263" y="928"/>
                                        <a:pt x="228" y="951"/>
                                        <a:pt x="228" y="951"/>
                                      </a:cubicBezTo>
                                      <a:cubicBezTo>
                                        <a:pt x="180" y="1023"/>
                                        <a:pt x="119" y="1073"/>
                                        <a:pt x="52" y="1127"/>
                                      </a:cubicBezTo>
                                      <a:cubicBezTo>
                                        <a:pt x="36" y="1140"/>
                                        <a:pt x="0" y="1141"/>
                                        <a:pt x="0" y="1162"/>
                                      </a:cubicBezTo>
                                      <a:cubicBezTo>
                                        <a:pt x="0" y="1180"/>
                                        <a:pt x="35" y="1150"/>
                                        <a:pt x="52" y="1144"/>
                                      </a:cubicBezTo>
                                      <a:cubicBezTo>
                                        <a:pt x="64" y="1132"/>
                                        <a:pt x="75" y="1119"/>
                                        <a:pt x="88" y="1109"/>
                                      </a:cubicBezTo>
                                      <a:cubicBezTo>
                                        <a:pt x="104" y="1096"/>
                                        <a:pt x="129" y="1092"/>
                                        <a:pt x="140" y="1074"/>
                                      </a:cubicBezTo>
                                      <a:cubicBezTo>
                                        <a:pt x="243" y="908"/>
                                        <a:pt x="109" y="1011"/>
                                        <a:pt x="228" y="933"/>
                                      </a:cubicBezTo>
                                      <a:cubicBezTo>
                                        <a:pt x="270" y="808"/>
                                        <a:pt x="232" y="848"/>
                                        <a:pt x="316" y="793"/>
                                      </a:cubicBezTo>
                                      <a:cubicBezTo>
                                        <a:pt x="328" y="775"/>
                                        <a:pt x="330" y="744"/>
                                        <a:pt x="351" y="740"/>
                                      </a:cubicBezTo>
                                      <a:cubicBezTo>
                                        <a:pt x="372" y="736"/>
                                        <a:pt x="393" y="757"/>
                                        <a:pt x="404" y="775"/>
                                      </a:cubicBezTo>
                                      <a:cubicBezTo>
                                        <a:pt x="424" y="807"/>
                                        <a:pt x="418" y="850"/>
                                        <a:pt x="439" y="881"/>
                                      </a:cubicBezTo>
                                      <a:cubicBezTo>
                                        <a:pt x="451" y="898"/>
                                        <a:pt x="462" y="916"/>
                                        <a:pt x="474" y="933"/>
                                      </a:cubicBezTo>
                                      <a:cubicBezTo>
                                        <a:pt x="480" y="951"/>
                                        <a:pt x="498" y="969"/>
                                        <a:pt x="491" y="986"/>
                                      </a:cubicBezTo>
                                      <a:cubicBezTo>
                                        <a:pt x="483" y="1005"/>
                                        <a:pt x="458" y="1012"/>
                                        <a:pt x="439" y="1021"/>
                                      </a:cubicBezTo>
                                      <a:cubicBezTo>
                                        <a:pt x="362" y="1060"/>
                                        <a:pt x="256" y="1064"/>
                                        <a:pt x="175" y="1074"/>
                                      </a:cubicBezTo>
                                      <a:cubicBezTo>
                                        <a:pt x="158" y="1080"/>
                                        <a:pt x="141" y="1086"/>
                                        <a:pt x="123" y="1091"/>
                                      </a:cubicBezTo>
                                      <a:cubicBezTo>
                                        <a:pt x="100" y="1098"/>
                                        <a:pt x="52" y="1109"/>
                                        <a:pt x="52" y="1109"/>
                                      </a:cubicBezTo>
                                      <a:cubicBezTo>
                                        <a:pt x="64" y="1097"/>
                                        <a:pt x="75" y="1084"/>
                                        <a:pt x="88" y="1074"/>
                                      </a:cubicBezTo>
                                      <a:cubicBezTo>
                                        <a:pt x="104" y="1061"/>
                                        <a:pt x="129" y="1057"/>
                                        <a:pt x="140" y="1039"/>
                                      </a:cubicBezTo>
                                      <a:cubicBezTo>
                                        <a:pt x="169" y="992"/>
                                        <a:pt x="206" y="839"/>
                                        <a:pt x="228" y="775"/>
                                      </a:cubicBezTo>
                                      <a:cubicBezTo>
                                        <a:pt x="234" y="757"/>
                                        <a:pt x="263" y="764"/>
                                        <a:pt x="281" y="758"/>
                                      </a:cubicBezTo>
                                      <a:cubicBezTo>
                                        <a:pt x="293" y="775"/>
                                        <a:pt x="303" y="794"/>
                                        <a:pt x="316" y="810"/>
                                      </a:cubicBezTo>
                                      <a:cubicBezTo>
                                        <a:pt x="326" y="823"/>
                                        <a:pt x="344" y="831"/>
                                        <a:pt x="351" y="846"/>
                                      </a:cubicBezTo>
                                      <a:cubicBezTo>
                                        <a:pt x="363" y="873"/>
                                        <a:pt x="361" y="904"/>
                                        <a:pt x="368" y="933"/>
                                      </a:cubicBezTo>
                                      <a:cubicBezTo>
                                        <a:pt x="373" y="951"/>
                                        <a:pt x="399" y="999"/>
                                        <a:pt x="386" y="986"/>
                                      </a:cubicBezTo>
                                      <a:cubicBezTo>
                                        <a:pt x="365" y="965"/>
                                        <a:pt x="343" y="894"/>
                                        <a:pt x="333" y="863"/>
                                      </a:cubicBezTo>
                                      <a:cubicBezTo>
                                        <a:pt x="236" y="897"/>
                                        <a:pt x="221" y="968"/>
                                        <a:pt x="140" y="1021"/>
                                      </a:cubicBezTo>
                                      <a:cubicBezTo>
                                        <a:pt x="134" y="1039"/>
                                        <a:pt x="123" y="1074"/>
                                        <a:pt x="123" y="1074"/>
                                      </a:cubicBezTo>
                                      <a:cubicBezTo>
                                        <a:pt x="135" y="1056"/>
                                        <a:pt x="149" y="1040"/>
                                        <a:pt x="158" y="1021"/>
                                      </a:cubicBezTo>
                                      <a:cubicBezTo>
                                        <a:pt x="166" y="1004"/>
                                        <a:pt x="188" y="955"/>
                                        <a:pt x="175" y="968"/>
                                      </a:cubicBezTo>
                                      <a:cubicBezTo>
                                        <a:pt x="163" y="980"/>
                                        <a:pt x="150" y="991"/>
                                        <a:pt x="140" y="1004"/>
                                      </a:cubicBezTo>
                                      <a:cubicBezTo>
                                        <a:pt x="115" y="1038"/>
                                        <a:pt x="40" y="1139"/>
                                        <a:pt x="70" y="1109"/>
                                      </a:cubicBezTo>
                                      <a:cubicBezTo>
                                        <a:pt x="136" y="1043"/>
                                        <a:pt x="99" y="1064"/>
                                        <a:pt x="175" y="1039"/>
                                      </a:cubicBezTo>
                                      <a:cubicBezTo>
                                        <a:pt x="232" y="1001"/>
                                        <a:pt x="260" y="973"/>
                                        <a:pt x="298" y="916"/>
                                      </a:cubicBezTo>
                                      <a:cubicBezTo>
                                        <a:pt x="292" y="933"/>
                                        <a:pt x="290" y="952"/>
                                        <a:pt x="281" y="968"/>
                                      </a:cubicBezTo>
                                      <a:cubicBezTo>
                                        <a:pt x="272" y="982"/>
                                        <a:pt x="259" y="993"/>
                                        <a:pt x="246" y="1004"/>
                                      </a:cubicBezTo>
                                      <a:cubicBezTo>
                                        <a:pt x="169" y="1066"/>
                                        <a:pt x="121" y="1047"/>
                                        <a:pt x="351" y="1021"/>
                                      </a:cubicBezTo>
                                      <a:cubicBezTo>
                                        <a:pt x="345" y="1003"/>
                                        <a:pt x="333" y="987"/>
                                        <a:pt x="333" y="968"/>
                                      </a:cubicBezTo>
                                      <a:cubicBezTo>
                                        <a:pt x="333" y="950"/>
                                        <a:pt x="333" y="916"/>
                                        <a:pt x="351" y="916"/>
                                      </a:cubicBezTo>
                                      <a:cubicBezTo>
                                        <a:pt x="369" y="916"/>
                                        <a:pt x="362" y="951"/>
                                        <a:pt x="368" y="968"/>
                                      </a:cubicBezTo>
                                      <a:cubicBezTo>
                                        <a:pt x="356" y="980"/>
                                        <a:pt x="349" y="1009"/>
                                        <a:pt x="333" y="1004"/>
                                      </a:cubicBezTo>
                                      <a:cubicBezTo>
                                        <a:pt x="283" y="988"/>
                                        <a:pt x="351" y="846"/>
                                        <a:pt x="351" y="846"/>
                                      </a:cubicBezTo>
                                      <a:cubicBezTo>
                                        <a:pt x="392" y="859"/>
                                        <a:pt x="465" y="865"/>
                                        <a:pt x="421" y="951"/>
                                      </a:cubicBezTo>
                                      <a:cubicBezTo>
                                        <a:pt x="411" y="970"/>
                                        <a:pt x="396" y="917"/>
                                        <a:pt x="386" y="898"/>
                                      </a:cubicBezTo>
                                      <a:cubicBezTo>
                                        <a:pt x="378" y="882"/>
                                        <a:pt x="372" y="864"/>
                                        <a:pt x="368" y="846"/>
                                      </a:cubicBezTo>
                                      <a:cubicBezTo>
                                        <a:pt x="340" y="732"/>
                                        <a:pt x="381" y="778"/>
                                        <a:pt x="298" y="723"/>
                                      </a:cubicBezTo>
                                      <a:cubicBezTo>
                                        <a:pt x="281" y="729"/>
                                        <a:pt x="257" y="725"/>
                                        <a:pt x="246" y="740"/>
                                      </a:cubicBezTo>
                                      <a:cubicBezTo>
                                        <a:pt x="224" y="770"/>
                                        <a:pt x="222" y="811"/>
                                        <a:pt x="210" y="846"/>
                                      </a:cubicBezTo>
                                      <a:cubicBezTo>
                                        <a:pt x="192" y="899"/>
                                        <a:pt x="175" y="951"/>
                                        <a:pt x="158" y="1004"/>
                                      </a:cubicBezTo>
                                      <a:cubicBezTo>
                                        <a:pt x="140" y="1061"/>
                                        <a:pt x="74" y="1087"/>
                                        <a:pt x="35" y="1127"/>
                                      </a:cubicBezTo>
                                      <a:cubicBezTo>
                                        <a:pt x="53" y="1139"/>
                                        <a:pt x="67" y="1162"/>
                                        <a:pt x="88" y="1162"/>
                                      </a:cubicBezTo>
                                      <a:cubicBezTo>
                                        <a:pt x="125" y="1162"/>
                                        <a:pt x="193" y="1127"/>
                                        <a:pt x="193" y="1127"/>
                                      </a:cubicBezTo>
                                      <a:cubicBezTo>
                                        <a:pt x="221" y="1038"/>
                                        <a:pt x="192" y="1081"/>
                                        <a:pt x="316" y="1039"/>
                                      </a:cubicBezTo>
                                      <a:cubicBezTo>
                                        <a:pt x="333" y="1033"/>
                                        <a:pt x="351" y="1027"/>
                                        <a:pt x="368" y="1021"/>
                                      </a:cubicBezTo>
                                      <a:cubicBezTo>
                                        <a:pt x="386" y="1015"/>
                                        <a:pt x="421" y="1004"/>
                                        <a:pt x="421" y="1004"/>
                                      </a:cubicBezTo>
                                      <a:cubicBezTo>
                                        <a:pt x="373" y="855"/>
                                        <a:pt x="441" y="1037"/>
                                        <a:pt x="368" y="916"/>
                                      </a:cubicBezTo>
                                      <a:cubicBezTo>
                                        <a:pt x="358" y="900"/>
                                        <a:pt x="359" y="880"/>
                                        <a:pt x="351" y="863"/>
                                      </a:cubicBezTo>
                                      <a:cubicBezTo>
                                        <a:pt x="342" y="844"/>
                                        <a:pt x="328" y="828"/>
                                        <a:pt x="316" y="810"/>
                                      </a:cubicBezTo>
                                      <a:cubicBezTo>
                                        <a:pt x="293" y="816"/>
                                        <a:pt x="268" y="817"/>
                                        <a:pt x="246" y="828"/>
                                      </a:cubicBezTo>
                                      <a:cubicBezTo>
                                        <a:pt x="181" y="861"/>
                                        <a:pt x="178" y="959"/>
                                        <a:pt x="158" y="1021"/>
                                      </a:cubicBezTo>
                                      <a:cubicBezTo>
                                        <a:pt x="152" y="1041"/>
                                        <a:pt x="108" y="1059"/>
                                        <a:pt x="123" y="1074"/>
                                      </a:cubicBezTo>
                                      <a:cubicBezTo>
                                        <a:pt x="140" y="1091"/>
                                        <a:pt x="170" y="1062"/>
                                        <a:pt x="193" y="1056"/>
                                      </a:cubicBezTo>
                                      <a:cubicBezTo>
                                        <a:pt x="205" y="1039"/>
                                        <a:pt x="212" y="1017"/>
                                        <a:pt x="228" y="1004"/>
                                      </a:cubicBezTo>
                                      <a:cubicBezTo>
                                        <a:pt x="243" y="992"/>
                                        <a:pt x="268" y="999"/>
                                        <a:pt x="281" y="986"/>
                                      </a:cubicBezTo>
                                      <a:cubicBezTo>
                                        <a:pt x="294" y="973"/>
                                        <a:pt x="286" y="948"/>
                                        <a:pt x="298" y="933"/>
                                      </a:cubicBezTo>
                                      <a:cubicBezTo>
                                        <a:pt x="311" y="916"/>
                                        <a:pt x="333" y="910"/>
                                        <a:pt x="351" y="898"/>
                                      </a:cubicBezTo>
                                      <a:cubicBezTo>
                                        <a:pt x="369" y="916"/>
                                        <a:pt x="390" y="930"/>
                                        <a:pt x="404" y="951"/>
                                      </a:cubicBezTo>
                                      <a:cubicBezTo>
                                        <a:pt x="440" y="1006"/>
                                        <a:pt x="395" y="1030"/>
                                        <a:pt x="456" y="968"/>
                                      </a:cubicBezTo>
                                      <a:cubicBezTo>
                                        <a:pt x="444" y="951"/>
                                        <a:pt x="436" y="931"/>
                                        <a:pt x="421" y="916"/>
                                      </a:cubicBezTo>
                                      <a:cubicBezTo>
                                        <a:pt x="406" y="901"/>
                                        <a:pt x="381" y="898"/>
                                        <a:pt x="368" y="881"/>
                                      </a:cubicBezTo>
                                      <a:cubicBezTo>
                                        <a:pt x="356" y="866"/>
                                        <a:pt x="359" y="845"/>
                                        <a:pt x="351" y="828"/>
                                      </a:cubicBezTo>
                                      <a:cubicBezTo>
                                        <a:pt x="342" y="809"/>
                                        <a:pt x="328" y="793"/>
                                        <a:pt x="316" y="775"/>
                                      </a:cubicBezTo>
                                      <a:cubicBezTo>
                                        <a:pt x="287" y="781"/>
                                        <a:pt x="254" y="778"/>
                                        <a:pt x="228" y="793"/>
                                      </a:cubicBezTo>
                                      <a:cubicBezTo>
                                        <a:pt x="194" y="813"/>
                                        <a:pt x="162" y="938"/>
                                        <a:pt x="158" y="951"/>
                                      </a:cubicBezTo>
                                      <a:cubicBezTo>
                                        <a:pt x="151" y="971"/>
                                        <a:pt x="133" y="985"/>
                                        <a:pt x="123" y="1004"/>
                                      </a:cubicBezTo>
                                      <a:cubicBezTo>
                                        <a:pt x="86" y="1078"/>
                                        <a:pt x="106" y="1097"/>
                                        <a:pt x="17" y="1127"/>
                                      </a:cubicBezTo>
                                      <a:cubicBezTo>
                                        <a:pt x="91" y="1151"/>
                                        <a:pt x="176" y="1148"/>
                                        <a:pt x="246" y="1109"/>
                                      </a:cubicBezTo>
                                      <a:cubicBezTo>
                                        <a:pt x="377" y="1036"/>
                                        <a:pt x="306" y="1039"/>
                                        <a:pt x="368" y="103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 name="Freeform 48"/>
                              <wps:cNvSpPr>
                                <a:spLocks/>
                              </wps:cNvSpPr>
                              <wps:spPr bwMode="auto">
                                <a:xfrm>
                                  <a:off x="4940" y="2579"/>
                                  <a:ext cx="272" cy="179"/>
                                </a:xfrm>
                                <a:custGeom>
                                  <a:avLst/>
                                  <a:gdLst>
                                    <a:gd name="T0" fmla="*/ 5848 w 5865"/>
                                    <a:gd name="T1" fmla="*/ 933 h 1180"/>
                                    <a:gd name="T2" fmla="*/ 5777 w 5865"/>
                                    <a:gd name="T3" fmla="*/ 705 h 1180"/>
                                    <a:gd name="T4" fmla="*/ 5461 w 5865"/>
                                    <a:gd name="T5" fmla="*/ 600 h 1180"/>
                                    <a:gd name="T6" fmla="*/ 4636 w 5865"/>
                                    <a:gd name="T7" fmla="*/ 319 h 1180"/>
                                    <a:gd name="T8" fmla="*/ 4425 w 5865"/>
                                    <a:gd name="T9" fmla="*/ 231 h 1180"/>
                                    <a:gd name="T10" fmla="*/ 3898 w 5865"/>
                                    <a:gd name="T11" fmla="*/ 108 h 1180"/>
                                    <a:gd name="T12" fmla="*/ 2792 w 5865"/>
                                    <a:gd name="T13" fmla="*/ 3 h 1180"/>
                                    <a:gd name="T14" fmla="*/ 2528 w 5865"/>
                                    <a:gd name="T15" fmla="*/ 90 h 1180"/>
                                    <a:gd name="T16" fmla="*/ 1931 w 5865"/>
                                    <a:gd name="T17" fmla="*/ 178 h 1180"/>
                                    <a:gd name="T18" fmla="*/ 1334 w 5865"/>
                                    <a:gd name="T19" fmla="*/ 371 h 1180"/>
                                    <a:gd name="T20" fmla="*/ 878 w 5865"/>
                                    <a:gd name="T21" fmla="*/ 565 h 1180"/>
                                    <a:gd name="T22" fmla="*/ 720 w 5865"/>
                                    <a:gd name="T23" fmla="*/ 635 h 1180"/>
                                    <a:gd name="T24" fmla="*/ 562 w 5865"/>
                                    <a:gd name="T25" fmla="*/ 705 h 1180"/>
                                    <a:gd name="T26" fmla="*/ 421 w 5865"/>
                                    <a:gd name="T27" fmla="*/ 793 h 1180"/>
                                    <a:gd name="T28" fmla="*/ 228 w 5865"/>
                                    <a:gd name="T29" fmla="*/ 951 h 1180"/>
                                    <a:gd name="T30" fmla="*/ 0 w 5865"/>
                                    <a:gd name="T31" fmla="*/ 1162 h 1180"/>
                                    <a:gd name="T32" fmla="*/ 88 w 5865"/>
                                    <a:gd name="T33" fmla="*/ 1109 h 1180"/>
                                    <a:gd name="T34" fmla="*/ 228 w 5865"/>
                                    <a:gd name="T35" fmla="*/ 933 h 1180"/>
                                    <a:gd name="T36" fmla="*/ 351 w 5865"/>
                                    <a:gd name="T37" fmla="*/ 740 h 1180"/>
                                    <a:gd name="T38" fmla="*/ 439 w 5865"/>
                                    <a:gd name="T39" fmla="*/ 881 h 1180"/>
                                    <a:gd name="T40" fmla="*/ 491 w 5865"/>
                                    <a:gd name="T41" fmla="*/ 986 h 1180"/>
                                    <a:gd name="T42" fmla="*/ 175 w 5865"/>
                                    <a:gd name="T43" fmla="*/ 1074 h 1180"/>
                                    <a:gd name="T44" fmla="*/ 52 w 5865"/>
                                    <a:gd name="T45" fmla="*/ 1109 h 1180"/>
                                    <a:gd name="T46" fmla="*/ 140 w 5865"/>
                                    <a:gd name="T47" fmla="*/ 1039 h 1180"/>
                                    <a:gd name="T48" fmla="*/ 281 w 5865"/>
                                    <a:gd name="T49" fmla="*/ 758 h 1180"/>
                                    <a:gd name="T50" fmla="*/ 351 w 5865"/>
                                    <a:gd name="T51" fmla="*/ 846 h 1180"/>
                                    <a:gd name="T52" fmla="*/ 386 w 5865"/>
                                    <a:gd name="T53" fmla="*/ 986 h 1180"/>
                                    <a:gd name="T54" fmla="*/ 140 w 5865"/>
                                    <a:gd name="T55" fmla="*/ 1021 h 1180"/>
                                    <a:gd name="T56" fmla="*/ 158 w 5865"/>
                                    <a:gd name="T57" fmla="*/ 1021 h 1180"/>
                                    <a:gd name="T58" fmla="*/ 140 w 5865"/>
                                    <a:gd name="T59" fmla="*/ 1004 h 1180"/>
                                    <a:gd name="T60" fmla="*/ 175 w 5865"/>
                                    <a:gd name="T61" fmla="*/ 1039 h 1180"/>
                                    <a:gd name="T62" fmla="*/ 281 w 5865"/>
                                    <a:gd name="T63" fmla="*/ 968 h 1180"/>
                                    <a:gd name="T64" fmla="*/ 351 w 5865"/>
                                    <a:gd name="T65" fmla="*/ 1021 h 1180"/>
                                    <a:gd name="T66" fmla="*/ 351 w 5865"/>
                                    <a:gd name="T67" fmla="*/ 916 h 1180"/>
                                    <a:gd name="T68" fmla="*/ 333 w 5865"/>
                                    <a:gd name="T69" fmla="*/ 1004 h 1180"/>
                                    <a:gd name="T70" fmla="*/ 421 w 5865"/>
                                    <a:gd name="T71" fmla="*/ 951 h 1180"/>
                                    <a:gd name="T72" fmla="*/ 368 w 5865"/>
                                    <a:gd name="T73" fmla="*/ 846 h 1180"/>
                                    <a:gd name="T74" fmla="*/ 246 w 5865"/>
                                    <a:gd name="T75" fmla="*/ 740 h 1180"/>
                                    <a:gd name="T76" fmla="*/ 158 w 5865"/>
                                    <a:gd name="T77" fmla="*/ 1004 h 1180"/>
                                    <a:gd name="T78" fmla="*/ 88 w 5865"/>
                                    <a:gd name="T79" fmla="*/ 1162 h 1180"/>
                                    <a:gd name="T80" fmla="*/ 316 w 5865"/>
                                    <a:gd name="T81" fmla="*/ 1039 h 1180"/>
                                    <a:gd name="T82" fmla="*/ 421 w 5865"/>
                                    <a:gd name="T83" fmla="*/ 1004 h 1180"/>
                                    <a:gd name="T84" fmla="*/ 351 w 5865"/>
                                    <a:gd name="T85" fmla="*/ 863 h 1180"/>
                                    <a:gd name="T86" fmla="*/ 246 w 5865"/>
                                    <a:gd name="T87" fmla="*/ 828 h 1180"/>
                                    <a:gd name="T88" fmla="*/ 123 w 5865"/>
                                    <a:gd name="T89" fmla="*/ 1074 h 1180"/>
                                    <a:gd name="T90" fmla="*/ 228 w 5865"/>
                                    <a:gd name="T91" fmla="*/ 1004 h 1180"/>
                                    <a:gd name="T92" fmla="*/ 298 w 5865"/>
                                    <a:gd name="T93" fmla="*/ 933 h 1180"/>
                                    <a:gd name="T94" fmla="*/ 404 w 5865"/>
                                    <a:gd name="T95" fmla="*/ 951 h 1180"/>
                                    <a:gd name="T96" fmla="*/ 421 w 5865"/>
                                    <a:gd name="T97" fmla="*/ 916 h 1180"/>
                                    <a:gd name="T98" fmla="*/ 351 w 5865"/>
                                    <a:gd name="T99" fmla="*/ 828 h 1180"/>
                                    <a:gd name="T100" fmla="*/ 228 w 5865"/>
                                    <a:gd name="T101" fmla="*/ 793 h 1180"/>
                                    <a:gd name="T102" fmla="*/ 123 w 5865"/>
                                    <a:gd name="T103" fmla="*/ 1004 h 1180"/>
                                    <a:gd name="T104" fmla="*/ 246 w 5865"/>
                                    <a:gd name="T105" fmla="*/ 1109 h 1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865" h="1180">
                                      <a:moveTo>
                                        <a:pt x="5865" y="986"/>
                                      </a:moveTo>
                                      <a:cubicBezTo>
                                        <a:pt x="5859" y="968"/>
                                        <a:pt x="5850" y="951"/>
                                        <a:pt x="5848" y="933"/>
                                      </a:cubicBezTo>
                                      <a:cubicBezTo>
                                        <a:pt x="5839" y="863"/>
                                        <a:pt x="5851" y="790"/>
                                        <a:pt x="5830" y="723"/>
                                      </a:cubicBezTo>
                                      <a:cubicBezTo>
                                        <a:pt x="5824" y="705"/>
                                        <a:pt x="5794" y="713"/>
                                        <a:pt x="5777" y="705"/>
                                      </a:cubicBezTo>
                                      <a:cubicBezTo>
                                        <a:pt x="5758" y="696"/>
                                        <a:pt x="5744" y="678"/>
                                        <a:pt x="5725" y="670"/>
                                      </a:cubicBezTo>
                                      <a:cubicBezTo>
                                        <a:pt x="5643" y="635"/>
                                        <a:pt x="5546" y="627"/>
                                        <a:pt x="5461" y="600"/>
                                      </a:cubicBezTo>
                                      <a:cubicBezTo>
                                        <a:pt x="5362" y="535"/>
                                        <a:pt x="5140" y="461"/>
                                        <a:pt x="5022" y="442"/>
                                      </a:cubicBezTo>
                                      <a:cubicBezTo>
                                        <a:pt x="4894" y="399"/>
                                        <a:pt x="4764" y="362"/>
                                        <a:pt x="4636" y="319"/>
                                      </a:cubicBezTo>
                                      <a:cubicBezTo>
                                        <a:pt x="4590" y="304"/>
                                        <a:pt x="4519" y="293"/>
                                        <a:pt x="4478" y="266"/>
                                      </a:cubicBezTo>
                                      <a:cubicBezTo>
                                        <a:pt x="4460" y="254"/>
                                        <a:pt x="4445" y="238"/>
                                        <a:pt x="4425" y="231"/>
                                      </a:cubicBezTo>
                                      <a:cubicBezTo>
                                        <a:pt x="4368" y="212"/>
                                        <a:pt x="4307" y="210"/>
                                        <a:pt x="4249" y="196"/>
                                      </a:cubicBezTo>
                                      <a:cubicBezTo>
                                        <a:pt x="4150" y="129"/>
                                        <a:pt x="4016" y="127"/>
                                        <a:pt x="3898" y="108"/>
                                      </a:cubicBezTo>
                                      <a:cubicBezTo>
                                        <a:pt x="3548" y="52"/>
                                        <a:pt x="3727" y="84"/>
                                        <a:pt x="3319" y="55"/>
                                      </a:cubicBezTo>
                                      <a:cubicBezTo>
                                        <a:pt x="3142" y="42"/>
                                        <a:pt x="2969" y="15"/>
                                        <a:pt x="2792" y="3"/>
                                      </a:cubicBezTo>
                                      <a:cubicBezTo>
                                        <a:pt x="2728" y="9"/>
                                        <a:pt x="2660" y="0"/>
                                        <a:pt x="2599" y="20"/>
                                      </a:cubicBezTo>
                                      <a:cubicBezTo>
                                        <a:pt x="2379" y="93"/>
                                        <a:pt x="2794" y="65"/>
                                        <a:pt x="2528" y="90"/>
                                      </a:cubicBezTo>
                                      <a:cubicBezTo>
                                        <a:pt x="2423" y="100"/>
                                        <a:pt x="2317" y="102"/>
                                        <a:pt x="2212" y="108"/>
                                      </a:cubicBezTo>
                                      <a:cubicBezTo>
                                        <a:pt x="2115" y="125"/>
                                        <a:pt x="2027" y="161"/>
                                        <a:pt x="1931" y="178"/>
                                      </a:cubicBezTo>
                                      <a:cubicBezTo>
                                        <a:pt x="1836" y="195"/>
                                        <a:pt x="1744" y="207"/>
                                        <a:pt x="1650" y="231"/>
                                      </a:cubicBezTo>
                                      <a:cubicBezTo>
                                        <a:pt x="1546" y="300"/>
                                        <a:pt x="1458" y="347"/>
                                        <a:pt x="1334" y="371"/>
                                      </a:cubicBezTo>
                                      <a:cubicBezTo>
                                        <a:pt x="1274" y="402"/>
                                        <a:pt x="1223" y="438"/>
                                        <a:pt x="1159" y="459"/>
                                      </a:cubicBezTo>
                                      <a:cubicBezTo>
                                        <a:pt x="1075" y="514"/>
                                        <a:pt x="973" y="532"/>
                                        <a:pt x="878" y="565"/>
                                      </a:cubicBezTo>
                                      <a:cubicBezTo>
                                        <a:pt x="858" y="572"/>
                                        <a:pt x="844" y="591"/>
                                        <a:pt x="825" y="600"/>
                                      </a:cubicBezTo>
                                      <a:cubicBezTo>
                                        <a:pt x="791" y="615"/>
                                        <a:pt x="755" y="623"/>
                                        <a:pt x="720" y="635"/>
                                      </a:cubicBezTo>
                                      <a:cubicBezTo>
                                        <a:pt x="700" y="642"/>
                                        <a:pt x="686" y="661"/>
                                        <a:pt x="667" y="670"/>
                                      </a:cubicBezTo>
                                      <a:cubicBezTo>
                                        <a:pt x="633" y="685"/>
                                        <a:pt x="562" y="705"/>
                                        <a:pt x="562" y="705"/>
                                      </a:cubicBezTo>
                                      <a:cubicBezTo>
                                        <a:pt x="550" y="723"/>
                                        <a:pt x="545" y="747"/>
                                        <a:pt x="527" y="758"/>
                                      </a:cubicBezTo>
                                      <a:cubicBezTo>
                                        <a:pt x="495" y="778"/>
                                        <a:pt x="421" y="793"/>
                                        <a:pt x="421" y="793"/>
                                      </a:cubicBezTo>
                                      <a:cubicBezTo>
                                        <a:pt x="363" y="881"/>
                                        <a:pt x="403" y="835"/>
                                        <a:pt x="281" y="916"/>
                                      </a:cubicBezTo>
                                      <a:cubicBezTo>
                                        <a:pt x="263" y="928"/>
                                        <a:pt x="228" y="951"/>
                                        <a:pt x="228" y="951"/>
                                      </a:cubicBezTo>
                                      <a:cubicBezTo>
                                        <a:pt x="180" y="1023"/>
                                        <a:pt x="119" y="1073"/>
                                        <a:pt x="52" y="1127"/>
                                      </a:cubicBezTo>
                                      <a:cubicBezTo>
                                        <a:pt x="36" y="1140"/>
                                        <a:pt x="0" y="1141"/>
                                        <a:pt x="0" y="1162"/>
                                      </a:cubicBezTo>
                                      <a:cubicBezTo>
                                        <a:pt x="0" y="1180"/>
                                        <a:pt x="35" y="1150"/>
                                        <a:pt x="52" y="1144"/>
                                      </a:cubicBezTo>
                                      <a:cubicBezTo>
                                        <a:pt x="64" y="1132"/>
                                        <a:pt x="75" y="1119"/>
                                        <a:pt x="88" y="1109"/>
                                      </a:cubicBezTo>
                                      <a:cubicBezTo>
                                        <a:pt x="104" y="1096"/>
                                        <a:pt x="129" y="1092"/>
                                        <a:pt x="140" y="1074"/>
                                      </a:cubicBezTo>
                                      <a:cubicBezTo>
                                        <a:pt x="243" y="908"/>
                                        <a:pt x="109" y="1011"/>
                                        <a:pt x="228" y="933"/>
                                      </a:cubicBezTo>
                                      <a:cubicBezTo>
                                        <a:pt x="270" y="808"/>
                                        <a:pt x="232" y="848"/>
                                        <a:pt x="316" y="793"/>
                                      </a:cubicBezTo>
                                      <a:cubicBezTo>
                                        <a:pt x="328" y="775"/>
                                        <a:pt x="330" y="744"/>
                                        <a:pt x="351" y="740"/>
                                      </a:cubicBezTo>
                                      <a:cubicBezTo>
                                        <a:pt x="372" y="736"/>
                                        <a:pt x="393" y="757"/>
                                        <a:pt x="404" y="775"/>
                                      </a:cubicBezTo>
                                      <a:cubicBezTo>
                                        <a:pt x="424" y="807"/>
                                        <a:pt x="418" y="850"/>
                                        <a:pt x="439" y="881"/>
                                      </a:cubicBezTo>
                                      <a:cubicBezTo>
                                        <a:pt x="451" y="898"/>
                                        <a:pt x="462" y="916"/>
                                        <a:pt x="474" y="933"/>
                                      </a:cubicBezTo>
                                      <a:cubicBezTo>
                                        <a:pt x="480" y="951"/>
                                        <a:pt x="498" y="969"/>
                                        <a:pt x="491" y="986"/>
                                      </a:cubicBezTo>
                                      <a:cubicBezTo>
                                        <a:pt x="483" y="1005"/>
                                        <a:pt x="458" y="1012"/>
                                        <a:pt x="439" y="1021"/>
                                      </a:cubicBezTo>
                                      <a:cubicBezTo>
                                        <a:pt x="362" y="1060"/>
                                        <a:pt x="256" y="1064"/>
                                        <a:pt x="175" y="1074"/>
                                      </a:cubicBezTo>
                                      <a:cubicBezTo>
                                        <a:pt x="158" y="1080"/>
                                        <a:pt x="141" y="1086"/>
                                        <a:pt x="123" y="1091"/>
                                      </a:cubicBezTo>
                                      <a:cubicBezTo>
                                        <a:pt x="100" y="1098"/>
                                        <a:pt x="52" y="1109"/>
                                        <a:pt x="52" y="1109"/>
                                      </a:cubicBezTo>
                                      <a:cubicBezTo>
                                        <a:pt x="64" y="1097"/>
                                        <a:pt x="75" y="1084"/>
                                        <a:pt x="88" y="1074"/>
                                      </a:cubicBezTo>
                                      <a:cubicBezTo>
                                        <a:pt x="104" y="1061"/>
                                        <a:pt x="129" y="1057"/>
                                        <a:pt x="140" y="1039"/>
                                      </a:cubicBezTo>
                                      <a:cubicBezTo>
                                        <a:pt x="169" y="992"/>
                                        <a:pt x="206" y="839"/>
                                        <a:pt x="228" y="775"/>
                                      </a:cubicBezTo>
                                      <a:cubicBezTo>
                                        <a:pt x="234" y="757"/>
                                        <a:pt x="263" y="764"/>
                                        <a:pt x="281" y="758"/>
                                      </a:cubicBezTo>
                                      <a:cubicBezTo>
                                        <a:pt x="293" y="775"/>
                                        <a:pt x="303" y="794"/>
                                        <a:pt x="316" y="810"/>
                                      </a:cubicBezTo>
                                      <a:cubicBezTo>
                                        <a:pt x="326" y="823"/>
                                        <a:pt x="344" y="831"/>
                                        <a:pt x="351" y="846"/>
                                      </a:cubicBezTo>
                                      <a:cubicBezTo>
                                        <a:pt x="363" y="873"/>
                                        <a:pt x="361" y="904"/>
                                        <a:pt x="368" y="933"/>
                                      </a:cubicBezTo>
                                      <a:cubicBezTo>
                                        <a:pt x="373" y="951"/>
                                        <a:pt x="399" y="999"/>
                                        <a:pt x="386" y="986"/>
                                      </a:cubicBezTo>
                                      <a:cubicBezTo>
                                        <a:pt x="365" y="965"/>
                                        <a:pt x="343" y="894"/>
                                        <a:pt x="333" y="863"/>
                                      </a:cubicBezTo>
                                      <a:cubicBezTo>
                                        <a:pt x="236" y="897"/>
                                        <a:pt x="221" y="968"/>
                                        <a:pt x="140" y="1021"/>
                                      </a:cubicBezTo>
                                      <a:cubicBezTo>
                                        <a:pt x="134" y="1039"/>
                                        <a:pt x="123" y="1074"/>
                                        <a:pt x="123" y="1074"/>
                                      </a:cubicBezTo>
                                      <a:cubicBezTo>
                                        <a:pt x="135" y="1056"/>
                                        <a:pt x="149" y="1040"/>
                                        <a:pt x="158" y="1021"/>
                                      </a:cubicBezTo>
                                      <a:cubicBezTo>
                                        <a:pt x="166" y="1004"/>
                                        <a:pt x="188" y="955"/>
                                        <a:pt x="175" y="968"/>
                                      </a:cubicBezTo>
                                      <a:cubicBezTo>
                                        <a:pt x="163" y="980"/>
                                        <a:pt x="150" y="991"/>
                                        <a:pt x="140" y="1004"/>
                                      </a:cubicBezTo>
                                      <a:cubicBezTo>
                                        <a:pt x="115" y="1038"/>
                                        <a:pt x="40" y="1139"/>
                                        <a:pt x="70" y="1109"/>
                                      </a:cubicBezTo>
                                      <a:cubicBezTo>
                                        <a:pt x="136" y="1043"/>
                                        <a:pt x="99" y="1064"/>
                                        <a:pt x="175" y="1039"/>
                                      </a:cubicBezTo>
                                      <a:cubicBezTo>
                                        <a:pt x="232" y="1001"/>
                                        <a:pt x="260" y="973"/>
                                        <a:pt x="298" y="916"/>
                                      </a:cubicBezTo>
                                      <a:cubicBezTo>
                                        <a:pt x="292" y="933"/>
                                        <a:pt x="290" y="952"/>
                                        <a:pt x="281" y="968"/>
                                      </a:cubicBezTo>
                                      <a:cubicBezTo>
                                        <a:pt x="272" y="982"/>
                                        <a:pt x="259" y="993"/>
                                        <a:pt x="246" y="1004"/>
                                      </a:cubicBezTo>
                                      <a:cubicBezTo>
                                        <a:pt x="169" y="1066"/>
                                        <a:pt x="121" y="1047"/>
                                        <a:pt x="351" y="1021"/>
                                      </a:cubicBezTo>
                                      <a:cubicBezTo>
                                        <a:pt x="345" y="1003"/>
                                        <a:pt x="333" y="987"/>
                                        <a:pt x="333" y="968"/>
                                      </a:cubicBezTo>
                                      <a:cubicBezTo>
                                        <a:pt x="333" y="950"/>
                                        <a:pt x="333" y="916"/>
                                        <a:pt x="351" y="916"/>
                                      </a:cubicBezTo>
                                      <a:cubicBezTo>
                                        <a:pt x="369" y="916"/>
                                        <a:pt x="362" y="951"/>
                                        <a:pt x="368" y="968"/>
                                      </a:cubicBezTo>
                                      <a:cubicBezTo>
                                        <a:pt x="356" y="980"/>
                                        <a:pt x="349" y="1009"/>
                                        <a:pt x="333" y="1004"/>
                                      </a:cubicBezTo>
                                      <a:cubicBezTo>
                                        <a:pt x="283" y="988"/>
                                        <a:pt x="351" y="846"/>
                                        <a:pt x="351" y="846"/>
                                      </a:cubicBezTo>
                                      <a:cubicBezTo>
                                        <a:pt x="392" y="859"/>
                                        <a:pt x="465" y="865"/>
                                        <a:pt x="421" y="951"/>
                                      </a:cubicBezTo>
                                      <a:cubicBezTo>
                                        <a:pt x="411" y="970"/>
                                        <a:pt x="396" y="917"/>
                                        <a:pt x="386" y="898"/>
                                      </a:cubicBezTo>
                                      <a:cubicBezTo>
                                        <a:pt x="378" y="882"/>
                                        <a:pt x="372" y="864"/>
                                        <a:pt x="368" y="846"/>
                                      </a:cubicBezTo>
                                      <a:cubicBezTo>
                                        <a:pt x="340" y="732"/>
                                        <a:pt x="381" y="778"/>
                                        <a:pt x="298" y="723"/>
                                      </a:cubicBezTo>
                                      <a:cubicBezTo>
                                        <a:pt x="281" y="729"/>
                                        <a:pt x="257" y="725"/>
                                        <a:pt x="246" y="740"/>
                                      </a:cubicBezTo>
                                      <a:cubicBezTo>
                                        <a:pt x="224" y="770"/>
                                        <a:pt x="222" y="811"/>
                                        <a:pt x="210" y="846"/>
                                      </a:cubicBezTo>
                                      <a:cubicBezTo>
                                        <a:pt x="192" y="899"/>
                                        <a:pt x="175" y="951"/>
                                        <a:pt x="158" y="1004"/>
                                      </a:cubicBezTo>
                                      <a:cubicBezTo>
                                        <a:pt x="140" y="1061"/>
                                        <a:pt x="74" y="1087"/>
                                        <a:pt x="35" y="1127"/>
                                      </a:cubicBezTo>
                                      <a:cubicBezTo>
                                        <a:pt x="53" y="1139"/>
                                        <a:pt x="67" y="1162"/>
                                        <a:pt x="88" y="1162"/>
                                      </a:cubicBezTo>
                                      <a:cubicBezTo>
                                        <a:pt x="125" y="1162"/>
                                        <a:pt x="193" y="1127"/>
                                        <a:pt x="193" y="1127"/>
                                      </a:cubicBezTo>
                                      <a:cubicBezTo>
                                        <a:pt x="221" y="1038"/>
                                        <a:pt x="192" y="1081"/>
                                        <a:pt x="316" y="1039"/>
                                      </a:cubicBezTo>
                                      <a:cubicBezTo>
                                        <a:pt x="333" y="1033"/>
                                        <a:pt x="351" y="1027"/>
                                        <a:pt x="368" y="1021"/>
                                      </a:cubicBezTo>
                                      <a:cubicBezTo>
                                        <a:pt x="386" y="1015"/>
                                        <a:pt x="421" y="1004"/>
                                        <a:pt x="421" y="1004"/>
                                      </a:cubicBezTo>
                                      <a:cubicBezTo>
                                        <a:pt x="373" y="855"/>
                                        <a:pt x="441" y="1037"/>
                                        <a:pt x="368" y="916"/>
                                      </a:cubicBezTo>
                                      <a:cubicBezTo>
                                        <a:pt x="358" y="900"/>
                                        <a:pt x="359" y="880"/>
                                        <a:pt x="351" y="863"/>
                                      </a:cubicBezTo>
                                      <a:cubicBezTo>
                                        <a:pt x="342" y="844"/>
                                        <a:pt x="328" y="828"/>
                                        <a:pt x="316" y="810"/>
                                      </a:cubicBezTo>
                                      <a:cubicBezTo>
                                        <a:pt x="293" y="816"/>
                                        <a:pt x="268" y="817"/>
                                        <a:pt x="246" y="828"/>
                                      </a:cubicBezTo>
                                      <a:cubicBezTo>
                                        <a:pt x="181" y="861"/>
                                        <a:pt x="178" y="959"/>
                                        <a:pt x="158" y="1021"/>
                                      </a:cubicBezTo>
                                      <a:cubicBezTo>
                                        <a:pt x="152" y="1041"/>
                                        <a:pt x="108" y="1059"/>
                                        <a:pt x="123" y="1074"/>
                                      </a:cubicBezTo>
                                      <a:cubicBezTo>
                                        <a:pt x="140" y="1091"/>
                                        <a:pt x="170" y="1062"/>
                                        <a:pt x="193" y="1056"/>
                                      </a:cubicBezTo>
                                      <a:cubicBezTo>
                                        <a:pt x="205" y="1039"/>
                                        <a:pt x="212" y="1017"/>
                                        <a:pt x="228" y="1004"/>
                                      </a:cubicBezTo>
                                      <a:cubicBezTo>
                                        <a:pt x="243" y="992"/>
                                        <a:pt x="268" y="999"/>
                                        <a:pt x="281" y="986"/>
                                      </a:cubicBezTo>
                                      <a:cubicBezTo>
                                        <a:pt x="294" y="973"/>
                                        <a:pt x="286" y="948"/>
                                        <a:pt x="298" y="933"/>
                                      </a:cubicBezTo>
                                      <a:cubicBezTo>
                                        <a:pt x="311" y="916"/>
                                        <a:pt x="333" y="910"/>
                                        <a:pt x="351" y="898"/>
                                      </a:cubicBezTo>
                                      <a:cubicBezTo>
                                        <a:pt x="369" y="916"/>
                                        <a:pt x="390" y="930"/>
                                        <a:pt x="404" y="951"/>
                                      </a:cubicBezTo>
                                      <a:cubicBezTo>
                                        <a:pt x="440" y="1006"/>
                                        <a:pt x="395" y="1030"/>
                                        <a:pt x="456" y="968"/>
                                      </a:cubicBezTo>
                                      <a:cubicBezTo>
                                        <a:pt x="444" y="951"/>
                                        <a:pt x="436" y="931"/>
                                        <a:pt x="421" y="916"/>
                                      </a:cubicBezTo>
                                      <a:cubicBezTo>
                                        <a:pt x="406" y="901"/>
                                        <a:pt x="381" y="898"/>
                                        <a:pt x="368" y="881"/>
                                      </a:cubicBezTo>
                                      <a:cubicBezTo>
                                        <a:pt x="356" y="866"/>
                                        <a:pt x="359" y="845"/>
                                        <a:pt x="351" y="828"/>
                                      </a:cubicBezTo>
                                      <a:cubicBezTo>
                                        <a:pt x="342" y="809"/>
                                        <a:pt x="328" y="793"/>
                                        <a:pt x="316" y="775"/>
                                      </a:cubicBezTo>
                                      <a:cubicBezTo>
                                        <a:pt x="287" y="781"/>
                                        <a:pt x="254" y="778"/>
                                        <a:pt x="228" y="793"/>
                                      </a:cubicBezTo>
                                      <a:cubicBezTo>
                                        <a:pt x="194" y="813"/>
                                        <a:pt x="162" y="938"/>
                                        <a:pt x="158" y="951"/>
                                      </a:cubicBezTo>
                                      <a:cubicBezTo>
                                        <a:pt x="151" y="971"/>
                                        <a:pt x="133" y="985"/>
                                        <a:pt x="123" y="1004"/>
                                      </a:cubicBezTo>
                                      <a:cubicBezTo>
                                        <a:pt x="86" y="1078"/>
                                        <a:pt x="106" y="1097"/>
                                        <a:pt x="17" y="1127"/>
                                      </a:cubicBezTo>
                                      <a:cubicBezTo>
                                        <a:pt x="91" y="1151"/>
                                        <a:pt x="176" y="1148"/>
                                        <a:pt x="246" y="1109"/>
                                      </a:cubicBezTo>
                                      <a:cubicBezTo>
                                        <a:pt x="377" y="1036"/>
                                        <a:pt x="306" y="1039"/>
                                        <a:pt x="368" y="103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Freeform 49"/>
                              <wps:cNvSpPr>
                                <a:spLocks/>
                              </wps:cNvSpPr>
                              <wps:spPr bwMode="auto">
                                <a:xfrm>
                                  <a:off x="5486" y="2579"/>
                                  <a:ext cx="359" cy="181"/>
                                </a:xfrm>
                                <a:custGeom>
                                  <a:avLst/>
                                  <a:gdLst>
                                    <a:gd name="T0" fmla="*/ 5848 w 5865"/>
                                    <a:gd name="T1" fmla="*/ 933 h 1180"/>
                                    <a:gd name="T2" fmla="*/ 5777 w 5865"/>
                                    <a:gd name="T3" fmla="*/ 705 h 1180"/>
                                    <a:gd name="T4" fmla="*/ 5461 w 5865"/>
                                    <a:gd name="T5" fmla="*/ 600 h 1180"/>
                                    <a:gd name="T6" fmla="*/ 4636 w 5865"/>
                                    <a:gd name="T7" fmla="*/ 319 h 1180"/>
                                    <a:gd name="T8" fmla="*/ 4425 w 5865"/>
                                    <a:gd name="T9" fmla="*/ 231 h 1180"/>
                                    <a:gd name="T10" fmla="*/ 3898 w 5865"/>
                                    <a:gd name="T11" fmla="*/ 108 h 1180"/>
                                    <a:gd name="T12" fmla="*/ 2792 w 5865"/>
                                    <a:gd name="T13" fmla="*/ 3 h 1180"/>
                                    <a:gd name="T14" fmla="*/ 2528 w 5865"/>
                                    <a:gd name="T15" fmla="*/ 90 h 1180"/>
                                    <a:gd name="T16" fmla="*/ 1931 w 5865"/>
                                    <a:gd name="T17" fmla="*/ 178 h 1180"/>
                                    <a:gd name="T18" fmla="*/ 1334 w 5865"/>
                                    <a:gd name="T19" fmla="*/ 371 h 1180"/>
                                    <a:gd name="T20" fmla="*/ 878 w 5865"/>
                                    <a:gd name="T21" fmla="*/ 565 h 1180"/>
                                    <a:gd name="T22" fmla="*/ 720 w 5865"/>
                                    <a:gd name="T23" fmla="*/ 635 h 1180"/>
                                    <a:gd name="T24" fmla="*/ 562 w 5865"/>
                                    <a:gd name="T25" fmla="*/ 705 h 1180"/>
                                    <a:gd name="T26" fmla="*/ 421 w 5865"/>
                                    <a:gd name="T27" fmla="*/ 793 h 1180"/>
                                    <a:gd name="T28" fmla="*/ 228 w 5865"/>
                                    <a:gd name="T29" fmla="*/ 951 h 1180"/>
                                    <a:gd name="T30" fmla="*/ 0 w 5865"/>
                                    <a:gd name="T31" fmla="*/ 1162 h 1180"/>
                                    <a:gd name="T32" fmla="*/ 88 w 5865"/>
                                    <a:gd name="T33" fmla="*/ 1109 h 1180"/>
                                    <a:gd name="T34" fmla="*/ 228 w 5865"/>
                                    <a:gd name="T35" fmla="*/ 933 h 1180"/>
                                    <a:gd name="T36" fmla="*/ 351 w 5865"/>
                                    <a:gd name="T37" fmla="*/ 740 h 1180"/>
                                    <a:gd name="T38" fmla="*/ 439 w 5865"/>
                                    <a:gd name="T39" fmla="*/ 881 h 1180"/>
                                    <a:gd name="T40" fmla="*/ 491 w 5865"/>
                                    <a:gd name="T41" fmla="*/ 986 h 1180"/>
                                    <a:gd name="T42" fmla="*/ 175 w 5865"/>
                                    <a:gd name="T43" fmla="*/ 1074 h 1180"/>
                                    <a:gd name="T44" fmla="*/ 52 w 5865"/>
                                    <a:gd name="T45" fmla="*/ 1109 h 1180"/>
                                    <a:gd name="T46" fmla="*/ 140 w 5865"/>
                                    <a:gd name="T47" fmla="*/ 1039 h 1180"/>
                                    <a:gd name="T48" fmla="*/ 281 w 5865"/>
                                    <a:gd name="T49" fmla="*/ 758 h 1180"/>
                                    <a:gd name="T50" fmla="*/ 351 w 5865"/>
                                    <a:gd name="T51" fmla="*/ 846 h 1180"/>
                                    <a:gd name="T52" fmla="*/ 386 w 5865"/>
                                    <a:gd name="T53" fmla="*/ 986 h 1180"/>
                                    <a:gd name="T54" fmla="*/ 140 w 5865"/>
                                    <a:gd name="T55" fmla="*/ 1021 h 1180"/>
                                    <a:gd name="T56" fmla="*/ 158 w 5865"/>
                                    <a:gd name="T57" fmla="*/ 1021 h 1180"/>
                                    <a:gd name="T58" fmla="*/ 140 w 5865"/>
                                    <a:gd name="T59" fmla="*/ 1004 h 1180"/>
                                    <a:gd name="T60" fmla="*/ 175 w 5865"/>
                                    <a:gd name="T61" fmla="*/ 1039 h 1180"/>
                                    <a:gd name="T62" fmla="*/ 281 w 5865"/>
                                    <a:gd name="T63" fmla="*/ 968 h 1180"/>
                                    <a:gd name="T64" fmla="*/ 351 w 5865"/>
                                    <a:gd name="T65" fmla="*/ 1021 h 1180"/>
                                    <a:gd name="T66" fmla="*/ 351 w 5865"/>
                                    <a:gd name="T67" fmla="*/ 916 h 1180"/>
                                    <a:gd name="T68" fmla="*/ 333 w 5865"/>
                                    <a:gd name="T69" fmla="*/ 1004 h 1180"/>
                                    <a:gd name="T70" fmla="*/ 421 w 5865"/>
                                    <a:gd name="T71" fmla="*/ 951 h 1180"/>
                                    <a:gd name="T72" fmla="*/ 368 w 5865"/>
                                    <a:gd name="T73" fmla="*/ 846 h 1180"/>
                                    <a:gd name="T74" fmla="*/ 246 w 5865"/>
                                    <a:gd name="T75" fmla="*/ 740 h 1180"/>
                                    <a:gd name="T76" fmla="*/ 158 w 5865"/>
                                    <a:gd name="T77" fmla="*/ 1004 h 1180"/>
                                    <a:gd name="T78" fmla="*/ 88 w 5865"/>
                                    <a:gd name="T79" fmla="*/ 1162 h 1180"/>
                                    <a:gd name="T80" fmla="*/ 316 w 5865"/>
                                    <a:gd name="T81" fmla="*/ 1039 h 1180"/>
                                    <a:gd name="T82" fmla="*/ 421 w 5865"/>
                                    <a:gd name="T83" fmla="*/ 1004 h 1180"/>
                                    <a:gd name="T84" fmla="*/ 351 w 5865"/>
                                    <a:gd name="T85" fmla="*/ 863 h 1180"/>
                                    <a:gd name="T86" fmla="*/ 246 w 5865"/>
                                    <a:gd name="T87" fmla="*/ 828 h 1180"/>
                                    <a:gd name="T88" fmla="*/ 123 w 5865"/>
                                    <a:gd name="T89" fmla="*/ 1074 h 1180"/>
                                    <a:gd name="T90" fmla="*/ 228 w 5865"/>
                                    <a:gd name="T91" fmla="*/ 1004 h 1180"/>
                                    <a:gd name="T92" fmla="*/ 298 w 5865"/>
                                    <a:gd name="T93" fmla="*/ 933 h 1180"/>
                                    <a:gd name="T94" fmla="*/ 404 w 5865"/>
                                    <a:gd name="T95" fmla="*/ 951 h 1180"/>
                                    <a:gd name="T96" fmla="*/ 421 w 5865"/>
                                    <a:gd name="T97" fmla="*/ 916 h 1180"/>
                                    <a:gd name="T98" fmla="*/ 351 w 5865"/>
                                    <a:gd name="T99" fmla="*/ 828 h 1180"/>
                                    <a:gd name="T100" fmla="*/ 228 w 5865"/>
                                    <a:gd name="T101" fmla="*/ 793 h 1180"/>
                                    <a:gd name="T102" fmla="*/ 123 w 5865"/>
                                    <a:gd name="T103" fmla="*/ 1004 h 1180"/>
                                    <a:gd name="T104" fmla="*/ 246 w 5865"/>
                                    <a:gd name="T105" fmla="*/ 1109 h 1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865" h="1180">
                                      <a:moveTo>
                                        <a:pt x="5865" y="986"/>
                                      </a:moveTo>
                                      <a:cubicBezTo>
                                        <a:pt x="5859" y="968"/>
                                        <a:pt x="5850" y="951"/>
                                        <a:pt x="5848" y="933"/>
                                      </a:cubicBezTo>
                                      <a:cubicBezTo>
                                        <a:pt x="5839" y="863"/>
                                        <a:pt x="5851" y="790"/>
                                        <a:pt x="5830" y="723"/>
                                      </a:cubicBezTo>
                                      <a:cubicBezTo>
                                        <a:pt x="5824" y="705"/>
                                        <a:pt x="5794" y="713"/>
                                        <a:pt x="5777" y="705"/>
                                      </a:cubicBezTo>
                                      <a:cubicBezTo>
                                        <a:pt x="5758" y="696"/>
                                        <a:pt x="5744" y="678"/>
                                        <a:pt x="5725" y="670"/>
                                      </a:cubicBezTo>
                                      <a:cubicBezTo>
                                        <a:pt x="5643" y="635"/>
                                        <a:pt x="5546" y="627"/>
                                        <a:pt x="5461" y="600"/>
                                      </a:cubicBezTo>
                                      <a:cubicBezTo>
                                        <a:pt x="5362" y="535"/>
                                        <a:pt x="5140" y="461"/>
                                        <a:pt x="5022" y="442"/>
                                      </a:cubicBezTo>
                                      <a:cubicBezTo>
                                        <a:pt x="4894" y="399"/>
                                        <a:pt x="4764" y="362"/>
                                        <a:pt x="4636" y="319"/>
                                      </a:cubicBezTo>
                                      <a:cubicBezTo>
                                        <a:pt x="4590" y="304"/>
                                        <a:pt x="4519" y="293"/>
                                        <a:pt x="4478" y="266"/>
                                      </a:cubicBezTo>
                                      <a:cubicBezTo>
                                        <a:pt x="4460" y="254"/>
                                        <a:pt x="4445" y="238"/>
                                        <a:pt x="4425" y="231"/>
                                      </a:cubicBezTo>
                                      <a:cubicBezTo>
                                        <a:pt x="4368" y="212"/>
                                        <a:pt x="4307" y="210"/>
                                        <a:pt x="4249" y="196"/>
                                      </a:cubicBezTo>
                                      <a:cubicBezTo>
                                        <a:pt x="4150" y="129"/>
                                        <a:pt x="4016" y="127"/>
                                        <a:pt x="3898" y="108"/>
                                      </a:cubicBezTo>
                                      <a:cubicBezTo>
                                        <a:pt x="3548" y="52"/>
                                        <a:pt x="3727" y="84"/>
                                        <a:pt x="3319" y="55"/>
                                      </a:cubicBezTo>
                                      <a:cubicBezTo>
                                        <a:pt x="3142" y="42"/>
                                        <a:pt x="2969" y="15"/>
                                        <a:pt x="2792" y="3"/>
                                      </a:cubicBezTo>
                                      <a:cubicBezTo>
                                        <a:pt x="2728" y="9"/>
                                        <a:pt x="2660" y="0"/>
                                        <a:pt x="2599" y="20"/>
                                      </a:cubicBezTo>
                                      <a:cubicBezTo>
                                        <a:pt x="2379" y="93"/>
                                        <a:pt x="2794" y="65"/>
                                        <a:pt x="2528" y="90"/>
                                      </a:cubicBezTo>
                                      <a:cubicBezTo>
                                        <a:pt x="2423" y="100"/>
                                        <a:pt x="2317" y="102"/>
                                        <a:pt x="2212" y="108"/>
                                      </a:cubicBezTo>
                                      <a:cubicBezTo>
                                        <a:pt x="2115" y="125"/>
                                        <a:pt x="2027" y="161"/>
                                        <a:pt x="1931" y="178"/>
                                      </a:cubicBezTo>
                                      <a:cubicBezTo>
                                        <a:pt x="1836" y="195"/>
                                        <a:pt x="1744" y="207"/>
                                        <a:pt x="1650" y="231"/>
                                      </a:cubicBezTo>
                                      <a:cubicBezTo>
                                        <a:pt x="1546" y="300"/>
                                        <a:pt x="1458" y="347"/>
                                        <a:pt x="1334" y="371"/>
                                      </a:cubicBezTo>
                                      <a:cubicBezTo>
                                        <a:pt x="1274" y="402"/>
                                        <a:pt x="1223" y="438"/>
                                        <a:pt x="1159" y="459"/>
                                      </a:cubicBezTo>
                                      <a:cubicBezTo>
                                        <a:pt x="1075" y="514"/>
                                        <a:pt x="973" y="532"/>
                                        <a:pt x="878" y="565"/>
                                      </a:cubicBezTo>
                                      <a:cubicBezTo>
                                        <a:pt x="858" y="572"/>
                                        <a:pt x="844" y="591"/>
                                        <a:pt x="825" y="600"/>
                                      </a:cubicBezTo>
                                      <a:cubicBezTo>
                                        <a:pt x="791" y="615"/>
                                        <a:pt x="755" y="623"/>
                                        <a:pt x="720" y="635"/>
                                      </a:cubicBezTo>
                                      <a:cubicBezTo>
                                        <a:pt x="700" y="642"/>
                                        <a:pt x="686" y="661"/>
                                        <a:pt x="667" y="670"/>
                                      </a:cubicBezTo>
                                      <a:cubicBezTo>
                                        <a:pt x="633" y="685"/>
                                        <a:pt x="562" y="705"/>
                                        <a:pt x="562" y="705"/>
                                      </a:cubicBezTo>
                                      <a:cubicBezTo>
                                        <a:pt x="550" y="723"/>
                                        <a:pt x="545" y="747"/>
                                        <a:pt x="527" y="758"/>
                                      </a:cubicBezTo>
                                      <a:cubicBezTo>
                                        <a:pt x="495" y="778"/>
                                        <a:pt x="421" y="793"/>
                                        <a:pt x="421" y="793"/>
                                      </a:cubicBezTo>
                                      <a:cubicBezTo>
                                        <a:pt x="363" y="881"/>
                                        <a:pt x="403" y="835"/>
                                        <a:pt x="281" y="916"/>
                                      </a:cubicBezTo>
                                      <a:cubicBezTo>
                                        <a:pt x="263" y="928"/>
                                        <a:pt x="228" y="951"/>
                                        <a:pt x="228" y="951"/>
                                      </a:cubicBezTo>
                                      <a:cubicBezTo>
                                        <a:pt x="180" y="1023"/>
                                        <a:pt x="119" y="1073"/>
                                        <a:pt x="52" y="1127"/>
                                      </a:cubicBezTo>
                                      <a:cubicBezTo>
                                        <a:pt x="36" y="1140"/>
                                        <a:pt x="0" y="1141"/>
                                        <a:pt x="0" y="1162"/>
                                      </a:cubicBezTo>
                                      <a:cubicBezTo>
                                        <a:pt x="0" y="1180"/>
                                        <a:pt x="35" y="1150"/>
                                        <a:pt x="52" y="1144"/>
                                      </a:cubicBezTo>
                                      <a:cubicBezTo>
                                        <a:pt x="64" y="1132"/>
                                        <a:pt x="75" y="1119"/>
                                        <a:pt x="88" y="1109"/>
                                      </a:cubicBezTo>
                                      <a:cubicBezTo>
                                        <a:pt x="104" y="1096"/>
                                        <a:pt x="129" y="1092"/>
                                        <a:pt x="140" y="1074"/>
                                      </a:cubicBezTo>
                                      <a:cubicBezTo>
                                        <a:pt x="243" y="908"/>
                                        <a:pt x="109" y="1011"/>
                                        <a:pt x="228" y="933"/>
                                      </a:cubicBezTo>
                                      <a:cubicBezTo>
                                        <a:pt x="270" y="808"/>
                                        <a:pt x="232" y="848"/>
                                        <a:pt x="316" y="793"/>
                                      </a:cubicBezTo>
                                      <a:cubicBezTo>
                                        <a:pt x="328" y="775"/>
                                        <a:pt x="330" y="744"/>
                                        <a:pt x="351" y="740"/>
                                      </a:cubicBezTo>
                                      <a:cubicBezTo>
                                        <a:pt x="372" y="736"/>
                                        <a:pt x="393" y="757"/>
                                        <a:pt x="404" y="775"/>
                                      </a:cubicBezTo>
                                      <a:cubicBezTo>
                                        <a:pt x="424" y="807"/>
                                        <a:pt x="418" y="850"/>
                                        <a:pt x="439" y="881"/>
                                      </a:cubicBezTo>
                                      <a:cubicBezTo>
                                        <a:pt x="451" y="898"/>
                                        <a:pt x="462" y="916"/>
                                        <a:pt x="474" y="933"/>
                                      </a:cubicBezTo>
                                      <a:cubicBezTo>
                                        <a:pt x="480" y="951"/>
                                        <a:pt x="498" y="969"/>
                                        <a:pt x="491" y="986"/>
                                      </a:cubicBezTo>
                                      <a:cubicBezTo>
                                        <a:pt x="483" y="1005"/>
                                        <a:pt x="458" y="1012"/>
                                        <a:pt x="439" y="1021"/>
                                      </a:cubicBezTo>
                                      <a:cubicBezTo>
                                        <a:pt x="362" y="1060"/>
                                        <a:pt x="256" y="1064"/>
                                        <a:pt x="175" y="1074"/>
                                      </a:cubicBezTo>
                                      <a:cubicBezTo>
                                        <a:pt x="158" y="1080"/>
                                        <a:pt x="141" y="1086"/>
                                        <a:pt x="123" y="1091"/>
                                      </a:cubicBezTo>
                                      <a:cubicBezTo>
                                        <a:pt x="100" y="1098"/>
                                        <a:pt x="52" y="1109"/>
                                        <a:pt x="52" y="1109"/>
                                      </a:cubicBezTo>
                                      <a:cubicBezTo>
                                        <a:pt x="64" y="1097"/>
                                        <a:pt x="75" y="1084"/>
                                        <a:pt x="88" y="1074"/>
                                      </a:cubicBezTo>
                                      <a:cubicBezTo>
                                        <a:pt x="104" y="1061"/>
                                        <a:pt x="129" y="1057"/>
                                        <a:pt x="140" y="1039"/>
                                      </a:cubicBezTo>
                                      <a:cubicBezTo>
                                        <a:pt x="169" y="992"/>
                                        <a:pt x="206" y="839"/>
                                        <a:pt x="228" y="775"/>
                                      </a:cubicBezTo>
                                      <a:cubicBezTo>
                                        <a:pt x="234" y="757"/>
                                        <a:pt x="263" y="764"/>
                                        <a:pt x="281" y="758"/>
                                      </a:cubicBezTo>
                                      <a:cubicBezTo>
                                        <a:pt x="293" y="775"/>
                                        <a:pt x="303" y="794"/>
                                        <a:pt x="316" y="810"/>
                                      </a:cubicBezTo>
                                      <a:cubicBezTo>
                                        <a:pt x="326" y="823"/>
                                        <a:pt x="344" y="831"/>
                                        <a:pt x="351" y="846"/>
                                      </a:cubicBezTo>
                                      <a:cubicBezTo>
                                        <a:pt x="363" y="873"/>
                                        <a:pt x="361" y="904"/>
                                        <a:pt x="368" y="933"/>
                                      </a:cubicBezTo>
                                      <a:cubicBezTo>
                                        <a:pt x="373" y="951"/>
                                        <a:pt x="399" y="999"/>
                                        <a:pt x="386" y="986"/>
                                      </a:cubicBezTo>
                                      <a:cubicBezTo>
                                        <a:pt x="365" y="965"/>
                                        <a:pt x="343" y="894"/>
                                        <a:pt x="333" y="863"/>
                                      </a:cubicBezTo>
                                      <a:cubicBezTo>
                                        <a:pt x="236" y="897"/>
                                        <a:pt x="221" y="968"/>
                                        <a:pt x="140" y="1021"/>
                                      </a:cubicBezTo>
                                      <a:cubicBezTo>
                                        <a:pt x="134" y="1039"/>
                                        <a:pt x="123" y="1074"/>
                                        <a:pt x="123" y="1074"/>
                                      </a:cubicBezTo>
                                      <a:cubicBezTo>
                                        <a:pt x="135" y="1056"/>
                                        <a:pt x="149" y="1040"/>
                                        <a:pt x="158" y="1021"/>
                                      </a:cubicBezTo>
                                      <a:cubicBezTo>
                                        <a:pt x="166" y="1004"/>
                                        <a:pt x="188" y="955"/>
                                        <a:pt x="175" y="968"/>
                                      </a:cubicBezTo>
                                      <a:cubicBezTo>
                                        <a:pt x="163" y="980"/>
                                        <a:pt x="150" y="991"/>
                                        <a:pt x="140" y="1004"/>
                                      </a:cubicBezTo>
                                      <a:cubicBezTo>
                                        <a:pt x="115" y="1038"/>
                                        <a:pt x="40" y="1139"/>
                                        <a:pt x="70" y="1109"/>
                                      </a:cubicBezTo>
                                      <a:cubicBezTo>
                                        <a:pt x="136" y="1043"/>
                                        <a:pt x="99" y="1064"/>
                                        <a:pt x="175" y="1039"/>
                                      </a:cubicBezTo>
                                      <a:cubicBezTo>
                                        <a:pt x="232" y="1001"/>
                                        <a:pt x="260" y="973"/>
                                        <a:pt x="298" y="916"/>
                                      </a:cubicBezTo>
                                      <a:cubicBezTo>
                                        <a:pt x="292" y="933"/>
                                        <a:pt x="290" y="952"/>
                                        <a:pt x="281" y="968"/>
                                      </a:cubicBezTo>
                                      <a:cubicBezTo>
                                        <a:pt x="272" y="982"/>
                                        <a:pt x="259" y="993"/>
                                        <a:pt x="246" y="1004"/>
                                      </a:cubicBezTo>
                                      <a:cubicBezTo>
                                        <a:pt x="169" y="1066"/>
                                        <a:pt x="121" y="1047"/>
                                        <a:pt x="351" y="1021"/>
                                      </a:cubicBezTo>
                                      <a:cubicBezTo>
                                        <a:pt x="345" y="1003"/>
                                        <a:pt x="333" y="987"/>
                                        <a:pt x="333" y="968"/>
                                      </a:cubicBezTo>
                                      <a:cubicBezTo>
                                        <a:pt x="333" y="950"/>
                                        <a:pt x="333" y="916"/>
                                        <a:pt x="351" y="916"/>
                                      </a:cubicBezTo>
                                      <a:cubicBezTo>
                                        <a:pt x="369" y="916"/>
                                        <a:pt x="362" y="951"/>
                                        <a:pt x="368" y="968"/>
                                      </a:cubicBezTo>
                                      <a:cubicBezTo>
                                        <a:pt x="356" y="980"/>
                                        <a:pt x="349" y="1009"/>
                                        <a:pt x="333" y="1004"/>
                                      </a:cubicBezTo>
                                      <a:cubicBezTo>
                                        <a:pt x="283" y="988"/>
                                        <a:pt x="351" y="846"/>
                                        <a:pt x="351" y="846"/>
                                      </a:cubicBezTo>
                                      <a:cubicBezTo>
                                        <a:pt x="392" y="859"/>
                                        <a:pt x="465" y="865"/>
                                        <a:pt x="421" y="951"/>
                                      </a:cubicBezTo>
                                      <a:cubicBezTo>
                                        <a:pt x="411" y="970"/>
                                        <a:pt x="396" y="917"/>
                                        <a:pt x="386" y="898"/>
                                      </a:cubicBezTo>
                                      <a:cubicBezTo>
                                        <a:pt x="378" y="882"/>
                                        <a:pt x="372" y="864"/>
                                        <a:pt x="368" y="846"/>
                                      </a:cubicBezTo>
                                      <a:cubicBezTo>
                                        <a:pt x="340" y="732"/>
                                        <a:pt x="381" y="778"/>
                                        <a:pt x="298" y="723"/>
                                      </a:cubicBezTo>
                                      <a:cubicBezTo>
                                        <a:pt x="281" y="729"/>
                                        <a:pt x="257" y="725"/>
                                        <a:pt x="246" y="740"/>
                                      </a:cubicBezTo>
                                      <a:cubicBezTo>
                                        <a:pt x="224" y="770"/>
                                        <a:pt x="222" y="811"/>
                                        <a:pt x="210" y="846"/>
                                      </a:cubicBezTo>
                                      <a:cubicBezTo>
                                        <a:pt x="192" y="899"/>
                                        <a:pt x="175" y="951"/>
                                        <a:pt x="158" y="1004"/>
                                      </a:cubicBezTo>
                                      <a:cubicBezTo>
                                        <a:pt x="140" y="1061"/>
                                        <a:pt x="74" y="1087"/>
                                        <a:pt x="35" y="1127"/>
                                      </a:cubicBezTo>
                                      <a:cubicBezTo>
                                        <a:pt x="53" y="1139"/>
                                        <a:pt x="67" y="1162"/>
                                        <a:pt x="88" y="1162"/>
                                      </a:cubicBezTo>
                                      <a:cubicBezTo>
                                        <a:pt x="125" y="1162"/>
                                        <a:pt x="193" y="1127"/>
                                        <a:pt x="193" y="1127"/>
                                      </a:cubicBezTo>
                                      <a:cubicBezTo>
                                        <a:pt x="221" y="1038"/>
                                        <a:pt x="192" y="1081"/>
                                        <a:pt x="316" y="1039"/>
                                      </a:cubicBezTo>
                                      <a:cubicBezTo>
                                        <a:pt x="333" y="1033"/>
                                        <a:pt x="351" y="1027"/>
                                        <a:pt x="368" y="1021"/>
                                      </a:cubicBezTo>
                                      <a:cubicBezTo>
                                        <a:pt x="386" y="1015"/>
                                        <a:pt x="421" y="1004"/>
                                        <a:pt x="421" y="1004"/>
                                      </a:cubicBezTo>
                                      <a:cubicBezTo>
                                        <a:pt x="373" y="855"/>
                                        <a:pt x="441" y="1037"/>
                                        <a:pt x="368" y="916"/>
                                      </a:cubicBezTo>
                                      <a:cubicBezTo>
                                        <a:pt x="358" y="900"/>
                                        <a:pt x="359" y="880"/>
                                        <a:pt x="351" y="863"/>
                                      </a:cubicBezTo>
                                      <a:cubicBezTo>
                                        <a:pt x="342" y="844"/>
                                        <a:pt x="328" y="828"/>
                                        <a:pt x="316" y="810"/>
                                      </a:cubicBezTo>
                                      <a:cubicBezTo>
                                        <a:pt x="293" y="816"/>
                                        <a:pt x="268" y="817"/>
                                        <a:pt x="246" y="828"/>
                                      </a:cubicBezTo>
                                      <a:cubicBezTo>
                                        <a:pt x="181" y="861"/>
                                        <a:pt x="178" y="959"/>
                                        <a:pt x="158" y="1021"/>
                                      </a:cubicBezTo>
                                      <a:cubicBezTo>
                                        <a:pt x="152" y="1041"/>
                                        <a:pt x="108" y="1059"/>
                                        <a:pt x="123" y="1074"/>
                                      </a:cubicBezTo>
                                      <a:cubicBezTo>
                                        <a:pt x="140" y="1091"/>
                                        <a:pt x="170" y="1062"/>
                                        <a:pt x="193" y="1056"/>
                                      </a:cubicBezTo>
                                      <a:cubicBezTo>
                                        <a:pt x="205" y="1039"/>
                                        <a:pt x="212" y="1017"/>
                                        <a:pt x="228" y="1004"/>
                                      </a:cubicBezTo>
                                      <a:cubicBezTo>
                                        <a:pt x="243" y="992"/>
                                        <a:pt x="268" y="999"/>
                                        <a:pt x="281" y="986"/>
                                      </a:cubicBezTo>
                                      <a:cubicBezTo>
                                        <a:pt x="294" y="973"/>
                                        <a:pt x="286" y="948"/>
                                        <a:pt x="298" y="933"/>
                                      </a:cubicBezTo>
                                      <a:cubicBezTo>
                                        <a:pt x="311" y="916"/>
                                        <a:pt x="333" y="910"/>
                                        <a:pt x="351" y="898"/>
                                      </a:cubicBezTo>
                                      <a:cubicBezTo>
                                        <a:pt x="369" y="916"/>
                                        <a:pt x="390" y="930"/>
                                        <a:pt x="404" y="951"/>
                                      </a:cubicBezTo>
                                      <a:cubicBezTo>
                                        <a:pt x="440" y="1006"/>
                                        <a:pt x="395" y="1030"/>
                                        <a:pt x="456" y="968"/>
                                      </a:cubicBezTo>
                                      <a:cubicBezTo>
                                        <a:pt x="444" y="951"/>
                                        <a:pt x="436" y="931"/>
                                        <a:pt x="421" y="916"/>
                                      </a:cubicBezTo>
                                      <a:cubicBezTo>
                                        <a:pt x="406" y="901"/>
                                        <a:pt x="381" y="898"/>
                                        <a:pt x="368" y="881"/>
                                      </a:cubicBezTo>
                                      <a:cubicBezTo>
                                        <a:pt x="356" y="866"/>
                                        <a:pt x="359" y="845"/>
                                        <a:pt x="351" y="828"/>
                                      </a:cubicBezTo>
                                      <a:cubicBezTo>
                                        <a:pt x="342" y="809"/>
                                        <a:pt x="328" y="793"/>
                                        <a:pt x="316" y="775"/>
                                      </a:cubicBezTo>
                                      <a:cubicBezTo>
                                        <a:pt x="287" y="781"/>
                                        <a:pt x="254" y="778"/>
                                        <a:pt x="228" y="793"/>
                                      </a:cubicBezTo>
                                      <a:cubicBezTo>
                                        <a:pt x="194" y="813"/>
                                        <a:pt x="162" y="938"/>
                                        <a:pt x="158" y="951"/>
                                      </a:cubicBezTo>
                                      <a:cubicBezTo>
                                        <a:pt x="151" y="971"/>
                                        <a:pt x="133" y="985"/>
                                        <a:pt x="123" y="1004"/>
                                      </a:cubicBezTo>
                                      <a:cubicBezTo>
                                        <a:pt x="86" y="1078"/>
                                        <a:pt x="106" y="1097"/>
                                        <a:pt x="17" y="1127"/>
                                      </a:cubicBezTo>
                                      <a:cubicBezTo>
                                        <a:pt x="91" y="1151"/>
                                        <a:pt x="176" y="1148"/>
                                        <a:pt x="246" y="1109"/>
                                      </a:cubicBezTo>
                                      <a:cubicBezTo>
                                        <a:pt x="377" y="1036"/>
                                        <a:pt x="306" y="1039"/>
                                        <a:pt x="368" y="103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8A7A7" id="Группа 236" o:spid="_x0000_s1026" style="position:absolute;margin-left:48.9pt;margin-top:17.05pt;width:119.9pt;height:6.5pt;z-index:251670528" coordorigin="3501,2574" coordsize="234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">
                      <v:shape id="Freeform 44" o:spid="_x0000_s1027" style="position:absolute;left:3501;top:2574;width:300;height:181;visibility:visible;mso-wrap-style:square;v-text-anchor:top" coordsize="5865,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1028" style="position:absolute;left:3861;top:2579;width:359;height:181;visibility:visible;mso-wrap-style:square;v-text-anchor:top" coordsize="5865,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1029" style="position:absolute;left:4233;top:2579;width:300;height:181;visibility:visible;mso-wrap-style:square;v-text-anchor:top" coordsize="5865,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1030" style="position:absolute;left:4581;top:2574;width:300;height:181;visibility:visible;mso-wrap-style:square;v-text-anchor:top" coordsize="5865,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1031" style="position:absolute;left:4940;top:2579;width:272;height:179;visibility:visible;mso-wrap-style:square;v-text-anchor:top" coordsize="5865,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1032" style="position:absolute;left:5486;top:2579;width:359;height:181;visibility:visible;mso-wrap-style:square;v-text-anchor:top" coordsize="5865,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mc:Fallback>
              </mc:AlternateContent>
            </w:r>
            <w:r w:rsidR="002A1385" w:rsidRPr="00A5480C">
              <w:rPr>
                <w:sz w:val="22"/>
                <w:szCs w:val="22"/>
              </w:rPr>
              <w:t>СЧП</w:t>
            </w:r>
          </w:p>
        </w:tc>
        <w:tc>
          <w:tcPr>
            <w:tcW w:w="345" w:type="dxa"/>
            <w:tcBorders>
              <w:left w:val="single" w:sz="18" w:space="0" w:color="auto"/>
            </w:tcBorders>
            <w:shd w:val="clear" w:color="auto" w:fill="FFFFFF" w:themeFill="background1"/>
          </w:tcPr>
          <w:p w14:paraId="4501878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6B85DAA"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9EE41FC"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4664AB8"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734D5D71"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A06A7C4"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6C5F03CF"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42214E9"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7A88FA18"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3EF678C"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42645760"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1E78DEE9"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E0C4CBD"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8E8BC0F"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3837DA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677CF87"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0D61248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2C2B7D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3129AED" w14:textId="77777777"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14:paraId="5BCE534F" w14:textId="77777777" w:rsidR="002A1385" w:rsidRDefault="002A1385" w:rsidP="002A1385">
            <w:pPr>
              <w:rPr>
                <w:sz w:val="28"/>
                <w:szCs w:val="28"/>
                <w:lang w:val="en-US"/>
              </w:rPr>
            </w:pPr>
          </w:p>
        </w:tc>
      </w:tr>
      <w:tr w:rsidR="002A1385" w14:paraId="4377B8BB" w14:textId="77777777" w:rsidTr="007B31D8">
        <w:tc>
          <w:tcPr>
            <w:tcW w:w="696" w:type="dxa"/>
            <w:vMerge/>
            <w:tcBorders>
              <w:right w:val="single" w:sz="18" w:space="0" w:color="auto"/>
            </w:tcBorders>
            <w:shd w:val="clear" w:color="auto" w:fill="FFFFFF" w:themeFill="background1"/>
          </w:tcPr>
          <w:p w14:paraId="72461D63"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06E2646A"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14:paraId="3632FD51"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5D2CD8DA"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1C880787"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299581D6"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67A2C6A2"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6AAB1129"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3FBE49B5"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021E693E"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63B823BF"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2A404762"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14:paraId="7EFF41C8" w14:textId="77777777"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14:paraId="218B84ED" w14:textId="77777777" w:rsidR="002A1385" w:rsidRDefault="002A1385" w:rsidP="002A1385">
            <w:pPr>
              <w:rPr>
                <w:sz w:val="22"/>
                <w:szCs w:val="22"/>
              </w:rPr>
            </w:pPr>
          </w:p>
          <w:p w14:paraId="007747E7"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14:paraId="7B0E0730" w14:textId="77777777" w:rsidR="002A1385" w:rsidRDefault="002A1385" w:rsidP="002A1385">
            <w:pPr>
              <w:rPr>
                <w:sz w:val="22"/>
                <w:szCs w:val="22"/>
              </w:rPr>
            </w:pPr>
          </w:p>
          <w:p w14:paraId="6436A4F6" w14:textId="77777777"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14:paraId="1F6365BC" w14:textId="77777777" w:rsidR="002A1385" w:rsidRDefault="002A1385" w:rsidP="002A1385">
            <w:pPr>
              <w:rPr>
                <w:sz w:val="22"/>
                <w:szCs w:val="22"/>
              </w:rPr>
            </w:pPr>
          </w:p>
          <w:p w14:paraId="43429425"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6C3A27C8" w14:textId="77777777" w:rsidR="002A1385" w:rsidRDefault="002A1385" w:rsidP="002A1385">
            <w:pPr>
              <w:rPr>
                <w:sz w:val="22"/>
                <w:szCs w:val="22"/>
              </w:rPr>
            </w:pPr>
          </w:p>
          <w:p w14:paraId="0E15036B" w14:textId="77777777"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14:paraId="5730D8BE" w14:textId="77777777" w:rsidR="002A1385" w:rsidRDefault="002A1385" w:rsidP="002A1385">
            <w:pPr>
              <w:rPr>
                <w:sz w:val="22"/>
                <w:szCs w:val="22"/>
              </w:rPr>
            </w:pPr>
          </w:p>
          <w:p w14:paraId="07F7C5B2"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4767FAE1" w14:textId="77777777" w:rsidR="002A1385" w:rsidRDefault="002A1385" w:rsidP="002A1385">
            <w:pPr>
              <w:rPr>
                <w:sz w:val="22"/>
                <w:szCs w:val="22"/>
              </w:rPr>
            </w:pPr>
          </w:p>
          <w:p w14:paraId="7B1072EF"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41163BED" w14:textId="77777777" w:rsidR="002A1385" w:rsidRPr="00B3797C" w:rsidRDefault="002A1385" w:rsidP="002A1385">
            <w:pPr>
              <w:rPr>
                <w:b/>
                <w:sz w:val="22"/>
                <w:szCs w:val="22"/>
              </w:rPr>
            </w:pPr>
          </w:p>
          <w:p w14:paraId="0D05CBBE" w14:textId="77777777"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14:paraId="3265E6EE" w14:textId="77777777" w:rsidR="002A1385" w:rsidRPr="00B3797C" w:rsidRDefault="002A1385" w:rsidP="002A1385">
            <w:pPr>
              <w:rPr>
                <w:b/>
                <w:sz w:val="22"/>
                <w:szCs w:val="22"/>
              </w:rPr>
            </w:pPr>
          </w:p>
          <w:p w14:paraId="0A590710"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1470B90C" w14:textId="77777777" w:rsidR="002A1385" w:rsidRDefault="002A1385" w:rsidP="002A1385">
            <w:pPr>
              <w:rPr>
                <w:sz w:val="28"/>
                <w:szCs w:val="28"/>
                <w:lang w:val="en-US"/>
              </w:rPr>
            </w:pPr>
          </w:p>
        </w:tc>
      </w:tr>
      <w:tr w:rsidR="002A1385" w14:paraId="526A0CE6" w14:textId="77777777" w:rsidTr="007B31D8">
        <w:tc>
          <w:tcPr>
            <w:tcW w:w="696" w:type="dxa"/>
            <w:vMerge w:val="restart"/>
            <w:tcBorders>
              <w:right w:val="single" w:sz="18" w:space="0" w:color="auto"/>
            </w:tcBorders>
            <w:shd w:val="clear" w:color="auto" w:fill="FFFFFF" w:themeFill="background1"/>
          </w:tcPr>
          <w:p w14:paraId="62F6C0B0" w14:textId="77777777" w:rsidR="002A1385" w:rsidRDefault="002A1385" w:rsidP="002A1385">
            <w:pPr>
              <w:jc w:val="center"/>
              <w:rPr>
                <w:b/>
                <w:bCs/>
                <w:sz w:val="28"/>
                <w:szCs w:val="28"/>
              </w:rPr>
            </w:pPr>
          </w:p>
          <w:p w14:paraId="2F4B0937" w14:textId="77777777"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6CAD3E52" w14:textId="77777777"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14:paraId="4D3CCA99"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30351E55"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0D9790D"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320596DB"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B790CB4"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0DE91CC3"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43012BFC"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1F013B27"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D4705D0"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8B6AA57" w14:textId="77777777"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12B1CB23" w14:textId="77777777"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14:paraId="49CAB72F"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00E26C21"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095AF09A"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00CD09C9"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54FD07B9"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0A1E2009" w14:textId="77777777"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40BFBC1B" w14:textId="77777777"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16A0328D" w14:textId="77777777" w:rsidR="002A1385" w:rsidRPr="00A04B58" w:rsidRDefault="002A1385" w:rsidP="002A1385">
            <w:pPr>
              <w:jc w:val="center"/>
              <w:rPr>
                <w:sz w:val="16"/>
                <w:szCs w:val="16"/>
              </w:rPr>
            </w:pPr>
          </w:p>
          <w:p w14:paraId="1ABFFD6D" w14:textId="77777777" w:rsidR="002A1385" w:rsidRPr="00B90B95" w:rsidRDefault="002A1385" w:rsidP="002A1385">
            <w:pPr>
              <w:jc w:val="center"/>
              <w:rPr>
                <w:sz w:val="28"/>
                <w:szCs w:val="28"/>
              </w:rPr>
            </w:pPr>
            <w:r>
              <w:rPr>
                <w:sz w:val="28"/>
                <w:szCs w:val="28"/>
              </w:rPr>
              <w:t>0</w:t>
            </w:r>
          </w:p>
        </w:tc>
      </w:tr>
      <w:tr w:rsidR="002A1385" w14:paraId="12686806" w14:textId="77777777" w:rsidTr="007B31D8">
        <w:tc>
          <w:tcPr>
            <w:tcW w:w="696" w:type="dxa"/>
            <w:vMerge/>
            <w:tcBorders>
              <w:right w:val="single" w:sz="18" w:space="0" w:color="auto"/>
            </w:tcBorders>
            <w:shd w:val="clear" w:color="auto" w:fill="FFFFFF" w:themeFill="background1"/>
          </w:tcPr>
          <w:p w14:paraId="497DA646"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460B9A5"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3DBEF690"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6205C375"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22854D8"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304BA72E"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615958D7"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BB214BC"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39D247F7"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531F9623"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7DCF9A86"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067F068" w14:textId="77777777"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14:paraId="4E7E84A5" w14:textId="77777777"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14:paraId="66B396FD" w14:textId="77777777"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14:paraId="12B45B14"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14:paraId="2C16C8B6"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011EBBAC"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31268E3"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444E972B"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160A35A3"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20B86451" w14:textId="77777777"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14:paraId="5CED3072" w14:textId="77777777" w:rsidR="002A1385" w:rsidRDefault="002A1385" w:rsidP="002A1385">
            <w:pPr>
              <w:rPr>
                <w:sz w:val="28"/>
                <w:szCs w:val="28"/>
                <w:lang w:val="en-US"/>
              </w:rPr>
            </w:pPr>
          </w:p>
        </w:tc>
      </w:tr>
      <w:tr w:rsidR="002A1385" w14:paraId="67E1DFC3" w14:textId="77777777" w:rsidTr="007B31D8">
        <w:tc>
          <w:tcPr>
            <w:tcW w:w="696" w:type="dxa"/>
            <w:vMerge/>
            <w:tcBorders>
              <w:right w:val="single" w:sz="18" w:space="0" w:color="auto"/>
            </w:tcBorders>
            <w:shd w:val="clear" w:color="auto" w:fill="FFFFFF" w:themeFill="background1"/>
          </w:tcPr>
          <w:p w14:paraId="4A6B6327"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14C7B91F"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4D158798" w14:textId="77777777" w:rsidR="002A1385" w:rsidRDefault="002A1385" w:rsidP="002A1385">
            <w:pPr>
              <w:rPr>
                <w:sz w:val="22"/>
                <w:szCs w:val="22"/>
              </w:rPr>
            </w:pPr>
          </w:p>
          <w:p w14:paraId="4DFFA7F0"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63DA743B" w14:textId="77777777" w:rsidR="002A1385" w:rsidRDefault="002A1385" w:rsidP="002A1385">
            <w:pPr>
              <w:rPr>
                <w:sz w:val="22"/>
                <w:szCs w:val="22"/>
              </w:rPr>
            </w:pPr>
          </w:p>
          <w:p w14:paraId="4EA9F7AA"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698F14BD" w14:textId="77777777" w:rsidR="002A1385" w:rsidRDefault="002A1385" w:rsidP="002A1385">
            <w:pPr>
              <w:rPr>
                <w:sz w:val="22"/>
                <w:szCs w:val="22"/>
              </w:rPr>
            </w:pPr>
          </w:p>
          <w:p w14:paraId="311B8AA6"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08A2E30A" w14:textId="45B1D8FE" w:rsidR="002A1385" w:rsidRDefault="00A0500F" w:rsidP="002A1385">
            <w:pPr>
              <w:rPr>
                <w:sz w:val="22"/>
                <w:szCs w:val="22"/>
              </w:rPr>
            </w:pPr>
            <w:r>
              <w:rPr>
                <w:noProof/>
              </w:rPr>
              <mc:AlternateContent>
                <mc:Choice Requires="wpg">
                  <w:drawing>
                    <wp:anchor distT="0" distB="0" distL="114300" distR="114300" simplePos="0" relativeHeight="251675648" behindDoc="0" locked="0" layoutInCell="1" allowOverlap="1" wp14:anchorId="22F28217" wp14:editId="209315A3">
                      <wp:simplePos x="0" y="0"/>
                      <wp:positionH relativeFrom="column">
                        <wp:posOffset>30480</wp:posOffset>
                      </wp:positionH>
                      <wp:positionV relativeFrom="paragraph">
                        <wp:posOffset>39370</wp:posOffset>
                      </wp:positionV>
                      <wp:extent cx="636270" cy="114300"/>
                      <wp:effectExtent l="0" t="0" r="0" b="0"/>
                      <wp:wrapNone/>
                      <wp:docPr id="854" name="Группа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 cy="114300"/>
                                <a:chOff x="0" y="0"/>
                                <a:chExt cx="628015" cy="88900"/>
                              </a:xfrm>
                            </wpg:grpSpPr>
                            <wps:wsp>
                              <wps:cNvPr id="855" name="Freeform 55"/>
                              <wps:cNvSpPr>
                                <a:spLocks/>
                              </wps:cNvSpPr>
                              <wps:spPr bwMode="auto">
                                <a:xfrm>
                                  <a:off x="419100" y="9525"/>
                                  <a:ext cx="208915" cy="7937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 name="Freeform 51"/>
                              <wps:cNvSpPr>
                                <a:spLocks/>
                              </wps:cNvSpPr>
                              <wps:spPr bwMode="auto">
                                <a:xfrm>
                                  <a:off x="0" y="0"/>
                                  <a:ext cx="245110" cy="7937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D8FD76B" id="Группа 230" o:spid="_x0000_s1026" style="position:absolute;margin-left:2.4pt;margin-top:3.1pt;width:50.1pt;height:9pt;z-index:251675648;mso-width-relative:margin;mso-height-relative:margin" coordsize="628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">
                      <v:shape id="Freeform 55" o:spid="_x0000_s1027" style="position:absolute;left:4191;top:95;width:2089;height:794;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Freeform 51" o:spid="_x0000_s1028" style="position:absolute;width:2451;height:793;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mc:Fallback>
              </mc:AlternateContent>
            </w:r>
          </w:p>
          <w:p w14:paraId="6BECBD37"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7423C4DD" w14:textId="77777777" w:rsidR="002A1385" w:rsidRDefault="002A1385" w:rsidP="002A1385">
            <w:pPr>
              <w:rPr>
                <w:sz w:val="22"/>
                <w:szCs w:val="22"/>
              </w:rPr>
            </w:pPr>
          </w:p>
          <w:p w14:paraId="1B44430E"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24CD31CD" w14:textId="77777777" w:rsidR="002A1385" w:rsidRDefault="002A1385" w:rsidP="002A1385">
            <w:pPr>
              <w:rPr>
                <w:sz w:val="22"/>
                <w:szCs w:val="22"/>
              </w:rPr>
            </w:pPr>
          </w:p>
          <w:p w14:paraId="6EFC4469"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5ED96029" w14:textId="77777777" w:rsidR="002A1385" w:rsidRDefault="002A1385" w:rsidP="002A1385">
            <w:pPr>
              <w:rPr>
                <w:sz w:val="22"/>
                <w:szCs w:val="22"/>
              </w:rPr>
            </w:pPr>
          </w:p>
          <w:p w14:paraId="544AF403"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5A7FFF3D" w14:textId="77777777" w:rsidR="002A1385" w:rsidRDefault="002A1385" w:rsidP="002A1385">
            <w:pPr>
              <w:rPr>
                <w:sz w:val="22"/>
                <w:szCs w:val="22"/>
              </w:rPr>
            </w:pPr>
          </w:p>
          <w:p w14:paraId="7B6FB36E"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07436EDD" w14:textId="612C79E5" w:rsidR="002A1385" w:rsidRDefault="00A0500F" w:rsidP="002A1385">
            <w:pPr>
              <w:rPr>
                <w:sz w:val="22"/>
                <w:szCs w:val="22"/>
              </w:rPr>
            </w:pPr>
            <w:r>
              <w:rPr>
                <w:noProof/>
              </w:rPr>
              <mc:AlternateContent>
                <mc:Choice Requires="wpg">
                  <w:drawing>
                    <wp:anchor distT="0" distB="0" distL="114300" distR="114300" simplePos="0" relativeHeight="251674624" behindDoc="0" locked="1" layoutInCell="1" allowOverlap="1" wp14:anchorId="4C756CB8" wp14:editId="7273D7D8">
                      <wp:simplePos x="0" y="0"/>
                      <wp:positionH relativeFrom="column">
                        <wp:posOffset>-368300</wp:posOffset>
                      </wp:positionH>
                      <wp:positionV relativeFrom="paragraph">
                        <wp:posOffset>44450</wp:posOffset>
                      </wp:positionV>
                      <wp:extent cx="816610" cy="79375"/>
                      <wp:effectExtent l="0" t="0" r="2540" b="0"/>
                      <wp:wrapNone/>
                      <wp:docPr id="857" name="Группа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6610" cy="79375"/>
                                <a:chOff x="5661" y="5274"/>
                                <a:chExt cx="1286" cy="180"/>
                              </a:xfrm>
                            </wpg:grpSpPr>
                            <wps:wsp>
                              <wps:cNvPr id="858" name="Freeform 55"/>
                              <wps:cNvSpPr>
                                <a:spLocks/>
                              </wps:cNvSpPr>
                              <wps:spPr bwMode="auto">
                                <a:xfrm>
                                  <a:off x="5661" y="5274"/>
                                  <a:ext cx="329"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9" name="Freeform 56"/>
                              <wps:cNvSpPr>
                                <a:spLocks/>
                              </wps:cNvSpPr>
                              <wps:spPr bwMode="auto">
                                <a:xfrm>
                                  <a:off x="6201" y="5274"/>
                                  <a:ext cx="386"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Freeform 57"/>
                              <wps:cNvSpPr>
                                <a:spLocks/>
                              </wps:cNvSpPr>
                              <wps:spPr bwMode="auto">
                                <a:xfrm>
                                  <a:off x="6561" y="5274"/>
                                  <a:ext cx="386"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B5FACF" id="Группа 227" o:spid="_x0000_s1026" style="position:absolute;margin-left:-29pt;margin-top:3.5pt;width:64.3pt;height:6.25pt;z-index:251674624" coordorigin="5661,5274" coordsize="128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">
                      <v:shape id="Freeform 55" o:spid="_x0000_s1027" style="position:absolute;left:5661;top:5274;width:329;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1028" style="position:absolute;left:6201;top:5274;width:386;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Freeform 57" o:spid="_x0000_s1029" style="position:absolute;left:6561;top:5274;width:386;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mc:Fallback>
              </mc:AlternateContent>
            </w:r>
          </w:p>
          <w:p w14:paraId="4100B6FA"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5378727B" w14:textId="77777777" w:rsidR="002A1385" w:rsidRDefault="002A1385" w:rsidP="002A1385">
            <w:pPr>
              <w:rPr>
                <w:sz w:val="22"/>
                <w:szCs w:val="22"/>
              </w:rPr>
            </w:pPr>
          </w:p>
          <w:p w14:paraId="4ECCB478" w14:textId="77777777"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14:paraId="1E344CFE" w14:textId="77777777" w:rsidR="002A1385" w:rsidRDefault="002A1385" w:rsidP="002A1385">
            <w:pPr>
              <w:rPr>
                <w:sz w:val="22"/>
                <w:szCs w:val="22"/>
              </w:rPr>
            </w:pPr>
          </w:p>
          <w:p w14:paraId="577A673E" w14:textId="77777777"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14:paraId="0DD78D7E" w14:textId="77777777" w:rsidR="002A1385" w:rsidRDefault="002A1385" w:rsidP="002A1385">
            <w:pPr>
              <w:rPr>
                <w:sz w:val="22"/>
                <w:szCs w:val="22"/>
              </w:rPr>
            </w:pPr>
          </w:p>
          <w:p w14:paraId="215BD7B1"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5B6E6EA0" w14:textId="77777777" w:rsidR="002A1385" w:rsidRDefault="002A1385" w:rsidP="002A1385">
            <w:pPr>
              <w:rPr>
                <w:sz w:val="22"/>
                <w:szCs w:val="22"/>
              </w:rPr>
            </w:pPr>
          </w:p>
          <w:p w14:paraId="3696DB59"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5469BC66" w14:textId="77777777" w:rsidR="002A1385" w:rsidRDefault="002A1385" w:rsidP="002A1385">
            <w:pPr>
              <w:rPr>
                <w:sz w:val="22"/>
                <w:szCs w:val="22"/>
              </w:rPr>
            </w:pPr>
          </w:p>
          <w:p w14:paraId="776D7170"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14:paraId="3CA5D477" w14:textId="77777777" w:rsidR="002A1385" w:rsidRDefault="002A1385" w:rsidP="002A1385">
            <w:pPr>
              <w:rPr>
                <w:sz w:val="22"/>
                <w:szCs w:val="22"/>
              </w:rPr>
            </w:pPr>
          </w:p>
          <w:p w14:paraId="40D4BFF5"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14:paraId="3CD4F4F8" w14:textId="77777777" w:rsidR="002A1385" w:rsidRDefault="002A1385" w:rsidP="002A1385">
            <w:pPr>
              <w:rPr>
                <w:sz w:val="22"/>
                <w:szCs w:val="22"/>
              </w:rPr>
            </w:pPr>
          </w:p>
          <w:p w14:paraId="50C69533"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6D56ADD3" w14:textId="77777777" w:rsidR="002A1385" w:rsidRDefault="002A1385" w:rsidP="002A1385">
            <w:pPr>
              <w:rPr>
                <w:sz w:val="22"/>
                <w:szCs w:val="22"/>
              </w:rPr>
            </w:pPr>
          </w:p>
          <w:p w14:paraId="315771DD" w14:textId="77777777"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14:paraId="02B7E8A8" w14:textId="77777777" w:rsidR="002A1385" w:rsidRPr="00B3797C" w:rsidRDefault="002A1385" w:rsidP="002A1385">
            <w:pPr>
              <w:rPr>
                <w:b/>
                <w:sz w:val="22"/>
                <w:szCs w:val="22"/>
              </w:rPr>
            </w:pPr>
          </w:p>
          <w:p w14:paraId="64651F70" w14:textId="77777777"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14:paraId="1674048D" w14:textId="77777777" w:rsidR="002A1385" w:rsidRPr="00B3797C" w:rsidRDefault="002A1385" w:rsidP="002A1385">
            <w:pPr>
              <w:rPr>
                <w:b/>
                <w:sz w:val="22"/>
                <w:szCs w:val="22"/>
              </w:rPr>
            </w:pPr>
          </w:p>
          <w:p w14:paraId="7BDF5F2C"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435325E7" w14:textId="77777777" w:rsidR="002A1385" w:rsidRDefault="002A1385" w:rsidP="002A1385">
            <w:pPr>
              <w:rPr>
                <w:sz w:val="28"/>
                <w:szCs w:val="28"/>
                <w:lang w:val="en-US"/>
              </w:rPr>
            </w:pPr>
          </w:p>
        </w:tc>
      </w:tr>
      <w:tr w:rsidR="002A1385" w14:paraId="27F6458A" w14:textId="77777777" w:rsidTr="007B31D8">
        <w:tc>
          <w:tcPr>
            <w:tcW w:w="696" w:type="dxa"/>
            <w:vMerge w:val="restart"/>
            <w:tcBorders>
              <w:right w:val="single" w:sz="18" w:space="0" w:color="auto"/>
            </w:tcBorders>
            <w:shd w:val="clear" w:color="auto" w:fill="FFFFFF" w:themeFill="background1"/>
          </w:tcPr>
          <w:p w14:paraId="5F523BAA" w14:textId="77777777" w:rsidR="002A1385" w:rsidRDefault="002A1385" w:rsidP="002A1385">
            <w:pPr>
              <w:jc w:val="center"/>
              <w:rPr>
                <w:b/>
                <w:bCs/>
                <w:sz w:val="28"/>
                <w:szCs w:val="28"/>
              </w:rPr>
            </w:pPr>
          </w:p>
          <w:p w14:paraId="70C7E450" w14:textId="77777777"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F8EBF0F"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14:paraId="62446ECD"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765B8BD5"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311050A8"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59F3149F"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5D6AFE90"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6CB4BC3E"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6CA67FDF"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4A8476D6"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56CFCE13"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7D21A30A"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14:paraId="0E78A54E"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14:paraId="456A5FC0"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CE82E5B"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247183A" w14:textId="77777777"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14:paraId="4C792144"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DFE1062"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6C761E8"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5A03E71C" w14:textId="77777777"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62C5F151" w14:textId="77777777" w:rsidR="002A1385" w:rsidRDefault="002A1385" w:rsidP="002A1385">
            <w:pPr>
              <w:jc w:val="center"/>
              <w:rPr>
                <w:sz w:val="22"/>
                <w:szCs w:val="22"/>
              </w:rPr>
            </w:pPr>
          </w:p>
          <w:p w14:paraId="5EC78997" w14:textId="24515D34" w:rsidR="002A1385" w:rsidRPr="00B90B95" w:rsidRDefault="00A0500F" w:rsidP="002A1385">
            <w:pPr>
              <w:jc w:val="center"/>
              <w:rPr>
                <w:sz w:val="22"/>
                <w:szCs w:val="22"/>
              </w:rPr>
            </w:pPr>
            <w:r>
              <w:rPr>
                <w:noProof/>
                <w:sz w:val="28"/>
                <w:szCs w:val="28"/>
              </w:rPr>
              <mc:AlternateContent>
                <mc:Choice Requires="wps">
                  <w:drawing>
                    <wp:anchor distT="0" distB="0" distL="114300" distR="114300" simplePos="0" relativeHeight="251684864" behindDoc="0" locked="0" layoutInCell="1" allowOverlap="1" wp14:anchorId="4FD8A9CE" wp14:editId="6A784DE6">
                      <wp:simplePos x="0" y="0"/>
                      <wp:positionH relativeFrom="column">
                        <wp:posOffset>-50165</wp:posOffset>
                      </wp:positionH>
                      <wp:positionV relativeFrom="paragraph">
                        <wp:posOffset>196215</wp:posOffset>
                      </wp:positionV>
                      <wp:extent cx="243205" cy="391795"/>
                      <wp:effectExtent l="38100" t="0" r="4445" b="46355"/>
                      <wp:wrapNone/>
                      <wp:docPr id="861" name="Прямая со стрелкой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43205" cy="39179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4444C" id="Прямая со стрелкой 223" o:spid="_x0000_s1026" type="#_x0000_t32" style="position:absolute;margin-left:-3.95pt;margin-top:15.45pt;width:19.15pt;height:30.8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" strokecolor="black [3213]">
                      <v:stroke endarrow="block" joinstyle="miter"/>
                      <o:lock v:ext="edit" shapetype="f"/>
                    </v:shape>
                  </w:pict>
                </mc:Fallback>
              </mc:AlternateContent>
            </w:r>
            <w:r w:rsidR="002A1385">
              <w:rPr>
                <w:sz w:val="22"/>
                <w:szCs w:val="22"/>
              </w:rPr>
              <w:t>1</w:t>
            </w:r>
          </w:p>
        </w:tc>
      </w:tr>
      <w:tr w:rsidR="002A1385" w14:paraId="456078D0" w14:textId="77777777" w:rsidTr="007B31D8">
        <w:tc>
          <w:tcPr>
            <w:tcW w:w="696" w:type="dxa"/>
            <w:vMerge/>
            <w:tcBorders>
              <w:right w:val="single" w:sz="18" w:space="0" w:color="auto"/>
            </w:tcBorders>
            <w:shd w:val="clear" w:color="auto" w:fill="FFFFFF" w:themeFill="background1"/>
          </w:tcPr>
          <w:p w14:paraId="2DD69740"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1C753D1B"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58B5F9E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8408BC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F40077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66C6CA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892050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4D7079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84B6BA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06E7F5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A1764E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E86ABE9"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6F7E059C"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50AA32D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C6D8E5E" w14:textId="77777777"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14:paraId="01FB7655"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14:paraId="26F7479D"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7783165E" w14:textId="77777777"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14:paraId="7AFE1E2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1D8219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B8CE908"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47D4AF93" w14:textId="77777777" w:rsidR="002A1385" w:rsidRPr="0030615F" w:rsidRDefault="002A1385" w:rsidP="002A1385">
            <w:pPr>
              <w:rPr>
                <w:sz w:val="22"/>
                <w:szCs w:val="22"/>
                <w:lang w:val="en-US"/>
              </w:rPr>
            </w:pPr>
          </w:p>
        </w:tc>
      </w:tr>
      <w:tr w:rsidR="002A1385" w14:paraId="4DD2F384" w14:textId="77777777" w:rsidTr="007B31D8">
        <w:tc>
          <w:tcPr>
            <w:tcW w:w="696" w:type="dxa"/>
            <w:vMerge/>
            <w:tcBorders>
              <w:right w:val="single" w:sz="18" w:space="0" w:color="auto"/>
            </w:tcBorders>
            <w:shd w:val="clear" w:color="auto" w:fill="FFFFFF" w:themeFill="background1"/>
          </w:tcPr>
          <w:p w14:paraId="2107984F"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3B6AD2E2" w14:textId="6CEEDDF7" w:rsidR="002A1385" w:rsidRPr="00A5480C" w:rsidRDefault="00A0500F" w:rsidP="002A1385">
            <w:pPr>
              <w:jc w:val="center"/>
              <w:rPr>
                <w:sz w:val="22"/>
                <w:szCs w:val="22"/>
                <w:lang w:val="en-US"/>
              </w:rPr>
            </w:pPr>
            <w:r>
              <w:rPr>
                <w:noProof/>
              </w:rPr>
              <mc:AlternateContent>
                <mc:Choice Requires="wpg">
                  <w:drawing>
                    <wp:anchor distT="0" distB="0" distL="114300" distR="114300" simplePos="0" relativeHeight="251677696" behindDoc="0" locked="0" layoutInCell="1" allowOverlap="1" wp14:anchorId="45F7314E" wp14:editId="16BD082A">
                      <wp:simplePos x="0" y="0"/>
                      <wp:positionH relativeFrom="column">
                        <wp:posOffset>632460</wp:posOffset>
                      </wp:positionH>
                      <wp:positionV relativeFrom="paragraph">
                        <wp:posOffset>-14605</wp:posOffset>
                      </wp:positionV>
                      <wp:extent cx="866775" cy="123825"/>
                      <wp:effectExtent l="0" t="0" r="9525" b="9525"/>
                      <wp:wrapNone/>
                      <wp:docPr id="862" name="Группа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6775" cy="123825"/>
                                <a:chOff x="0" y="0"/>
                                <a:chExt cx="866775" cy="123825"/>
                              </a:xfrm>
                            </wpg:grpSpPr>
                            <wps:wsp>
                              <wps:cNvPr id="863" name="Freeform 51"/>
                              <wps:cNvSpPr>
                                <a:spLocks/>
                              </wps:cNvSpPr>
                              <wps:spPr bwMode="auto">
                                <a:xfrm>
                                  <a:off x="428625" y="0"/>
                                  <a:ext cx="190500" cy="857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4" name="Freeform 51"/>
                              <wps:cNvSpPr>
                                <a:spLocks/>
                              </wps:cNvSpPr>
                              <wps:spPr bwMode="auto">
                                <a:xfrm>
                                  <a:off x="0" y="9525"/>
                                  <a:ext cx="190500" cy="1143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5" name="Freeform 51"/>
                              <wps:cNvSpPr>
                                <a:spLocks/>
                              </wps:cNvSpPr>
                              <wps:spPr bwMode="auto">
                                <a:xfrm>
                                  <a:off x="647700" y="0"/>
                                  <a:ext cx="219075" cy="857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 name="Freeform 51"/>
                              <wps:cNvSpPr>
                                <a:spLocks/>
                              </wps:cNvSpPr>
                              <wps:spPr bwMode="auto">
                                <a:xfrm>
                                  <a:off x="200025" y="0"/>
                                  <a:ext cx="209550" cy="857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C903C5" id="Группа 221" o:spid="_x0000_s1026" style="position:absolute;margin-left:49.8pt;margin-top:-1.15pt;width:68.25pt;height:9.75pt;z-index:251677696;mso-width-relative:margin;mso-height-relative:margin" coordsize="8667,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">
                      <v:shape id="Freeform 51" o:spid="_x0000_s1027" style="position:absolute;left:4286;width:1905;height:857;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Freeform 51" o:spid="_x0000_s1028" style="position:absolute;top:95;width:1905;height:1143;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Freeform 51" o:spid="_x0000_s1029" style="position:absolute;left:6477;width:2190;height:857;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Freeform 51" o:spid="_x0000_s1030" style="position:absolute;left:2000;width:2095;height:857;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mc:Fallback>
              </mc:AlternateConten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0C290D2F" w14:textId="77777777" w:rsidR="002A1385" w:rsidRDefault="002A1385" w:rsidP="002A1385">
            <w:pPr>
              <w:rPr>
                <w:sz w:val="22"/>
                <w:szCs w:val="22"/>
              </w:rPr>
            </w:pPr>
          </w:p>
          <w:p w14:paraId="1DEB78D3"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D870BB2" w14:textId="77777777" w:rsidR="002A1385" w:rsidRDefault="002A1385" w:rsidP="002A1385">
            <w:pPr>
              <w:rPr>
                <w:sz w:val="22"/>
                <w:szCs w:val="22"/>
              </w:rPr>
            </w:pPr>
          </w:p>
          <w:p w14:paraId="70D88BB8"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3E750CF4" w14:textId="77777777" w:rsidR="002A1385" w:rsidRDefault="002A1385" w:rsidP="002A1385">
            <w:pPr>
              <w:rPr>
                <w:sz w:val="22"/>
                <w:szCs w:val="22"/>
              </w:rPr>
            </w:pPr>
          </w:p>
          <w:p w14:paraId="2B7EB0E7"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3655539A" w14:textId="413E465E" w:rsidR="002A1385" w:rsidRDefault="00A0500F" w:rsidP="002A1385">
            <w:pPr>
              <w:rPr>
                <w:sz w:val="22"/>
                <w:szCs w:val="22"/>
              </w:rPr>
            </w:pPr>
            <w:r>
              <w:rPr>
                <w:noProof/>
              </w:rPr>
              <mc:AlternateContent>
                <mc:Choice Requires="wps">
                  <w:drawing>
                    <wp:anchor distT="0" distB="0" distL="114300" distR="114300" simplePos="0" relativeHeight="251676672" behindDoc="0" locked="0" layoutInCell="1" allowOverlap="1" wp14:anchorId="372B65A3" wp14:editId="163D1AEA">
                      <wp:simplePos x="0" y="0"/>
                      <wp:positionH relativeFrom="column">
                        <wp:posOffset>69850</wp:posOffset>
                      </wp:positionH>
                      <wp:positionV relativeFrom="paragraph">
                        <wp:posOffset>66675</wp:posOffset>
                      </wp:positionV>
                      <wp:extent cx="197485" cy="95250"/>
                      <wp:effectExtent l="0" t="0" r="0" b="0"/>
                      <wp:wrapNone/>
                      <wp:docPr id="867"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7485" cy="9525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56F292" id="Freeform 51" o:spid="_x0000_s1026"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mc:Fallback>
              </mc:AlternateContent>
            </w:r>
          </w:p>
          <w:p w14:paraId="027511F1"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03DF99B" w14:textId="77777777" w:rsidR="002A1385" w:rsidRDefault="002A1385" w:rsidP="002A1385">
            <w:pPr>
              <w:rPr>
                <w:sz w:val="22"/>
                <w:szCs w:val="22"/>
              </w:rPr>
            </w:pPr>
          </w:p>
          <w:p w14:paraId="449D8BD9"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B0ADAD2" w14:textId="77777777" w:rsidR="002A1385" w:rsidRDefault="002A1385" w:rsidP="002A1385">
            <w:pPr>
              <w:rPr>
                <w:sz w:val="22"/>
                <w:szCs w:val="22"/>
              </w:rPr>
            </w:pPr>
          </w:p>
          <w:p w14:paraId="1A79A613"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7E4DD13" w14:textId="77777777" w:rsidR="002A1385" w:rsidRDefault="002A1385" w:rsidP="002A1385">
            <w:pPr>
              <w:rPr>
                <w:sz w:val="22"/>
                <w:szCs w:val="22"/>
              </w:rPr>
            </w:pPr>
          </w:p>
          <w:p w14:paraId="32020841"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1303841A" w14:textId="77777777" w:rsidR="002A1385" w:rsidRDefault="002A1385" w:rsidP="002A1385">
            <w:pPr>
              <w:rPr>
                <w:sz w:val="22"/>
                <w:szCs w:val="22"/>
              </w:rPr>
            </w:pPr>
          </w:p>
          <w:p w14:paraId="08EF8ECC"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945E82C" w14:textId="77777777" w:rsidR="002A1385" w:rsidRDefault="002A1385" w:rsidP="002A1385">
            <w:pPr>
              <w:rPr>
                <w:sz w:val="22"/>
                <w:szCs w:val="22"/>
              </w:rPr>
            </w:pPr>
          </w:p>
          <w:p w14:paraId="39E8C570"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31EB3148" w14:textId="77777777" w:rsidR="002A1385" w:rsidRDefault="002A1385" w:rsidP="002A1385">
            <w:pPr>
              <w:rPr>
                <w:sz w:val="22"/>
                <w:szCs w:val="22"/>
              </w:rPr>
            </w:pPr>
          </w:p>
          <w:p w14:paraId="26CE5799"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14:paraId="55034426" w14:textId="77777777" w:rsidR="002A1385" w:rsidRDefault="002A1385" w:rsidP="002A1385">
            <w:pPr>
              <w:rPr>
                <w:sz w:val="22"/>
                <w:szCs w:val="22"/>
              </w:rPr>
            </w:pPr>
          </w:p>
          <w:p w14:paraId="795A4F27"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14:paraId="189B73D8" w14:textId="77777777" w:rsidR="002A1385" w:rsidRDefault="002A1385" w:rsidP="002A1385">
            <w:pPr>
              <w:rPr>
                <w:sz w:val="22"/>
                <w:szCs w:val="22"/>
              </w:rPr>
            </w:pPr>
          </w:p>
          <w:p w14:paraId="1EB7F5DF"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12601BAB" w14:textId="77777777" w:rsidR="002A1385" w:rsidRDefault="002A1385" w:rsidP="002A1385">
            <w:pPr>
              <w:rPr>
                <w:sz w:val="22"/>
                <w:szCs w:val="22"/>
              </w:rPr>
            </w:pPr>
          </w:p>
          <w:p w14:paraId="0C1236AE"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31C87699" w14:textId="77777777" w:rsidR="002A1385" w:rsidRDefault="002A1385" w:rsidP="002A1385">
            <w:pPr>
              <w:rPr>
                <w:sz w:val="22"/>
                <w:szCs w:val="22"/>
              </w:rPr>
            </w:pPr>
          </w:p>
          <w:p w14:paraId="727A86B3"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14:paraId="618E66EE" w14:textId="77777777" w:rsidR="002A1385" w:rsidRDefault="002A1385" w:rsidP="002A1385">
            <w:pPr>
              <w:rPr>
                <w:sz w:val="22"/>
                <w:szCs w:val="22"/>
              </w:rPr>
            </w:pPr>
          </w:p>
          <w:p w14:paraId="2F0F9380"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039A6394" w14:textId="77777777" w:rsidR="002A1385" w:rsidRDefault="002A1385" w:rsidP="002A1385">
            <w:pPr>
              <w:rPr>
                <w:sz w:val="22"/>
                <w:szCs w:val="22"/>
              </w:rPr>
            </w:pPr>
          </w:p>
          <w:p w14:paraId="54EAE295"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14:paraId="52034259" w14:textId="77777777" w:rsidR="002A1385" w:rsidRDefault="002A1385" w:rsidP="002A1385">
            <w:pPr>
              <w:rPr>
                <w:sz w:val="22"/>
                <w:szCs w:val="22"/>
              </w:rPr>
            </w:pPr>
          </w:p>
          <w:p w14:paraId="62153077"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14:paraId="61F120CB" w14:textId="77777777" w:rsidR="002A1385" w:rsidRPr="00604371" w:rsidRDefault="002A1385" w:rsidP="002A1385">
            <w:pPr>
              <w:rPr>
                <w:b/>
                <w:sz w:val="22"/>
                <w:szCs w:val="22"/>
              </w:rPr>
            </w:pPr>
          </w:p>
          <w:p w14:paraId="7A83E43C" w14:textId="77777777"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14:paraId="30D7BF7E" w14:textId="77777777" w:rsidR="002A1385" w:rsidRPr="00604371" w:rsidRDefault="002A1385" w:rsidP="002A1385">
            <w:pPr>
              <w:rPr>
                <w:b/>
                <w:sz w:val="22"/>
                <w:szCs w:val="22"/>
              </w:rPr>
            </w:pPr>
          </w:p>
          <w:p w14:paraId="5FDA1B9D" w14:textId="77777777"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14:paraId="4D6243E1" w14:textId="77777777" w:rsidR="002A1385" w:rsidRPr="0030615F" w:rsidRDefault="002A1385" w:rsidP="002A1385">
            <w:pPr>
              <w:rPr>
                <w:sz w:val="22"/>
                <w:szCs w:val="22"/>
                <w:lang w:val="en-US"/>
              </w:rPr>
            </w:pPr>
          </w:p>
        </w:tc>
      </w:tr>
      <w:tr w:rsidR="002A1385" w14:paraId="6B08F3E6" w14:textId="77777777" w:rsidTr="007B31D8">
        <w:tc>
          <w:tcPr>
            <w:tcW w:w="696" w:type="dxa"/>
            <w:vMerge w:val="restart"/>
            <w:tcBorders>
              <w:right w:val="single" w:sz="18" w:space="0" w:color="auto"/>
            </w:tcBorders>
            <w:shd w:val="clear" w:color="auto" w:fill="FFFFFF" w:themeFill="background1"/>
          </w:tcPr>
          <w:p w14:paraId="30D4F48F" w14:textId="77777777" w:rsidR="002A1385" w:rsidRDefault="002A1385" w:rsidP="002A1385">
            <w:pPr>
              <w:jc w:val="center"/>
              <w:rPr>
                <w:b/>
                <w:bCs/>
                <w:sz w:val="28"/>
                <w:szCs w:val="28"/>
              </w:rPr>
            </w:pPr>
          </w:p>
          <w:p w14:paraId="74B6D11C" w14:textId="77777777"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24812419"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14:paraId="09528F8E"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3F59DE1A"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5AA6907"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58C2CBA"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D9CA6BA"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DB4E82A"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303B6EBF"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31466E8"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0BCC418"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14BBC9A1" w14:textId="77777777"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0332D12D" w14:textId="77777777"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14:paraId="4F8F5ADA"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499D3D2E"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040F257"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469DCB46"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2E8C03D6"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4C7C068D"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4D1438F2" w14:textId="77777777"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1BD98112" w14:textId="77777777" w:rsidR="002A1385" w:rsidRDefault="002A1385" w:rsidP="002A1385">
            <w:pPr>
              <w:jc w:val="center"/>
              <w:rPr>
                <w:sz w:val="22"/>
                <w:szCs w:val="22"/>
              </w:rPr>
            </w:pPr>
          </w:p>
          <w:p w14:paraId="02394B43" w14:textId="18173ECB" w:rsidR="002A1385" w:rsidRPr="0030615F" w:rsidRDefault="00A0500F" w:rsidP="002A1385">
            <w:pPr>
              <w:jc w:val="center"/>
              <w:rPr>
                <w:sz w:val="22"/>
                <w:szCs w:val="22"/>
              </w:rPr>
            </w:pPr>
            <w:r>
              <w:rPr>
                <w:noProof/>
                <w:sz w:val="28"/>
                <w:szCs w:val="28"/>
              </w:rPr>
              <mc:AlternateContent>
                <mc:Choice Requires="wps">
                  <w:drawing>
                    <wp:anchor distT="0" distB="0" distL="114300" distR="114300" simplePos="0" relativeHeight="251685888" behindDoc="0" locked="0" layoutInCell="1" allowOverlap="1" wp14:anchorId="16E6F210" wp14:editId="3BD29126">
                      <wp:simplePos x="0" y="0"/>
                      <wp:positionH relativeFrom="column">
                        <wp:posOffset>-48895</wp:posOffset>
                      </wp:positionH>
                      <wp:positionV relativeFrom="paragraph">
                        <wp:posOffset>207645</wp:posOffset>
                      </wp:positionV>
                      <wp:extent cx="243205" cy="391795"/>
                      <wp:effectExtent l="38100" t="0" r="4445" b="46355"/>
                      <wp:wrapNone/>
                      <wp:docPr id="868" name="Прямая со стрелкой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43205" cy="39179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3FE43" id="Прямая со стрелкой 215" o:spid="_x0000_s1026" type="#_x0000_t32" style="position:absolute;margin-left:-3.85pt;margin-top:16.35pt;width:19.15pt;height:30.8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" strokecolor="black [3213]">
                      <v:stroke endarrow="block" joinstyle="miter"/>
                      <o:lock v:ext="edit" shapetype="f"/>
                    </v:shape>
                  </w:pict>
                </mc:Fallback>
              </mc:AlternateContent>
            </w:r>
            <w:r w:rsidR="002A1385">
              <w:rPr>
                <w:sz w:val="22"/>
                <w:szCs w:val="22"/>
              </w:rPr>
              <w:t>1</w:t>
            </w:r>
          </w:p>
        </w:tc>
      </w:tr>
      <w:tr w:rsidR="002A1385" w14:paraId="36521EDE" w14:textId="77777777" w:rsidTr="007B31D8">
        <w:tc>
          <w:tcPr>
            <w:tcW w:w="696" w:type="dxa"/>
            <w:vMerge/>
            <w:tcBorders>
              <w:right w:val="single" w:sz="18" w:space="0" w:color="auto"/>
            </w:tcBorders>
            <w:shd w:val="clear" w:color="auto" w:fill="FFFFFF" w:themeFill="background1"/>
          </w:tcPr>
          <w:p w14:paraId="51819EFD"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4BD37FC"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1A19A3D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4AFABD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26092E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DEF7C8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78A43FB" w14:textId="1A9155DB" w:rsidR="002A1385" w:rsidRPr="0030615F" w:rsidRDefault="00A0500F" w:rsidP="002A1385">
            <w:pPr>
              <w:rPr>
                <w:sz w:val="22"/>
                <w:szCs w:val="22"/>
              </w:rPr>
            </w:pPr>
            <w:r>
              <w:rPr>
                <w:noProof/>
              </w:rPr>
              <mc:AlternateContent>
                <mc:Choice Requires="wpg">
                  <w:drawing>
                    <wp:anchor distT="0" distB="0" distL="114300" distR="114300" simplePos="0" relativeHeight="251678720" behindDoc="0" locked="0" layoutInCell="1" allowOverlap="1" wp14:anchorId="34E10D1B" wp14:editId="72BEBE24">
                      <wp:simplePos x="0" y="0"/>
                      <wp:positionH relativeFrom="column">
                        <wp:posOffset>-1054735</wp:posOffset>
                      </wp:positionH>
                      <wp:positionV relativeFrom="paragraph">
                        <wp:posOffset>204470</wp:posOffset>
                      </wp:positionV>
                      <wp:extent cx="2152650" cy="133985"/>
                      <wp:effectExtent l="0" t="0" r="0" b="0"/>
                      <wp:wrapNone/>
                      <wp:docPr id="869" name="Группа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2650" cy="133985"/>
                                <a:chOff x="0" y="0"/>
                                <a:chExt cx="2152650" cy="104775"/>
                              </a:xfrm>
                            </wpg:grpSpPr>
                            <wps:wsp>
                              <wps:cNvPr id="870" name="Freeform 51"/>
                              <wps:cNvSpPr>
                                <a:spLocks/>
                              </wps:cNvSpPr>
                              <wps:spPr bwMode="auto">
                                <a:xfrm>
                                  <a:off x="0" y="19050"/>
                                  <a:ext cx="200025" cy="6667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1" name="Freeform 52"/>
                              <wps:cNvSpPr>
                                <a:spLocks/>
                              </wps:cNvSpPr>
                              <wps:spPr bwMode="auto">
                                <a:xfrm>
                                  <a:off x="247650" y="9525"/>
                                  <a:ext cx="190500" cy="6667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2" name="Freeform 53"/>
                              <wps:cNvSpPr>
                                <a:spLocks/>
                              </wps:cNvSpPr>
                              <wps:spPr bwMode="auto">
                                <a:xfrm>
                                  <a:off x="476250" y="9525"/>
                                  <a:ext cx="163195" cy="7620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3" name="Freeform 54"/>
                              <wps:cNvSpPr>
                                <a:spLocks/>
                              </wps:cNvSpPr>
                              <wps:spPr bwMode="auto">
                                <a:xfrm>
                                  <a:off x="676275" y="0"/>
                                  <a:ext cx="201295" cy="9525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 name="Freeform 55"/>
                              <wps:cNvSpPr>
                                <a:spLocks/>
                              </wps:cNvSpPr>
                              <wps:spPr bwMode="auto">
                                <a:xfrm>
                                  <a:off x="1724025" y="9525"/>
                                  <a:ext cx="194310" cy="857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5" name="Freeform 56"/>
                              <wps:cNvSpPr>
                                <a:spLocks/>
                              </wps:cNvSpPr>
                              <wps:spPr bwMode="auto">
                                <a:xfrm>
                                  <a:off x="1971675" y="9525"/>
                                  <a:ext cx="180975" cy="857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6" name="Freeform 51"/>
                              <wps:cNvSpPr>
                                <a:spLocks/>
                              </wps:cNvSpPr>
                              <wps:spPr bwMode="auto">
                                <a:xfrm>
                                  <a:off x="1524000" y="19050"/>
                                  <a:ext cx="197485" cy="857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7D0BC3" id="Группа 213" o:spid="_x0000_s1026" style="position:absolute;margin-left:-83.05pt;margin-top:16.1pt;width:169.5pt;height:10.55pt;z-index:251678720;mso-width-relative:margin;mso-height-relative:margin" coordsize="21526,1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">
                      <v:shape id="Freeform 51" o:spid="_x0000_s1027" style="position:absolute;top:190;width:2000;height:667;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1028" style="position:absolute;left:2476;top:95;width:1905;height:667;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1029" style="position:absolute;left:4762;top:95;width:1632;height:762;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1030" style="position:absolute;left:6762;width:2013;height:952;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1031" style="position:absolute;left:17240;top:95;width:1943;height:857;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1032" style="position:absolute;left:19716;top:95;width:1810;height:857;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Freeform 51" o:spid="_x0000_s1033" style="position:absolute;left:15240;top:190;width:1974;height:857;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mc:Fallback>
              </mc:AlternateContent>
            </w:r>
            <w:r w:rsidR="002A1385" w:rsidRPr="0030615F">
              <w:rPr>
                <w:sz w:val="22"/>
                <w:szCs w:val="22"/>
              </w:rPr>
              <w:t>0</w:t>
            </w:r>
          </w:p>
        </w:tc>
        <w:tc>
          <w:tcPr>
            <w:tcW w:w="346" w:type="dxa"/>
            <w:shd w:val="clear" w:color="auto" w:fill="FFFFFF" w:themeFill="background1"/>
          </w:tcPr>
          <w:p w14:paraId="4E5EB95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2F9318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CEE93C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7A779C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EF6B9C0" w14:textId="77777777"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14:paraId="0A40F676"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793BBC2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3ADC8E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D00603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278F1B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4DD75AA" w14:textId="77777777"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14:paraId="3EF7A41E" w14:textId="77777777"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14:paraId="3D5FF6E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590CEBF"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3F583766" w14:textId="77777777" w:rsidR="002A1385" w:rsidRDefault="002A1385" w:rsidP="002A1385">
            <w:pPr>
              <w:rPr>
                <w:sz w:val="28"/>
                <w:szCs w:val="28"/>
                <w:lang w:val="en-US"/>
              </w:rPr>
            </w:pPr>
          </w:p>
        </w:tc>
      </w:tr>
      <w:tr w:rsidR="002A1385" w14:paraId="2BF49229" w14:textId="77777777" w:rsidTr="007B31D8">
        <w:trPr>
          <w:trHeight w:val="343"/>
        </w:trPr>
        <w:tc>
          <w:tcPr>
            <w:tcW w:w="696" w:type="dxa"/>
            <w:vMerge/>
            <w:tcBorders>
              <w:right w:val="single" w:sz="18" w:space="0" w:color="auto"/>
            </w:tcBorders>
            <w:shd w:val="clear" w:color="auto" w:fill="FFFFFF" w:themeFill="background1"/>
          </w:tcPr>
          <w:p w14:paraId="07770A30"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CCE7740"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14:paraId="17C1CBB6"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00B0C988"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193013AA"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46F2F82"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187E6FE6"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4597884C"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615498DC"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0579142E"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1107DD8A"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75CAACC7" w14:textId="65453F4D" w:rsidR="002A1385" w:rsidRPr="0030615F" w:rsidRDefault="00A0500F" w:rsidP="002A1385">
            <w:pPr>
              <w:jc w:val="center"/>
              <w:rPr>
                <w:sz w:val="22"/>
                <w:szCs w:val="22"/>
              </w:rPr>
            </w:pPr>
            <w:r>
              <w:rPr>
                <w:noProof/>
              </w:rPr>
              <mc:AlternateContent>
                <mc:Choice Requires="wps">
                  <w:drawing>
                    <wp:anchor distT="0" distB="0" distL="114300" distR="114300" simplePos="0" relativeHeight="251671552" behindDoc="0" locked="0" layoutInCell="1" allowOverlap="1" wp14:anchorId="38C08E9D" wp14:editId="4D3AD68A">
                      <wp:simplePos x="0" y="0"/>
                      <wp:positionH relativeFrom="column">
                        <wp:posOffset>70485</wp:posOffset>
                      </wp:positionH>
                      <wp:positionV relativeFrom="paragraph">
                        <wp:posOffset>-100965</wp:posOffset>
                      </wp:positionV>
                      <wp:extent cx="211455" cy="92075"/>
                      <wp:effectExtent l="0" t="0" r="0" b="3175"/>
                      <wp:wrapNone/>
                      <wp:docPr id="877"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1455" cy="9207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1AC8B6" id="Freeform 57" o:spid="_x0000_s1026" style="position:absolute;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mc:Fallback>
              </mc:AlternateContent>
            </w:r>
            <w:r w:rsidR="002A1385" w:rsidRPr="0030615F">
              <w:rPr>
                <w:sz w:val="22"/>
                <w:szCs w:val="22"/>
              </w:rPr>
              <w:t>1</w:t>
            </w:r>
          </w:p>
        </w:tc>
        <w:tc>
          <w:tcPr>
            <w:tcW w:w="346" w:type="dxa"/>
            <w:tcBorders>
              <w:right w:val="single" w:sz="18" w:space="0" w:color="auto"/>
            </w:tcBorders>
            <w:shd w:val="clear" w:color="auto" w:fill="FFFFFF" w:themeFill="background1"/>
            <w:vAlign w:val="bottom"/>
          </w:tcPr>
          <w:p w14:paraId="7B535097" w14:textId="77777777"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4647AC43" w14:textId="77777777" w:rsidR="002A1385" w:rsidRDefault="002A1385" w:rsidP="002A1385">
            <w:pPr>
              <w:rPr>
                <w:sz w:val="22"/>
                <w:szCs w:val="22"/>
              </w:rPr>
            </w:pPr>
          </w:p>
          <w:p w14:paraId="46A8667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5700B85" w14:textId="77777777" w:rsidR="002A1385" w:rsidRDefault="002A1385" w:rsidP="002A1385">
            <w:pPr>
              <w:rPr>
                <w:sz w:val="22"/>
                <w:szCs w:val="22"/>
              </w:rPr>
            </w:pPr>
          </w:p>
          <w:p w14:paraId="7676C5C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58F5D88" w14:textId="77777777" w:rsidR="002A1385" w:rsidRDefault="002A1385" w:rsidP="002A1385">
            <w:pPr>
              <w:rPr>
                <w:sz w:val="22"/>
                <w:szCs w:val="22"/>
              </w:rPr>
            </w:pPr>
          </w:p>
          <w:p w14:paraId="2804014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CB0BBBB" w14:textId="77777777" w:rsidR="002A1385" w:rsidRDefault="002A1385" w:rsidP="002A1385">
            <w:pPr>
              <w:rPr>
                <w:sz w:val="22"/>
                <w:szCs w:val="22"/>
              </w:rPr>
            </w:pPr>
          </w:p>
          <w:p w14:paraId="631ED9B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19300B9" w14:textId="77777777" w:rsidR="002A1385" w:rsidRDefault="002A1385" w:rsidP="002A1385">
            <w:pPr>
              <w:rPr>
                <w:sz w:val="22"/>
                <w:szCs w:val="22"/>
              </w:rPr>
            </w:pPr>
          </w:p>
          <w:p w14:paraId="6F8F785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E09B312" w14:textId="77777777" w:rsidR="002A1385" w:rsidRDefault="002A1385" w:rsidP="002A1385">
            <w:pPr>
              <w:rPr>
                <w:sz w:val="22"/>
                <w:szCs w:val="22"/>
              </w:rPr>
            </w:pPr>
          </w:p>
          <w:p w14:paraId="05279C6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BA6B277" w14:textId="77777777" w:rsidR="002A1385" w:rsidRDefault="002A1385" w:rsidP="002A1385">
            <w:pPr>
              <w:rPr>
                <w:sz w:val="22"/>
                <w:szCs w:val="22"/>
              </w:rPr>
            </w:pPr>
          </w:p>
          <w:p w14:paraId="251963C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A15E6B7" w14:textId="77777777" w:rsidR="002A1385" w:rsidRDefault="002A1385" w:rsidP="002A1385">
            <w:pPr>
              <w:rPr>
                <w:sz w:val="22"/>
                <w:szCs w:val="22"/>
              </w:rPr>
            </w:pPr>
          </w:p>
          <w:p w14:paraId="1540EC60"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76B8D5F2" w14:textId="77777777" w:rsidR="002A1385" w:rsidRDefault="002A1385" w:rsidP="002A1385">
            <w:pPr>
              <w:rPr>
                <w:sz w:val="28"/>
                <w:szCs w:val="28"/>
                <w:lang w:val="en-US"/>
              </w:rPr>
            </w:pPr>
          </w:p>
        </w:tc>
      </w:tr>
      <w:tr w:rsidR="002A1385" w14:paraId="1AE39A08" w14:textId="77777777" w:rsidTr="007B31D8">
        <w:tc>
          <w:tcPr>
            <w:tcW w:w="696" w:type="dxa"/>
            <w:vMerge w:val="restart"/>
            <w:tcBorders>
              <w:right w:val="single" w:sz="18" w:space="0" w:color="auto"/>
            </w:tcBorders>
            <w:shd w:val="clear" w:color="auto" w:fill="FFFFFF" w:themeFill="background1"/>
          </w:tcPr>
          <w:p w14:paraId="60980270" w14:textId="77777777" w:rsidR="002A1385" w:rsidRDefault="002A1385" w:rsidP="002A1385">
            <w:pPr>
              <w:jc w:val="center"/>
              <w:rPr>
                <w:b/>
                <w:bCs/>
                <w:sz w:val="28"/>
                <w:szCs w:val="28"/>
              </w:rPr>
            </w:pPr>
          </w:p>
          <w:p w14:paraId="42A270D5" w14:textId="77777777"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14:paraId="6CCF75AA"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14:paraId="6DE1F63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0B0693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AC026F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8A4758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83C952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733CBD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91FF7E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A76625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AA75C0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18249C4"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3E54BA25"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53760464" w14:textId="77777777" w:rsidR="002A1385" w:rsidRPr="0030615F" w:rsidRDefault="002A1385" w:rsidP="002A1385">
            <w:pPr>
              <w:rPr>
                <w:sz w:val="22"/>
                <w:szCs w:val="22"/>
                <w:lang w:val="en-US"/>
              </w:rPr>
            </w:pPr>
          </w:p>
        </w:tc>
        <w:tc>
          <w:tcPr>
            <w:tcW w:w="346" w:type="dxa"/>
            <w:shd w:val="clear" w:color="auto" w:fill="FFFFFF" w:themeFill="background1"/>
          </w:tcPr>
          <w:p w14:paraId="71936032" w14:textId="77777777" w:rsidR="002A1385" w:rsidRPr="0030615F" w:rsidRDefault="002A1385" w:rsidP="002A1385">
            <w:pPr>
              <w:rPr>
                <w:sz w:val="22"/>
                <w:szCs w:val="22"/>
                <w:lang w:val="en-US"/>
              </w:rPr>
            </w:pPr>
          </w:p>
        </w:tc>
        <w:tc>
          <w:tcPr>
            <w:tcW w:w="346" w:type="dxa"/>
            <w:shd w:val="clear" w:color="auto" w:fill="FFFFFF" w:themeFill="background1"/>
          </w:tcPr>
          <w:p w14:paraId="3DDE3F46" w14:textId="77777777" w:rsidR="002A1385" w:rsidRPr="0030615F" w:rsidRDefault="002A1385" w:rsidP="002A1385">
            <w:pPr>
              <w:rPr>
                <w:sz w:val="22"/>
                <w:szCs w:val="22"/>
                <w:lang w:val="en-US"/>
              </w:rPr>
            </w:pPr>
          </w:p>
        </w:tc>
        <w:tc>
          <w:tcPr>
            <w:tcW w:w="346" w:type="dxa"/>
            <w:shd w:val="clear" w:color="auto" w:fill="FFFFFF" w:themeFill="background1"/>
          </w:tcPr>
          <w:p w14:paraId="122E237E" w14:textId="77777777" w:rsidR="002A1385" w:rsidRPr="0030615F" w:rsidRDefault="002A1385" w:rsidP="002A1385">
            <w:pPr>
              <w:rPr>
                <w:sz w:val="22"/>
                <w:szCs w:val="22"/>
                <w:lang w:val="en-US"/>
              </w:rPr>
            </w:pPr>
          </w:p>
        </w:tc>
        <w:tc>
          <w:tcPr>
            <w:tcW w:w="346" w:type="dxa"/>
            <w:shd w:val="clear" w:color="auto" w:fill="FFFFFF" w:themeFill="background1"/>
          </w:tcPr>
          <w:p w14:paraId="0F14620E" w14:textId="77777777" w:rsidR="002A1385" w:rsidRPr="0030615F" w:rsidRDefault="002A1385" w:rsidP="002A1385">
            <w:pPr>
              <w:rPr>
                <w:sz w:val="22"/>
                <w:szCs w:val="22"/>
                <w:lang w:val="en-US"/>
              </w:rPr>
            </w:pPr>
          </w:p>
        </w:tc>
        <w:tc>
          <w:tcPr>
            <w:tcW w:w="346" w:type="dxa"/>
            <w:shd w:val="clear" w:color="auto" w:fill="FFFFFF" w:themeFill="background1"/>
          </w:tcPr>
          <w:p w14:paraId="1C027F4A" w14:textId="77777777" w:rsidR="002A1385" w:rsidRPr="0030615F" w:rsidRDefault="002A1385" w:rsidP="002A1385">
            <w:pPr>
              <w:rPr>
                <w:sz w:val="22"/>
                <w:szCs w:val="22"/>
                <w:lang w:val="en-US"/>
              </w:rPr>
            </w:pPr>
          </w:p>
        </w:tc>
        <w:tc>
          <w:tcPr>
            <w:tcW w:w="346" w:type="dxa"/>
            <w:shd w:val="clear" w:color="auto" w:fill="FFFFFF" w:themeFill="background1"/>
          </w:tcPr>
          <w:p w14:paraId="26DA094F" w14:textId="77777777" w:rsidR="002A1385" w:rsidRPr="0030615F" w:rsidRDefault="002A1385" w:rsidP="002A1385">
            <w:pPr>
              <w:rPr>
                <w:sz w:val="22"/>
                <w:szCs w:val="22"/>
                <w:lang w:val="en-US"/>
              </w:rPr>
            </w:pPr>
          </w:p>
        </w:tc>
        <w:tc>
          <w:tcPr>
            <w:tcW w:w="346" w:type="dxa"/>
            <w:shd w:val="clear" w:color="auto" w:fill="FFFFFF" w:themeFill="background1"/>
          </w:tcPr>
          <w:p w14:paraId="15A3E3DC" w14:textId="77777777" w:rsidR="002A1385" w:rsidRPr="0030615F" w:rsidRDefault="002A1385" w:rsidP="002A1385">
            <w:pPr>
              <w:rPr>
                <w:sz w:val="22"/>
                <w:szCs w:val="22"/>
                <w:lang w:val="en-US"/>
              </w:rPr>
            </w:pPr>
          </w:p>
        </w:tc>
        <w:tc>
          <w:tcPr>
            <w:tcW w:w="1088" w:type="dxa"/>
            <w:vMerge w:val="restart"/>
            <w:shd w:val="clear" w:color="auto" w:fill="FFFFFF" w:themeFill="background1"/>
          </w:tcPr>
          <w:p w14:paraId="4B691F53" w14:textId="77777777" w:rsidR="002A1385" w:rsidRDefault="002A1385" w:rsidP="002A1385">
            <w:pPr>
              <w:rPr>
                <w:sz w:val="28"/>
                <w:szCs w:val="28"/>
                <w:lang w:val="en-US"/>
              </w:rPr>
            </w:pPr>
          </w:p>
        </w:tc>
      </w:tr>
      <w:tr w:rsidR="002A1385" w14:paraId="43445129" w14:textId="77777777" w:rsidTr="007B31D8">
        <w:tc>
          <w:tcPr>
            <w:tcW w:w="696" w:type="dxa"/>
            <w:vMerge/>
            <w:tcBorders>
              <w:right w:val="single" w:sz="18" w:space="0" w:color="auto"/>
            </w:tcBorders>
            <w:shd w:val="clear" w:color="auto" w:fill="FFFFFF" w:themeFill="background1"/>
          </w:tcPr>
          <w:p w14:paraId="2898E772"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CF3BF48"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7DFDEFD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1E6FE4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5B57DF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EADA7C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70B12C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EDB414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C63AEA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73064E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69B039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3E6DC93"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2AA8F03C"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2E14F8C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599A37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221FC8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CE0B1B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30E6C9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B68655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F03E8C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4063360"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7CEDA0F2" w14:textId="77777777" w:rsidR="002A1385" w:rsidRDefault="002A1385" w:rsidP="002A1385">
            <w:pPr>
              <w:rPr>
                <w:sz w:val="28"/>
                <w:szCs w:val="28"/>
                <w:lang w:val="en-US"/>
              </w:rPr>
            </w:pPr>
          </w:p>
        </w:tc>
      </w:tr>
      <w:tr w:rsidR="002A1385" w14:paraId="3B4EF70A" w14:textId="77777777" w:rsidTr="007B31D8">
        <w:tc>
          <w:tcPr>
            <w:tcW w:w="696" w:type="dxa"/>
            <w:vMerge/>
            <w:tcBorders>
              <w:right w:val="single" w:sz="18" w:space="0" w:color="auto"/>
            </w:tcBorders>
            <w:shd w:val="clear" w:color="auto" w:fill="FFFFFF" w:themeFill="background1"/>
          </w:tcPr>
          <w:p w14:paraId="2EEA6571"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14267D4" w14:textId="77777777"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14:paraId="1B9630A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BD5E55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7CB1C1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60037C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16990D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9E621A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CA6018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79637B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8E3675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700D0AB"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75521C51"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A15345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A86544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E5D3EF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A44F1D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1FE2E0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F389E7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A24A9A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B8D44C1"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75939F30" w14:textId="77777777" w:rsidR="002A1385" w:rsidRDefault="002A1385" w:rsidP="002A1385">
            <w:pPr>
              <w:rPr>
                <w:sz w:val="28"/>
                <w:szCs w:val="28"/>
                <w:lang w:val="en-US"/>
              </w:rPr>
            </w:pPr>
          </w:p>
        </w:tc>
      </w:tr>
    </w:tbl>
    <w:p w14:paraId="5F68052F" w14:textId="77777777"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14:paraId="349BD203" w14:textId="77777777"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2F493359" w14:textId="77777777" w:rsidTr="002A1385">
        <w:trPr>
          <w:trHeight w:val="337"/>
        </w:trPr>
        <w:tc>
          <w:tcPr>
            <w:tcW w:w="356" w:type="dxa"/>
            <w:tcBorders>
              <w:right w:val="single" w:sz="18" w:space="0" w:color="auto"/>
            </w:tcBorders>
          </w:tcPr>
          <w:p w14:paraId="58D4932E"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6E1F4099" w14:textId="77777777" w:rsidR="002A1385" w:rsidRPr="001643E7" w:rsidRDefault="002A1385" w:rsidP="002A1385">
            <w:pPr>
              <w:jc w:val="center"/>
              <w:rPr>
                <w:sz w:val="28"/>
                <w:szCs w:val="28"/>
              </w:rPr>
            </w:pPr>
            <w:r>
              <w:rPr>
                <w:sz w:val="28"/>
                <w:szCs w:val="28"/>
              </w:rPr>
              <w:t>1</w:t>
            </w:r>
          </w:p>
        </w:tc>
        <w:tc>
          <w:tcPr>
            <w:tcW w:w="393" w:type="dxa"/>
          </w:tcPr>
          <w:p w14:paraId="3FFE1535" w14:textId="77777777" w:rsidR="002A1385" w:rsidRPr="001643E7" w:rsidRDefault="002A1385" w:rsidP="002A1385">
            <w:pPr>
              <w:jc w:val="center"/>
              <w:rPr>
                <w:sz w:val="28"/>
                <w:szCs w:val="28"/>
              </w:rPr>
            </w:pPr>
            <w:r>
              <w:rPr>
                <w:sz w:val="28"/>
                <w:szCs w:val="28"/>
              </w:rPr>
              <w:t>0</w:t>
            </w:r>
          </w:p>
        </w:tc>
        <w:tc>
          <w:tcPr>
            <w:tcW w:w="393" w:type="dxa"/>
          </w:tcPr>
          <w:p w14:paraId="11807430" w14:textId="77777777" w:rsidR="002A1385" w:rsidRPr="001643E7" w:rsidRDefault="002A1385" w:rsidP="002A1385">
            <w:pPr>
              <w:jc w:val="center"/>
              <w:rPr>
                <w:sz w:val="28"/>
                <w:szCs w:val="28"/>
              </w:rPr>
            </w:pPr>
            <w:r>
              <w:rPr>
                <w:sz w:val="28"/>
                <w:szCs w:val="28"/>
              </w:rPr>
              <w:t>0</w:t>
            </w:r>
          </w:p>
        </w:tc>
        <w:tc>
          <w:tcPr>
            <w:tcW w:w="393" w:type="dxa"/>
          </w:tcPr>
          <w:p w14:paraId="07F6186D" w14:textId="77777777" w:rsidR="002A1385" w:rsidRPr="001643E7" w:rsidRDefault="002A1385" w:rsidP="002A1385">
            <w:pPr>
              <w:jc w:val="center"/>
              <w:rPr>
                <w:sz w:val="28"/>
                <w:szCs w:val="28"/>
              </w:rPr>
            </w:pPr>
            <w:r>
              <w:rPr>
                <w:sz w:val="28"/>
                <w:szCs w:val="28"/>
              </w:rPr>
              <w:t>0</w:t>
            </w:r>
          </w:p>
        </w:tc>
        <w:tc>
          <w:tcPr>
            <w:tcW w:w="393" w:type="dxa"/>
          </w:tcPr>
          <w:p w14:paraId="0713CFEA" w14:textId="77777777" w:rsidR="002A1385" w:rsidRPr="001643E7" w:rsidRDefault="002A1385" w:rsidP="002A1385">
            <w:pPr>
              <w:jc w:val="center"/>
              <w:rPr>
                <w:sz w:val="28"/>
                <w:szCs w:val="28"/>
              </w:rPr>
            </w:pPr>
            <w:r>
              <w:rPr>
                <w:sz w:val="28"/>
                <w:szCs w:val="28"/>
              </w:rPr>
              <w:t>1</w:t>
            </w:r>
          </w:p>
        </w:tc>
        <w:tc>
          <w:tcPr>
            <w:tcW w:w="393" w:type="dxa"/>
          </w:tcPr>
          <w:p w14:paraId="1E1BEDF8"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30851225" w14:textId="77777777"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7C15E11E"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6E6A2745" w14:textId="77777777" w:rsidR="002A1385" w:rsidRPr="001643E7" w:rsidRDefault="002A1385" w:rsidP="002A1385">
            <w:pPr>
              <w:jc w:val="center"/>
              <w:rPr>
                <w:sz w:val="28"/>
                <w:szCs w:val="28"/>
              </w:rPr>
            </w:pPr>
            <w:r>
              <w:rPr>
                <w:sz w:val="28"/>
                <w:szCs w:val="28"/>
              </w:rPr>
              <w:t>1</w:t>
            </w:r>
          </w:p>
        </w:tc>
        <w:tc>
          <w:tcPr>
            <w:tcW w:w="393" w:type="dxa"/>
          </w:tcPr>
          <w:p w14:paraId="79716724" w14:textId="77777777" w:rsidR="002A1385" w:rsidRPr="001643E7" w:rsidRDefault="002A1385" w:rsidP="002A1385">
            <w:pPr>
              <w:jc w:val="center"/>
              <w:rPr>
                <w:sz w:val="28"/>
                <w:szCs w:val="28"/>
              </w:rPr>
            </w:pPr>
            <w:r>
              <w:rPr>
                <w:sz w:val="28"/>
                <w:szCs w:val="28"/>
              </w:rPr>
              <w:t>1</w:t>
            </w:r>
          </w:p>
        </w:tc>
        <w:tc>
          <w:tcPr>
            <w:tcW w:w="393" w:type="dxa"/>
          </w:tcPr>
          <w:p w14:paraId="0E8ED1A2" w14:textId="77777777" w:rsidR="002A1385" w:rsidRPr="001643E7" w:rsidRDefault="002A1385" w:rsidP="002A1385">
            <w:pPr>
              <w:jc w:val="center"/>
              <w:rPr>
                <w:sz w:val="28"/>
                <w:szCs w:val="28"/>
              </w:rPr>
            </w:pPr>
            <w:r>
              <w:rPr>
                <w:sz w:val="28"/>
                <w:szCs w:val="28"/>
              </w:rPr>
              <w:t>1</w:t>
            </w:r>
          </w:p>
        </w:tc>
        <w:tc>
          <w:tcPr>
            <w:tcW w:w="393" w:type="dxa"/>
          </w:tcPr>
          <w:p w14:paraId="180CE994" w14:textId="77777777" w:rsidR="002A1385" w:rsidRPr="001643E7" w:rsidRDefault="002A1385" w:rsidP="002A1385">
            <w:pPr>
              <w:jc w:val="center"/>
              <w:rPr>
                <w:sz w:val="28"/>
                <w:szCs w:val="28"/>
              </w:rPr>
            </w:pPr>
            <w:r>
              <w:rPr>
                <w:sz w:val="28"/>
                <w:szCs w:val="28"/>
              </w:rPr>
              <w:t>0</w:t>
            </w:r>
          </w:p>
        </w:tc>
        <w:tc>
          <w:tcPr>
            <w:tcW w:w="393" w:type="dxa"/>
          </w:tcPr>
          <w:p w14:paraId="42698F4F" w14:textId="77777777" w:rsidR="002A1385" w:rsidRPr="001643E7" w:rsidRDefault="002A1385" w:rsidP="002A1385">
            <w:pPr>
              <w:jc w:val="center"/>
              <w:rPr>
                <w:sz w:val="28"/>
                <w:szCs w:val="28"/>
              </w:rPr>
            </w:pPr>
            <w:r>
              <w:rPr>
                <w:sz w:val="28"/>
                <w:szCs w:val="28"/>
              </w:rPr>
              <w:t>0</w:t>
            </w:r>
          </w:p>
        </w:tc>
        <w:tc>
          <w:tcPr>
            <w:tcW w:w="393" w:type="dxa"/>
          </w:tcPr>
          <w:p w14:paraId="66AB9A8B" w14:textId="77777777" w:rsidR="002A1385" w:rsidRPr="001643E7" w:rsidRDefault="002A1385" w:rsidP="002A1385">
            <w:pPr>
              <w:jc w:val="center"/>
              <w:rPr>
                <w:sz w:val="28"/>
                <w:szCs w:val="28"/>
              </w:rPr>
            </w:pPr>
            <w:r>
              <w:rPr>
                <w:sz w:val="28"/>
                <w:szCs w:val="28"/>
              </w:rPr>
              <w:t>0</w:t>
            </w:r>
          </w:p>
        </w:tc>
        <w:tc>
          <w:tcPr>
            <w:tcW w:w="393" w:type="dxa"/>
          </w:tcPr>
          <w:p w14:paraId="6054C652" w14:textId="77777777" w:rsidR="002A1385" w:rsidRPr="001643E7" w:rsidRDefault="002A1385" w:rsidP="002A1385">
            <w:pPr>
              <w:jc w:val="center"/>
              <w:rPr>
                <w:sz w:val="28"/>
                <w:szCs w:val="28"/>
              </w:rPr>
            </w:pPr>
            <w:r>
              <w:rPr>
                <w:sz w:val="28"/>
                <w:szCs w:val="28"/>
              </w:rPr>
              <w:t>1</w:t>
            </w:r>
          </w:p>
        </w:tc>
      </w:tr>
    </w:tbl>
    <w:p w14:paraId="2643A4F7" w14:textId="77777777" w:rsidR="002A1385" w:rsidRPr="004A232D" w:rsidRDefault="002A1385" w:rsidP="002A1385">
      <w:pPr>
        <w:spacing w:after="0"/>
        <w:rPr>
          <w:rFonts w:ascii="Times New Roman" w:hAnsi="Times New Roman" w:cs="Times New Roman"/>
          <w:sz w:val="28"/>
          <w:szCs w:val="28"/>
        </w:rPr>
      </w:pPr>
    </w:p>
    <w:p w14:paraId="0C1C6416" w14:textId="77777777" w:rsidR="002A1385" w:rsidRPr="004D3A00" w:rsidRDefault="002A1385" w:rsidP="002A1385">
      <w:pPr>
        <w:spacing w:after="0"/>
        <w:rPr>
          <w:rFonts w:ascii="Times New Roman" w:hAnsi="Times New Roman" w:cs="Times New Roman"/>
          <w:i/>
          <w:sz w:val="16"/>
          <w:szCs w:val="16"/>
          <w:lang w:val="en-US"/>
        </w:rPr>
      </w:pPr>
    </w:p>
    <w:p w14:paraId="383856FE" w14:textId="77777777"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14:paraId="646E0E2F"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14:paraId="6D231EF4" w14:textId="77777777" w:rsidR="002A1385" w:rsidRDefault="002A1385" w:rsidP="002A1385">
      <w:pPr>
        <w:ind w:firstLine="567"/>
        <w:rPr>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E2BF3A7">
          <v:shape id="_x0000_i1101" type="#_x0000_t75" style="width:30.85pt;height:47.7pt" o:ole="">
            <v:imagedata r:id="rId399" o:title=""/>
          </v:shape>
          <o:OLEObject Type="Embed" ProgID="Equation.3" ShapeID="_x0000_i1101" DrawAspect="Content" ObjectID="_1795380204"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072F269D">
          <v:shape id="_x0000_i1102" type="#_x0000_t75" style="width:65.45pt;height:43.95pt" o:ole="">
            <v:imagedata r:id="rId412" o:title=""/>
          </v:shape>
          <o:OLEObject Type="Embed" ProgID="Equation.3" ShapeID="_x0000_i1102" DrawAspect="Content" ObjectID="_1795380205" r:id="rId413"/>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14:paraId="77675679" w14:textId="77777777"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14:paraId="526D4615"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14:paraId="452683A6"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пары и </w:t>
      </w:r>
      <w:r w:rsidRPr="00A5480C">
        <w:rPr>
          <w:rFonts w:ascii="Times New Roman" w:hAnsi="Times New Roman" w:cs="Times New Roman"/>
          <w:sz w:val="28"/>
          <w:szCs w:val="28"/>
        </w:rPr>
        <w:lastRenderedPageBreak/>
        <w:t>возможным наличием внешнего признака коррекции, сформированного при умножении на предыдущую тетраду множителя.</w:t>
      </w:r>
    </w:p>
    <w:p w14:paraId="71953FFC" w14:textId="77777777"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трехвходового сумматора. </w:t>
      </w:r>
    </w:p>
    <w:p w14:paraId="05C487BC" w14:textId="77777777"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firstRow="1" w:lastRow="1" w:firstColumn="1" w:lastColumn="1" w:noHBand="0" w:noVBand="0"/>
      </w:tblPr>
      <w:tblGrid>
        <w:gridCol w:w="3117"/>
        <w:gridCol w:w="3114"/>
        <w:gridCol w:w="3113"/>
      </w:tblGrid>
      <w:tr w:rsidR="002A1385" w:rsidRPr="001D2D54" w14:paraId="269FF8DC" w14:textId="77777777" w:rsidTr="007B31D8">
        <w:tc>
          <w:tcPr>
            <w:tcW w:w="3118" w:type="dxa"/>
            <w:shd w:val="clear" w:color="auto" w:fill="FFFFFF" w:themeFill="background1"/>
            <w:vAlign w:val="center"/>
          </w:tcPr>
          <w:p w14:paraId="5F97DB09" w14:textId="77777777" w:rsidR="007B31D8" w:rsidRPr="001D2D54" w:rsidRDefault="002A1385" w:rsidP="007B31D8">
            <w:pPr>
              <w:jc w:val="center"/>
              <w:rPr>
                <w:sz w:val="24"/>
                <w:szCs w:val="24"/>
              </w:rPr>
            </w:pPr>
            <w:r w:rsidRPr="001D2D54">
              <w:rPr>
                <w:sz w:val="24"/>
                <w:szCs w:val="24"/>
              </w:rPr>
              <w:t xml:space="preserve">Младшая тетрада </w:t>
            </w:r>
          </w:p>
          <w:p w14:paraId="5FBADAC2" w14:textId="77777777"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14:paraId="1E67334C" w14:textId="77777777"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14:paraId="7827B6E2" w14:textId="77777777"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14:paraId="093FAA79" w14:textId="77777777" w:rsidTr="002A1385">
        <w:tc>
          <w:tcPr>
            <w:tcW w:w="3118" w:type="dxa"/>
          </w:tcPr>
          <w:p w14:paraId="621AD408" w14:textId="77777777" w:rsidR="002A1385" w:rsidRPr="005C1A9C" w:rsidRDefault="002A1385" w:rsidP="007B31D8">
            <w:pPr>
              <w:jc w:val="center"/>
              <w:rPr>
                <w:b/>
                <w:bCs/>
                <w:sz w:val="28"/>
                <w:szCs w:val="28"/>
              </w:rPr>
            </w:pPr>
            <w:r w:rsidRPr="005C1A9C">
              <w:rPr>
                <w:b/>
                <w:bCs/>
                <w:sz w:val="28"/>
                <w:szCs w:val="28"/>
              </w:rPr>
              <w:t>0000</w:t>
            </w:r>
          </w:p>
          <w:p w14:paraId="3A451504" w14:textId="77777777" w:rsidR="002A1385" w:rsidRPr="005C1A9C" w:rsidRDefault="002A1385" w:rsidP="007B31D8">
            <w:pPr>
              <w:jc w:val="center"/>
              <w:rPr>
                <w:b/>
                <w:bCs/>
                <w:sz w:val="28"/>
                <w:szCs w:val="28"/>
              </w:rPr>
            </w:pPr>
            <w:r w:rsidRPr="005C1A9C">
              <w:rPr>
                <w:b/>
                <w:bCs/>
                <w:sz w:val="28"/>
                <w:szCs w:val="28"/>
              </w:rPr>
              <w:t>0001</w:t>
            </w:r>
          </w:p>
          <w:p w14:paraId="074419B1" w14:textId="77777777" w:rsidR="002A1385" w:rsidRPr="005C1A9C" w:rsidRDefault="002A1385" w:rsidP="007B31D8">
            <w:pPr>
              <w:jc w:val="center"/>
              <w:rPr>
                <w:b/>
                <w:bCs/>
                <w:sz w:val="28"/>
                <w:szCs w:val="28"/>
              </w:rPr>
            </w:pPr>
            <w:r w:rsidRPr="005C1A9C">
              <w:rPr>
                <w:b/>
                <w:bCs/>
                <w:sz w:val="28"/>
                <w:szCs w:val="28"/>
              </w:rPr>
              <w:t>0010</w:t>
            </w:r>
          </w:p>
          <w:p w14:paraId="5A9A499B" w14:textId="77777777" w:rsidR="002A1385" w:rsidRPr="005C1A9C" w:rsidRDefault="002A1385" w:rsidP="007B31D8">
            <w:pPr>
              <w:jc w:val="center"/>
              <w:rPr>
                <w:b/>
                <w:bCs/>
                <w:sz w:val="28"/>
                <w:szCs w:val="28"/>
              </w:rPr>
            </w:pPr>
            <w:r w:rsidRPr="005C1A9C">
              <w:rPr>
                <w:b/>
                <w:bCs/>
                <w:sz w:val="28"/>
                <w:szCs w:val="28"/>
              </w:rPr>
              <w:t>0011</w:t>
            </w:r>
          </w:p>
          <w:p w14:paraId="6C06A2E3" w14:textId="77777777" w:rsidR="002A1385" w:rsidRPr="005C1A9C" w:rsidRDefault="002A1385" w:rsidP="007B31D8">
            <w:pPr>
              <w:jc w:val="center"/>
              <w:rPr>
                <w:b/>
                <w:bCs/>
                <w:sz w:val="28"/>
                <w:szCs w:val="28"/>
              </w:rPr>
            </w:pPr>
            <w:r w:rsidRPr="005C1A9C">
              <w:rPr>
                <w:b/>
                <w:bCs/>
                <w:sz w:val="28"/>
                <w:szCs w:val="28"/>
              </w:rPr>
              <w:t>0100</w:t>
            </w:r>
          </w:p>
          <w:p w14:paraId="55A3C7AA" w14:textId="77777777" w:rsidR="002A1385" w:rsidRPr="005C1A9C" w:rsidRDefault="002A1385" w:rsidP="007B31D8">
            <w:pPr>
              <w:jc w:val="center"/>
              <w:rPr>
                <w:b/>
                <w:bCs/>
                <w:sz w:val="28"/>
                <w:szCs w:val="28"/>
              </w:rPr>
            </w:pPr>
            <w:r w:rsidRPr="005C1A9C">
              <w:rPr>
                <w:b/>
                <w:bCs/>
                <w:sz w:val="28"/>
                <w:szCs w:val="28"/>
              </w:rPr>
              <w:t>0101</w:t>
            </w:r>
          </w:p>
          <w:p w14:paraId="072F9F80" w14:textId="77777777" w:rsidR="002A1385" w:rsidRPr="005C1A9C" w:rsidRDefault="002A1385" w:rsidP="007B31D8">
            <w:pPr>
              <w:jc w:val="center"/>
              <w:rPr>
                <w:b/>
                <w:bCs/>
                <w:sz w:val="28"/>
                <w:szCs w:val="28"/>
              </w:rPr>
            </w:pPr>
            <w:r w:rsidRPr="005C1A9C">
              <w:rPr>
                <w:b/>
                <w:bCs/>
                <w:sz w:val="28"/>
                <w:szCs w:val="28"/>
              </w:rPr>
              <w:t>0110</w:t>
            </w:r>
          </w:p>
          <w:p w14:paraId="4906A3B4" w14:textId="77777777" w:rsidR="002A1385" w:rsidRPr="005C1A9C" w:rsidRDefault="002A1385" w:rsidP="007B31D8">
            <w:pPr>
              <w:jc w:val="center"/>
              <w:rPr>
                <w:b/>
                <w:bCs/>
                <w:sz w:val="28"/>
                <w:szCs w:val="28"/>
              </w:rPr>
            </w:pPr>
            <w:r w:rsidRPr="005C1A9C">
              <w:rPr>
                <w:b/>
                <w:bCs/>
                <w:sz w:val="28"/>
                <w:szCs w:val="28"/>
              </w:rPr>
              <w:t>0111</w:t>
            </w:r>
          </w:p>
          <w:p w14:paraId="1EC2FEB1" w14:textId="77777777" w:rsidR="002A1385" w:rsidRPr="005C1A9C" w:rsidRDefault="002A1385" w:rsidP="007B31D8">
            <w:pPr>
              <w:jc w:val="center"/>
              <w:rPr>
                <w:b/>
                <w:bCs/>
                <w:sz w:val="28"/>
                <w:szCs w:val="28"/>
              </w:rPr>
            </w:pPr>
            <w:r w:rsidRPr="005C1A9C">
              <w:rPr>
                <w:b/>
                <w:bCs/>
                <w:sz w:val="28"/>
                <w:szCs w:val="28"/>
              </w:rPr>
              <w:t>1000</w:t>
            </w:r>
          </w:p>
          <w:p w14:paraId="39B19F06" w14:textId="77777777" w:rsidR="002A1385" w:rsidRPr="005C1A9C" w:rsidRDefault="002A1385" w:rsidP="007B31D8">
            <w:pPr>
              <w:jc w:val="center"/>
              <w:rPr>
                <w:b/>
                <w:bCs/>
                <w:sz w:val="28"/>
                <w:szCs w:val="28"/>
              </w:rPr>
            </w:pPr>
            <w:r w:rsidRPr="005C1A9C">
              <w:rPr>
                <w:b/>
                <w:bCs/>
                <w:sz w:val="28"/>
                <w:szCs w:val="28"/>
              </w:rPr>
              <w:t>1001</w:t>
            </w:r>
          </w:p>
          <w:p w14:paraId="6E2E7109" w14:textId="77777777" w:rsidR="002A1385" w:rsidRPr="005C1A9C" w:rsidRDefault="002A1385" w:rsidP="007B31D8">
            <w:pPr>
              <w:jc w:val="center"/>
              <w:rPr>
                <w:b/>
                <w:bCs/>
                <w:sz w:val="28"/>
                <w:szCs w:val="28"/>
              </w:rPr>
            </w:pPr>
            <w:r w:rsidRPr="005C1A9C">
              <w:rPr>
                <w:b/>
                <w:bCs/>
                <w:sz w:val="28"/>
                <w:szCs w:val="28"/>
              </w:rPr>
              <w:t>1010</w:t>
            </w:r>
          </w:p>
          <w:p w14:paraId="06B34788" w14:textId="77777777" w:rsidR="002A1385" w:rsidRPr="005C1A9C" w:rsidRDefault="002A1385" w:rsidP="007B31D8">
            <w:pPr>
              <w:jc w:val="center"/>
              <w:rPr>
                <w:b/>
                <w:bCs/>
                <w:sz w:val="28"/>
                <w:szCs w:val="28"/>
              </w:rPr>
            </w:pPr>
            <w:r w:rsidRPr="005C1A9C">
              <w:rPr>
                <w:b/>
                <w:bCs/>
                <w:sz w:val="28"/>
                <w:szCs w:val="28"/>
              </w:rPr>
              <w:t>1011</w:t>
            </w:r>
          </w:p>
          <w:p w14:paraId="26CBD731" w14:textId="77777777" w:rsidR="002A1385" w:rsidRPr="005C1A9C" w:rsidRDefault="002A1385" w:rsidP="007B31D8">
            <w:pPr>
              <w:jc w:val="center"/>
              <w:rPr>
                <w:b/>
                <w:bCs/>
                <w:sz w:val="28"/>
                <w:szCs w:val="28"/>
              </w:rPr>
            </w:pPr>
            <w:r w:rsidRPr="005C1A9C">
              <w:rPr>
                <w:b/>
                <w:bCs/>
                <w:sz w:val="28"/>
                <w:szCs w:val="28"/>
              </w:rPr>
              <w:t>1100</w:t>
            </w:r>
          </w:p>
          <w:p w14:paraId="750B41C6" w14:textId="77777777" w:rsidR="002A1385" w:rsidRPr="005C1A9C" w:rsidRDefault="002A1385" w:rsidP="007B31D8">
            <w:pPr>
              <w:jc w:val="center"/>
              <w:rPr>
                <w:b/>
                <w:bCs/>
                <w:sz w:val="28"/>
                <w:szCs w:val="28"/>
              </w:rPr>
            </w:pPr>
            <w:r w:rsidRPr="005C1A9C">
              <w:rPr>
                <w:b/>
                <w:bCs/>
                <w:sz w:val="28"/>
                <w:szCs w:val="28"/>
              </w:rPr>
              <w:t>1101</w:t>
            </w:r>
          </w:p>
          <w:p w14:paraId="4BE73400" w14:textId="77777777" w:rsidR="002A1385" w:rsidRPr="005C1A9C" w:rsidRDefault="002A1385" w:rsidP="007B31D8">
            <w:pPr>
              <w:jc w:val="center"/>
              <w:rPr>
                <w:b/>
                <w:bCs/>
                <w:sz w:val="28"/>
                <w:szCs w:val="28"/>
              </w:rPr>
            </w:pPr>
            <w:r w:rsidRPr="005C1A9C">
              <w:rPr>
                <w:b/>
                <w:bCs/>
                <w:sz w:val="28"/>
                <w:szCs w:val="28"/>
              </w:rPr>
              <w:t>1110</w:t>
            </w:r>
          </w:p>
          <w:p w14:paraId="7FC2D391" w14:textId="77777777" w:rsidR="002A1385" w:rsidRDefault="002A1385" w:rsidP="007B31D8">
            <w:pPr>
              <w:jc w:val="center"/>
              <w:rPr>
                <w:sz w:val="28"/>
                <w:szCs w:val="28"/>
              </w:rPr>
            </w:pPr>
            <w:r w:rsidRPr="005C1A9C">
              <w:rPr>
                <w:b/>
                <w:bCs/>
                <w:sz w:val="28"/>
                <w:szCs w:val="28"/>
              </w:rPr>
              <w:t>1111</w:t>
            </w:r>
          </w:p>
        </w:tc>
        <w:tc>
          <w:tcPr>
            <w:tcW w:w="3114" w:type="dxa"/>
          </w:tcPr>
          <w:p w14:paraId="703B4D45"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14:paraId="2E1049FA"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14:paraId="41F2C3AD"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14:paraId="1949A51B"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14:paraId="394FCDCF"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14:paraId="45973F3D"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5661D41C"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021324EC"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337C10AE"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14:paraId="3998BDBA"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33B3633C"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14:paraId="03F2C666"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13B1E31E"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14:paraId="2A62A1E2"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24E9267B"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1F760C2F" w14:textId="77777777"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14:paraId="0EBE3634" w14:textId="77777777" w:rsidR="002A1385" w:rsidRDefault="002A1385" w:rsidP="007B31D8">
            <w:pPr>
              <w:jc w:val="center"/>
              <w:rPr>
                <w:sz w:val="28"/>
                <w:szCs w:val="28"/>
              </w:rPr>
            </w:pPr>
            <w:r>
              <w:rPr>
                <w:sz w:val="28"/>
                <w:szCs w:val="28"/>
              </w:rPr>
              <w:t>0</w:t>
            </w:r>
          </w:p>
          <w:p w14:paraId="3232152D" w14:textId="77777777" w:rsidR="002A1385" w:rsidRDefault="002A1385" w:rsidP="007B31D8">
            <w:pPr>
              <w:jc w:val="center"/>
              <w:rPr>
                <w:sz w:val="28"/>
                <w:szCs w:val="28"/>
              </w:rPr>
            </w:pPr>
            <w:r>
              <w:rPr>
                <w:sz w:val="28"/>
                <w:szCs w:val="28"/>
              </w:rPr>
              <w:t>0</w:t>
            </w:r>
          </w:p>
          <w:p w14:paraId="4663203C" w14:textId="77777777" w:rsidR="002A1385" w:rsidRDefault="002A1385" w:rsidP="007B31D8">
            <w:pPr>
              <w:jc w:val="center"/>
              <w:rPr>
                <w:sz w:val="28"/>
                <w:szCs w:val="28"/>
              </w:rPr>
            </w:pPr>
            <w:r>
              <w:rPr>
                <w:sz w:val="28"/>
                <w:szCs w:val="28"/>
              </w:rPr>
              <w:t>0</w:t>
            </w:r>
          </w:p>
          <w:p w14:paraId="63D8832C" w14:textId="77777777" w:rsidR="002A1385" w:rsidRDefault="002A1385" w:rsidP="007B31D8">
            <w:pPr>
              <w:jc w:val="center"/>
              <w:rPr>
                <w:sz w:val="28"/>
                <w:szCs w:val="28"/>
              </w:rPr>
            </w:pPr>
            <w:r>
              <w:rPr>
                <w:sz w:val="28"/>
                <w:szCs w:val="28"/>
              </w:rPr>
              <w:t>0</w:t>
            </w:r>
          </w:p>
          <w:p w14:paraId="042D25F9" w14:textId="77777777" w:rsidR="002A1385" w:rsidRDefault="002A1385" w:rsidP="007B31D8">
            <w:pPr>
              <w:jc w:val="center"/>
              <w:rPr>
                <w:sz w:val="28"/>
                <w:szCs w:val="28"/>
              </w:rPr>
            </w:pPr>
            <w:r>
              <w:rPr>
                <w:sz w:val="28"/>
                <w:szCs w:val="28"/>
              </w:rPr>
              <w:t>0</w:t>
            </w:r>
          </w:p>
          <w:p w14:paraId="53168604" w14:textId="77777777" w:rsidR="002A1385" w:rsidRDefault="002A1385" w:rsidP="007B31D8">
            <w:pPr>
              <w:jc w:val="center"/>
              <w:rPr>
                <w:sz w:val="28"/>
                <w:szCs w:val="28"/>
              </w:rPr>
            </w:pPr>
            <w:r>
              <w:rPr>
                <w:sz w:val="28"/>
                <w:szCs w:val="28"/>
              </w:rPr>
              <w:t>0</w:t>
            </w:r>
          </w:p>
          <w:p w14:paraId="22202903" w14:textId="77777777" w:rsidR="002A1385" w:rsidRDefault="002A1385" w:rsidP="007B31D8">
            <w:pPr>
              <w:jc w:val="center"/>
              <w:rPr>
                <w:sz w:val="28"/>
                <w:szCs w:val="28"/>
              </w:rPr>
            </w:pPr>
            <w:r>
              <w:rPr>
                <w:sz w:val="28"/>
                <w:szCs w:val="28"/>
              </w:rPr>
              <w:t>0</w:t>
            </w:r>
          </w:p>
          <w:p w14:paraId="46D21E99" w14:textId="77777777" w:rsidR="002A1385" w:rsidRDefault="002A1385" w:rsidP="007B31D8">
            <w:pPr>
              <w:jc w:val="center"/>
              <w:rPr>
                <w:sz w:val="28"/>
                <w:szCs w:val="28"/>
              </w:rPr>
            </w:pPr>
            <w:r>
              <w:rPr>
                <w:sz w:val="28"/>
                <w:szCs w:val="28"/>
              </w:rPr>
              <w:t>0</w:t>
            </w:r>
          </w:p>
          <w:p w14:paraId="05ECAA81" w14:textId="77777777" w:rsidR="002A1385" w:rsidRDefault="002A1385" w:rsidP="007B31D8">
            <w:pPr>
              <w:jc w:val="center"/>
              <w:rPr>
                <w:sz w:val="28"/>
                <w:szCs w:val="28"/>
              </w:rPr>
            </w:pPr>
            <w:r>
              <w:rPr>
                <w:sz w:val="28"/>
                <w:szCs w:val="28"/>
              </w:rPr>
              <w:t>0</w:t>
            </w:r>
          </w:p>
          <w:p w14:paraId="6355BEF3" w14:textId="77777777" w:rsidR="002A1385" w:rsidRDefault="002A1385" w:rsidP="007B31D8">
            <w:pPr>
              <w:jc w:val="center"/>
              <w:rPr>
                <w:sz w:val="28"/>
                <w:szCs w:val="28"/>
              </w:rPr>
            </w:pPr>
            <w:r>
              <w:rPr>
                <w:sz w:val="28"/>
                <w:szCs w:val="28"/>
              </w:rPr>
              <w:t>0</w:t>
            </w:r>
          </w:p>
          <w:p w14:paraId="6B8B50EF" w14:textId="77777777" w:rsidR="002A1385" w:rsidRDefault="002A1385" w:rsidP="007B31D8">
            <w:pPr>
              <w:jc w:val="center"/>
              <w:rPr>
                <w:sz w:val="28"/>
                <w:szCs w:val="28"/>
              </w:rPr>
            </w:pPr>
            <w:r>
              <w:rPr>
                <w:sz w:val="28"/>
                <w:szCs w:val="28"/>
              </w:rPr>
              <w:t>0</w:t>
            </w:r>
          </w:p>
          <w:p w14:paraId="5AACC6CD" w14:textId="77777777" w:rsidR="002A1385" w:rsidRDefault="002A1385" w:rsidP="007B31D8">
            <w:pPr>
              <w:jc w:val="center"/>
              <w:rPr>
                <w:sz w:val="28"/>
                <w:szCs w:val="28"/>
              </w:rPr>
            </w:pPr>
            <w:r>
              <w:rPr>
                <w:sz w:val="28"/>
                <w:szCs w:val="28"/>
              </w:rPr>
              <w:t>1</w:t>
            </w:r>
          </w:p>
          <w:p w14:paraId="3153888E" w14:textId="77777777" w:rsidR="002A1385" w:rsidRDefault="002A1385" w:rsidP="007B31D8">
            <w:pPr>
              <w:jc w:val="center"/>
              <w:rPr>
                <w:sz w:val="28"/>
                <w:szCs w:val="28"/>
              </w:rPr>
            </w:pPr>
            <w:r>
              <w:rPr>
                <w:sz w:val="28"/>
                <w:szCs w:val="28"/>
              </w:rPr>
              <w:t>1</w:t>
            </w:r>
          </w:p>
          <w:p w14:paraId="6CAA8082" w14:textId="77777777" w:rsidR="002A1385" w:rsidRDefault="002A1385" w:rsidP="007B31D8">
            <w:pPr>
              <w:jc w:val="center"/>
              <w:rPr>
                <w:sz w:val="28"/>
                <w:szCs w:val="28"/>
              </w:rPr>
            </w:pPr>
            <w:r>
              <w:rPr>
                <w:sz w:val="28"/>
                <w:szCs w:val="28"/>
              </w:rPr>
              <w:t>1</w:t>
            </w:r>
          </w:p>
          <w:p w14:paraId="6410DBA8" w14:textId="77777777" w:rsidR="002A1385" w:rsidRDefault="002A1385" w:rsidP="007B31D8">
            <w:pPr>
              <w:jc w:val="center"/>
              <w:rPr>
                <w:sz w:val="28"/>
                <w:szCs w:val="28"/>
              </w:rPr>
            </w:pPr>
            <w:r>
              <w:rPr>
                <w:sz w:val="28"/>
                <w:szCs w:val="28"/>
              </w:rPr>
              <w:t>1</w:t>
            </w:r>
          </w:p>
          <w:p w14:paraId="75C7B38A" w14:textId="77777777" w:rsidR="002A1385" w:rsidRDefault="002A1385" w:rsidP="007B31D8">
            <w:pPr>
              <w:jc w:val="center"/>
              <w:rPr>
                <w:sz w:val="28"/>
                <w:szCs w:val="28"/>
              </w:rPr>
            </w:pPr>
            <w:r>
              <w:rPr>
                <w:sz w:val="28"/>
                <w:szCs w:val="28"/>
              </w:rPr>
              <w:t>1</w:t>
            </w:r>
          </w:p>
        </w:tc>
      </w:tr>
    </w:tbl>
    <w:p w14:paraId="6A7BA8D0" w14:textId="77777777"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250830FF"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производится его сдвиг влево на 1, 2 или 3 разряда соответственно. Схемно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14:paraId="464C5CA9"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увосьмеренного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14:paraId="7A8B97CF"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Остальные особенности такие же, как и у метода умножения на 2 разряда множителя.</w:t>
      </w:r>
    </w:p>
    <w:p w14:paraId="584BC6ED"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lastRenderedPageBreak/>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14:paraId="6E1B4D22"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2DABA5F8" w14:textId="77777777" w:rsidTr="00FF46ED">
        <w:trPr>
          <w:trHeight w:val="337"/>
        </w:trPr>
        <w:tc>
          <w:tcPr>
            <w:tcW w:w="393" w:type="dxa"/>
            <w:tcBorders>
              <w:right w:val="single" w:sz="18" w:space="0" w:color="auto"/>
            </w:tcBorders>
          </w:tcPr>
          <w:p w14:paraId="286B05CB"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2CC9FAB7" w14:textId="77777777" w:rsidR="00FF46ED" w:rsidRPr="001643E7" w:rsidRDefault="00FF46ED" w:rsidP="00FF46ED">
            <w:pPr>
              <w:jc w:val="center"/>
              <w:rPr>
                <w:sz w:val="28"/>
                <w:szCs w:val="28"/>
              </w:rPr>
            </w:pPr>
            <w:r w:rsidRPr="001643E7">
              <w:rPr>
                <w:sz w:val="28"/>
                <w:szCs w:val="28"/>
              </w:rPr>
              <w:t>1</w:t>
            </w:r>
          </w:p>
        </w:tc>
        <w:tc>
          <w:tcPr>
            <w:tcW w:w="393" w:type="dxa"/>
          </w:tcPr>
          <w:p w14:paraId="5BA3FA46" w14:textId="77777777" w:rsidR="00FF46ED" w:rsidRPr="001643E7" w:rsidRDefault="00FF46ED" w:rsidP="00FF46ED">
            <w:pPr>
              <w:jc w:val="center"/>
              <w:rPr>
                <w:sz w:val="28"/>
                <w:szCs w:val="28"/>
              </w:rPr>
            </w:pPr>
            <w:r w:rsidRPr="001643E7">
              <w:rPr>
                <w:sz w:val="28"/>
                <w:szCs w:val="28"/>
              </w:rPr>
              <w:t>0</w:t>
            </w:r>
          </w:p>
        </w:tc>
        <w:tc>
          <w:tcPr>
            <w:tcW w:w="393" w:type="dxa"/>
          </w:tcPr>
          <w:p w14:paraId="3CC52752" w14:textId="77777777" w:rsidR="00FF46ED" w:rsidRPr="001643E7" w:rsidRDefault="00FF46ED" w:rsidP="00FF46ED">
            <w:pPr>
              <w:jc w:val="center"/>
              <w:rPr>
                <w:sz w:val="28"/>
                <w:szCs w:val="28"/>
              </w:rPr>
            </w:pPr>
            <w:r w:rsidRPr="001643E7">
              <w:rPr>
                <w:sz w:val="28"/>
                <w:szCs w:val="28"/>
              </w:rPr>
              <w:t>0</w:t>
            </w:r>
          </w:p>
        </w:tc>
        <w:tc>
          <w:tcPr>
            <w:tcW w:w="393" w:type="dxa"/>
          </w:tcPr>
          <w:p w14:paraId="72825119" w14:textId="77777777" w:rsidR="00FF46ED" w:rsidRPr="001643E7" w:rsidRDefault="00FF46ED" w:rsidP="00FF46ED">
            <w:pPr>
              <w:jc w:val="center"/>
              <w:rPr>
                <w:sz w:val="28"/>
                <w:szCs w:val="28"/>
              </w:rPr>
            </w:pPr>
            <w:r w:rsidRPr="001643E7">
              <w:rPr>
                <w:sz w:val="28"/>
                <w:szCs w:val="28"/>
              </w:rPr>
              <w:t>0</w:t>
            </w:r>
          </w:p>
        </w:tc>
        <w:tc>
          <w:tcPr>
            <w:tcW w:w="393" w:type="dxa"/>
          </w:tcPr>
          <w:p w14:paraId="0C6E23E5" w14:textId="77777777" w:rsidR="00FF46ED" w:rsidRPr="001643E7" w:rsidRDefault="00FF46ED" w:rsidP="00FF46ED">
            <w:pPr>
              <w:jc w:val="center"/>
              <w:rPr>
                <w:sz w:val="28"/>
                <w:szCs w:val="28"/>
              </w:rPr>
            </w:pPr>
            <w:r w:rsidRPr="001643E7">
              <w:rPr>
                <w:sz w:val="28"/>
                <w:szCs w:val="28"/>
              </w:rPr>
              <w:t>0</w:t>
            </w:r>
          </w:p>
        </w:tc>
        <w:tc>
          <w:tcPr>
            <w:tcW w:w="393" w:type="dxa"/>
          </w:tcPr>
          <w:p w14:paraId="7863CCBF"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27B2C34F"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0FFB745C" w14:textId="77777777" w:rsidR="00FF46ED" w:rsidRPr="001B448C" w:rsidRDefault="00FF46ED" w:rsidP="00FF46ED">
            <w:pPr>
              <w:jc w:val="center"/>
              <w:rPr>
                <w:sz w:val="28"/>
                <w:szCs w:val="28"/>
              </w:rPr>
            </w:pPr>
            <w:r>
              <w:rPr>
                <w:sz w:val="28"/>
                <w:szCs w:val="28"/>
              </w:rPr>
              <w:t>0</w:t>
            </w:r>
          </w:p>
        </w:tc>
        <w:tc>
          <w:tcPr>
            <w:tcW w:w="393" w:type="dxa"/>
          </w:tcPr>
          <w:p w14:paraId="3CABABEA" w14:textId="77777777" w:rsidR="00FF46ED" w:rsidRPr="001643E7" w:rsidRDefault="00FF46ED" w:rsidP="00FF46ED">
            <w:pPr>
              <w:jc w:val="center"/>
              <w:rPr>
                <w:sz w:val="28"/>
                <w:szCs w:val="28"/>
              </w:rPr>
            </w:pPr>
            <w:r>
              <w:rPr>
                <w:sz w:val="28"/>
                <w:szCs w:val="28"/>
              </w:rPr>
              <w:t>1</w:t>
            </w:r>
          </w:p>
        </w:tc>
        <w:tc>
          <w:tcPr>
            <w:tcW w:w="393" w:type="dxa"/>
          </w:tcPr>
          <w:p w14:paraId="20EEF638" w14:textId="77777777" w:rsidR="00FF46ED" w:rsidRPr="001B448C" w:rsidRDefault="00FF46ED" w:rsidP="00FF46ED">
            <w:pPr>
              <w:jc w:val="center"/>
              <w:rPr>
                <w:sz w:val="28"/>
                <w:szCs w:val="28"/>
              </w:rPr>
            </w:pPr>
            <w:r>
              <w:rPr>
                <w:sz w:val="28"/>
                <w:szCs w:val="28"/>
              </w:rPr>
              <w:t>0</w:t>
            </w:r>
          </w:p>
        </w:tc>
        <w:tc>
          <w:tcPr>
            <w:tcW w:w="393" w:type="dxa"/>
          </w:tcPr>
          <w:p w14:paraId="0A687D64" w14:textId="77777777" w:rsidR="00FF46ED" w:rsidRPr="001643E7" w:rsidRDefault="00FF46ED" w:rsidP="00FF46ED">
            <w:pPr>
              <w:jc w:val="center"/>
              <w:rPr>
                <w:sz w:val="28"/>
                <w:szCs w:val="28"/>
                <w:lang w:val="en-US"/>
              </w:rPr>
            </w:pPr>
            <w:r w:rsidRPr="001643E7">
              <w:rPr>
                <w:sz w:val="28"/>
                <w:szCs w:val="28"/>
                <w:lang w:val="en-US"/>
              </w:rPr>
              <w:t>1</w:t>
            </w:r>
          </w:p>
        </w:tc>
        <w:tc>
          <w:tcPr>
            <w:tcW w:w="393" w:type="dxa"/>
          </w:tcPr>
          <w:p w14:paraId="659F1DE6" w14:textId="77777777" w:rsidR="00FF46ED" w:rsidRPr="001643E7" w:rsidRDefault="00FF46ED" w:rsidP="00FF46ED">
            <w:pPr>
              <w:jc w:val="center"/>
              <w:rPr>
                <w:sz w:val="28"/>
                <w:szCs w:val="28"/>
              </w:rPr>
            </w:pPr>
            <w:r>
              <w:rPr>
                <w:sz w:val="28"/>
                <w:szCs w:val="28"/>
              </w:rPr>
              <w:t>0</w:t>
            </w:r>
          </w:p>
        </w:tc>
        <w:tc>
          <w:tcPr>
            <w:tcW w:w="393" w:type="dxa"/>
          </w:tcPr>
          <w:p w14:paraId="244ADFB7" w14:textId="77777777" w:rsidR="00FF46ED" w:rsidRPr="001643E7" w:rsidRDefault="00FF46ED" w:rsidP="00FF46ED">
            <w:pPr>
              <w:jc w:val="center"/>
              <w:rPr>
                <w:sz w:val="28"/>
                <w:szCs w:val="28"/>
              </w:rPr>
            </w:pPr>
            <w:r>
              <w:rPr>
                <w:sz w:val="28"/>
                <w:szCs w:val="28"/>
              </w:rPr>
              <w:t>1</w:t>
            </w:r>
          </w:p>
        </w:tc>
        <w:tc>
          <w:tcPr>
            <w:tcW w:w="393" w:type="dxa"/>
          </w:tcPr>
          <w:p w14:paraId="67753D2E" w14:textId="77777777" w:rsidR="00FF46ED" w:rsidRPr="001643E7" w:rsidRDefault="00FF46ED" w:rsidP="00FF46ED">
            <w:pPr>
              <w:jc w:val="center"/>
              <w:rPr>
                <w:sz w:val="28"/>
                <w:szCs w:val="28"/>
              </w:rPr>
            </w:pPr>
            <w:r w:rsidRPr="001643E7">
              <w:rPr>
                <w:sz w:val="28"/>
                <w:szCs w:val="28"/>
              </w:rPr>
              <w:t>0</w:t>
            </w:r>
          </w:p>
        </w:tc>
        <w:tc>
          <w:tcPr>
            <w:tcW w:w="393" w:type="dxa"/>
          </w:tcPr>
          <w:p w14:paraId="17B8F56A" w14:textId="77777777" w:rsidR="00FF46ED" w:rsidRPr="001643E7" w:rsidRDefault="00FF46ED" w:rsidP="00FF46ED">
            <w:pPr>
              <w:jc w:val="center"/>
              <w:rPr>
                <w:sz w:val="28"/>
                <w:szCs w:val="28"/>
              </w:rPr>
            </w:pPr>
            <w:r w:rsidRPr="001643E7">
              <w:rPr>
                <w:sz w:val="28"/>
                <w:szCs w:val="28"/>
              </w:rPr>
              <w:t>0</w:t>
            </w:r>
          </w:p>
        </w:tc>
      </w:tr>
    </w:tbl>
    <w:p w14:paraId="2D0AF95B" w14:textId="77777777" w:rsidR="00FF46ED" w:rsidRDefault="00FF46ED" w:rsidP="007B31D8">
      <w:pPr>
        <w:spacing w:after="0" w:line="240" w:lineRule="auto"/>
        <w:rPr>
          <w:rFonts w:ascii="Times New Roman" w:hAnsi="Times New Roman" w:cs="Times New Roman"/>
          <w:sz w:val="28"/>
          <w:szCs w:val="28"/>
        </w:rPr>
      </w:pPr>
    </w:p>
    <w:p w14:paraId="190CDEDE" w14:textId="77777777" w:rsidR="00FF46ED" w:rsidRDefault="00FF46ED" w:rsidP="007B31D8">
      <w:pPr>
        <w:spacing w:after="0" w:line="240" w:lineRule="auto"/>
        <w:rPr>
          <w:rFonts w:ascii="Times New Roman" w:hAnsi="Times New Roman" w:cs="Times New Roman"/>
          <w:sz w:val="28"/>
          <w:szCs w:val="28"/>
        </w:rPr>
      </w:pPr>
    </w:p>
    <w:p w14:paraId="1DCEB714" w14:textId="77777777"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1E52383C"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48D7C751" w14:textId="77777777" w:rsidTr="00FF46ED">
        <w:trPr>
          <w:trHeight w:val="337"/>
        </w:trPr>
        <w:tc>
          <w:tcPr>
            <w:tcW w:w="393" w:type="dxa"/>
            <w:tcBorders>
              <w:right w:val="single" w:sz="18" w:space="0" w:color="auto"/>
            </w:tcBorders>
          </w:tcPr>
          <w:p w14:paraId="53441197"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7563A5BE" w14:textId="77777777" w:rsidR="00FF46ED" w:rsidRPr="001643E7" w:rsidRDefault="00FF46ED" w:rsidP="00FF46ED">
            <w:pPr>
              <w:jc w:val="center"/>
              <w:rPr>
                <w:sz w:val="28"/>
                <w:szCs w:val="28"/>
              </w:rPr>
            </w:pPr>
            <w:r w:rsidRPr="001643E7">
              <w:rPr>
                <w:sz w:val="28"/>
                <w:szCs w:val="28"/>
              </w:rPr>
              <w:t>1</w:t>
            </w:r>
          </w:p>
        </w:tc>
        <w:tc>
          <w:tcPr>
            <w:tcW w:w="393" w:type="dxa"/>
          </w:tcPr>
          <w:p w14:paraId="0ADA6CB4" w14:textId="77777777" w:rsidR="00FF46ED" w:rsidRPr="001643E7" w:rsidRDefault="00FF46ED" w:rsidP="00FF46ED">
            <w:pPr>
              <w:jc w:val="center"/>
              <w:rPr>
                <w:sz w:val="28"/>
                <w:szCs w:val="28"/>
              </w:rPr>
            </w:pPr>
            <w:r w:rsidRPr="001643E7">
              <w:rPr>
                <w:sz w:val="28"/>
                <w:szCs w:val="28"/>
              </w:rPr>
              <w:t>0</w:t>
            </w:r>
          </w:p>
        </w:tc>
        <w:tc>
          <w:tcPr>
            <w:tcW w:w="393" w:type="dxa"/>
          </w:tcPr>
          <w:p w14:paraId="7888E079" w14:textId="77777777" w:rsidR="00FF46ED" w:rsidRPr="001643E7" w:rsidRDefault="00FF46ED" w:rsidP="00FF46ED">
            <w:pPr>
              <w:jc w:val="center"/>
              <w:rPr>
                <w:sz w:val="28"/>
                <w:szCs w:val="28"/>
              </w:rPr>
            </w:pPr>
            <w:r w:rsidRPr="001643E7">
              <w:rPr>
                <w:sz w:val="28"/>
                <w:szCs w:val="28"/>
              </w:rPr>
              <w:t>0</w:t>
            </w:r>
          </w:p>
        </w:tc>
        <w:tc>
          <w:tcPr>
            <w:tcW w:w="393" w:type="dxa"/>
          </w:tcPr>
          <w:p w14:paraId="36186CCE" w14:textId="77777777" w:rsidR="00FF46ED" w:rsidRPr="001643E7" w:rsidRDefault="00FF46ED" w:rsidP="00FF46ED">
            <w:pPr>
              <w:jc w:val="center"/>
              <w:rPr>
                <w:sz w:val="28"/>
                <w:szCs w:val="28"/>
              </w:rPr>
            </w:pPr>
            <w:r w:rsidRPr="001643E7">
              <w:rPr>
                <w:sz w:val="28"/>
                <w:szCs w:val="28"/>
              </w:rPr>
              <w:t>0</w:t>
            </w:r>
          </w:p>
        </w:tc>
        <w:tc>
          <w:tcPr>
            <w:tcW w:w="393" w:type="dxa"/>
          </w:tcPr>
          <w:p w14:paraId="6212F593" w14:textId="77777777" w:rsidR="00FF46ED" w:rsidRPr="001643E7" w:rsidRDefault="00FF46ED" w:rsidP="00FF46ED">
            <w:pPr>
              <w:jc w:val="center"/>
              <w:rPr>
                <w:sz w:val="28"/>
                <w:szCs w:val="28"/>
              </w:rPr>
            </w:pPr>
            <w:r w:rsidRPr="001643E7">
              <w:rPr>
                <w:sz w:val="28"/>
                <w:szCs w:val="28"/>
              </w:rPr>
              <w:t>0</w:t>
            </w:r>
          </w:p>
        </w:tc>
        <w:tc>
          <w:tcPr>
            <w:tcW w:w="393" w:type="dxa"/>
          </w:tcPr>
          <w:p w14:paraId="0C63E0F9"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6EBA5864"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7DDDED69" w14:textId="77777777" w:rsidR="00FF46ED" w:rsidRPr="001B448C" w:rsidRDefault="00FF46ED" w:rsidP="00FF46ED">
            <w:pPr>
              <w:jc w:val="center"/>
              <w:rPr>
                <w:sz w:val="28"/>
                <w:szCs w:val="28"/>
              </w:rPr>
            </w:pPr>
            <w:r>
              <w:rPr>
                <w:sz w:val="28"/>
                <w:szCs w:val="28"/>
              </w:rPr>
              <w:t>0</w:t>
            </w:r>
          </w:p>
        </w:tc>
        <w:tc>
          <w:tcPr>
            <w:tcW w:w="393" w:type="dxa"/>
          </w:tcPr>
          <w:p w14:paraId="45E9C35D" w14:textId="77777777" w:rsidR="00FF46ED" w:rsidRPr="001643E7" w:rsidRDefault="00FF46ED" w:rsidP="00FF46ED">
            <w:pPr>
              <w:jc w:val="center"/>
              <w:rPr>
                <w:sz w:val="28"/>
                <w:szCs w:val="28"/>
              </w:rPr>
            </w:pPr>
            <w:r>
              <w:rPr>
                <w:sz w:val="28"/>
                <w:szCs w:val="28"/>
              </w:rPr>
              <w:t>0</w:t>
            </w:r>
          </w:p>
        </w:tc>
        <w:tc>
          <w:tcPr>
            <w:tcW w:w="393" w:type="dxa"/>
          </w:tcPr>
          <w:p w14:paraId="33F8A81E" w14:textId="77777777" w:rsidR="00FF46ED" w:rsidRPr="001B448C" w:rsidRDefault="00FF46ED" w:rsidP="00FF46ED">
            <w:pPr>
              <w:jc w:val="center"/>
              <w:rPr>
                <w:sz w:val="28"/>
                <w:szCs w:val="28"/>
              </w:rPr>
            </w:pPr>
            <w:r>
              <w:rPr>
                <w:sz w:val="28"/>
                <w:szCs w:val="28"/>
              </w:rPr>
              <w:t>1</w:t>
            </w:r>
          </w:p>
        </w:tc>
        <w:tc>
          <w:tcPr>
            <w:tcW w:w="393" w:type="dxa"/>
          </w:tcPr>
          <w:p w14:paraId="65565EDD" w14:textId="77777777" w:rsidR="00FF46ED" w:rsidRPr="00161B00" w:rsidRDefault="00FF46ED" w:rsidP="00FF46ED">
            <w:pPr>
              <w:jc w:val="center"/>
              <w:rPr>
                <w:sz w:val="28"/>
                <w:szCs w:val="28"/>
              </w:rPr>
            </w:pPr>
            <w:r>
              <w:rPr>
                <w:sz w:val="28"/>
                <w:szCs w:val="28"/>
              </w:rPr>
              <w:t>0</w:t>
            </w:r>
          </w:p>
        </w:tc>
        <w:tc>
          <w:tcPr>
            <w:tcW w:w="393" w:type="dxa"/>
          </w:tcPr>
          <w:p w14:paraId="3D822791" w14:textId="77777777" w:rsidR="00FF46ED" w:rsidRPr="001643E7" w:rsidRDefault="00FF46ED" w:rsidP="00FF46ED">
            <w:pPr>
              <w:jc w:val="center"/>
              <w:rPr>
                <w:sz w:val="28"/>
                <w:szCs w:val="28"/>
              </w:rPr>
            </w:pPr>
            <w:r>
              <w:rPr>
                <w:sz w:val="28"/>
                <w:szCs w:val="28"/>
              </w:rPr>
              <w:t>1</w:t>
            </w:r>
          </w:p>
        </w:tc>
        <w:tc>
          <w:tcPr>
            <w:tcW w:w="393" w:type="dxa"/>
          </w:tcPr>
          <w:p w14:paraId="4534B300" w14:textId="77777777" w:rsidR="00FF46ED" w:rsidRPr="001643E7" w:rsidRDefault="00FF46ED" w:rsidP="00FF46ED">
            <w:pPr>
              <w:jc w:val="center"/>
              <w:rPr>
                <w:sz w:val="28"/>
                <w:szCs w:val="28"/>
              </w:rPr>
            </w:pPr>
            <w:r>
              <w:rPr>
                <w:sz w:val="28"/>
                <w:szCs w:val="28"/>
              </w:rPr>
              <w:t>1</w:t>
            </w:r>
          </w:p>
        </w:tc>
        <w:tc>
          <w:tcPr>
            <w:tcW w:w="393" w:type="dxa"/>
          </w:tcPr>
          <w:p w14:paraId="11C3F23A" w14:textId="77777777" w:rsidR="00FF46ED" w:rsidRPr="001643E7" w:rsidRDefault="00FF46ED" w:rsidP="00FF46ED">
            <w:pPr>
              <w:jc w:val="center"/>
              <w:rPr>
                <w:sz w:val="28"/>
                <w:szCs w:val="28"/>
              </w:rPr>
            </w:pPr>
            <w:r>
              <w:rPr>
                <w:sz w:val="28"/>
                <w:szCs w:val="28"/>
              </w:rPr>
              <w:t>0</w:t>
            </w:r>
          </w:p>
        </w:tc>
        <w:tc>
          <w:tcPr>
            <w:tcW w:w="393" w:type="dxa"/>
          </w:tcPr>
          <w:p w14:paraId="25304BC7" w14:textId="77777777" w:rsidR="00FF46ED" w:rsidRPr="001643E7" w:rsidRDefault="00FF46ED" w:rsidP="00FF46ED">
            <w:pPr>
              <w:jc w:val="center"/>
              <w:rPr>
                <w:sz w:val="28"/>
                <w:szCs w:val="28"/>
              </w:rPr>
            </w:pPr>
            <w:r>
              <w:rPr>
                <w:sz w:val="28"/>
                <w:szCs w:val="28"/>
              </w:rPr>
              <w:t>1</w:t>
            </w:r>
          </w:p>
        </w:tc>
      </w:tr>
    </w:tbl>
    <w:p w14:paraId="190646D8" w14:textId="77777777"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14:paraId="20D88CD6" w14:textId="77777777" w:rsidR="00FF46ED" w:rsidRDefault="00FF46ED" w:rsidP="007B31D8">
      <w:pPr>
        <w:spacing w:after="0"/>
        <w:jc w:val="both"/>
        <w:rPr>
          <w:rFonts w:ascii="Times New Roman" w:hAnsi="Times New Roman" w:cs="Times New Roman"/>
          <w:sz w:val="28"/>
          <w:szCs w:val="28"/>
        </w:rPr>
      </w:pPr>
    </w:p>
    <w:p w14:paraId="2E9FA258" w14:textId="77777777"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3D23D114" w14:textId="27D0A660"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A0500F">
        <w:rPr>
          <w:noProof/>
          <w:sz w:val="24"/>
          <w:szCs w:val="24"/>
          <w:lang w:eastAsia="ru-RU"/>
        </w:rPr>
        <mc:AlternateContent>
          <mc:Choice Requires="wpg">
            <w:drawing>
              <wp:anchor distT="0" distB="0" distL="114300" distR="114300" simplePos="0" relativeHeight="251686912" behindDoc="0" locked="1" layoutInCell="1" allowOverlap="1" wp14:anchorId="36E8F974" wp14:editId="1E185DBC">
                <wp:simplePos x="0" y="0"/>
                <wp:positionH relativeFrom="column">
                  <wp:posOffset>1243330</wp:posOffset>
                </wp:positionH>
                <wp:positionV relativeFrom="paragraph">
                  <wp:posOffset>-53340</wp:posOffset>
                </wp:positionV>
                <wp:extent cx="217805" cy="913765"/>
                <wp:effectExtent l="0" t="0" r="0" b="635"/>
                <wp:wrapNone/>
                <wp:docPr id="878" name="Группа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805" cy="913765"/>
                          <a:chOff x="4941" y="1215"/>
                          <a:chExt cx="360" cy="1577"/>
                        </a:xfrm>
                      </wpg:grpSpPr>
                      <wps:wsp>
                        <wps:cNvPr id="879" name="Freeform 13"/>
                        <wps:cNvSpPr>
                          <a:spLocks/>
                        </wps:cNvSpPr>
                        <wps:spPr bwMode="auto">
                          <a:xfrm>
                            <a:off x="4941" y="1215"/>
                            <a:ext cx="36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0" name="Freeform 14"/>
                        <wps:cNvSpPr>
                          <a:spLocks/>
                        </wps:cNvSpPr>
                        <wps:spPr bwMode="auto">
                          <a:xfrm flipH="1">
                            <a:off x="4941" y="2612"/>
                            <a:ext cx="300" cy="18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83F57" id="Группа 204" o:spid="_x0000_s1026" style="position:absolute;margin-left:97.9pt;margin-top:-4.2pt;width:17.15pt;height:71.95pt;z-index:251686912" coordorigin="4941,1215" coordsize="360,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">
                <v:shape id="Freeform 13" o:spid="_x0000_s1027" style="position:absolute;left:4941;top:1215;width:360;height:18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1028" style="position:absolute;left:4941;top:2612;width:300;height:180;flip:x;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mc:Fallback>
        </mc:AlternateConten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14:paraId="2218AE34" w14:textId="77777777"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27DFD4BD" w14:textId="77777777"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14:paraId="50F113F3" w14:textId="77777777" w:rsidR="002A1385" w:rsidRPr="00907506" w:rsidRDefault="002A1385" w:rsidP="002A1385">
      <w:pPr>
        <w:spacing w:after="0" w:line="240" w:lineRule="auto"/>
        <w:rPr>
          <w:sz w:val="28"/>
          <w:szCs w:val="28"/>
          <w:u w:val="single"/>
          <w:lang w:val="fr-FR"/>
        </w:rPr>
      </w:pPr>
    </w:p>
    <w:p w14:paraId="4B974172"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14:paraId="04B68909" w14:textId="77777777"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69B3D0D8"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14:paraId="325FDF9D" w14:textId="77777777"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firstRow="1" w:lastRow="1" w:firstColumn="1" w:lastColumn="1" w:noHBand="0" w:noVBand="0"/>
      </w:tblPr>
      <w:tblGrid>
        <w:gridCol w:w="375"/>
        <w:gridCol w:w="1213"/>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14"/>
      </w:tblGrid>
      <w:tr w:rsidR="002A1385" w14:paraId="7533F7CF" w14:textId="77777777" w:rsidTr="001D2D54">
        <w:tc>
          <w:tcPr>
            <w:tcW w:w="375" w:type="dxa"/>
            <w:shd w:val="clear" w:color="auto" w:fill="FFFFFF" w:themeFill="background1"/>
            <w:vAlign w:val="center"/>
          </w:tcPr>
          <w:p w14:paraId="23124827" w14:textId="77777777"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14:paraId="0F66C9E7" w14:textId="77777777"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14:paraId="755C4C33" w14:textId="77777777"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14:paraId="70E443F3" w14:textId="77777777"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14:paraId="000FB233" w14:textId="77777777" w:rsidR="002A1385" w:rsidRPr="005C1BDC" w:rsidRDefault="002A1385" w:rsidP="001D2D54">
            <w:pPr>
              <w:jc w:val="center"/>
              <w:rPr>
                <w:b/>
                <w:bCs/>
              </w:rPr>
            </w:pPr>
            <w:r w:rsidRPr="005C1BDC">
              <w:rPr>
                <w:b/>
                <w:bCs/>
              </w:rPr>
              <w:t>Признак коррекции</w:t>
            </w:r>
          </w:p>
        </w:tc>
      </w:tr>
      <w:tr w:rsidR="002A1385" w14:paraId="25A20AB8" w14:textId="77777777" w:rsidTr="001D2D54">
        <w:tc>
          <w:tcPr>
            <w:tcW w:w="375" w:type="dxa"/>
            <w:vMerge w:val="restart"/>
            <w:shd w:val="clear" w:color="auto" w:fill="FFFFFF" w:themeFill="background1"/>
          </w:tcPr>
          <w:p w14:paraId="65B6C39F" w14:textId="77777777" w:rsidR="002A1385" w:rsidRPr="00457206" w:rsidRDefault="002A1385" w:rsidP="002A1385">
            <w:pPr>
              <w:jc w:val="both"/>
              <w:rPr>
                <w:b/>
                <w:bCs/>
                <w:sz w:val="28"/>
                <w:szCs w:val="28"/>
              </w:rPr>
            </w:pPr>
          </w:p>
          <w:p w14:paraId="2F7BA951" w14:textId="77777777"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14:paraId="361B5A40"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52620A3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62EA5F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6A1C13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67EDFB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C59E6F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FFE905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3F4F23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6FCE4E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EE618E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C555AF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8F668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55C6C9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5BE646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41F6A5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3F3CA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07DE7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DED58D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576D887"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3B5D5609"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06BA6A72" w14:textId="77777777"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14:paraId="38923C5B" w14:textId="77777777"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14:paraId="5D223796" w14:textId="77777777" w:rsidR="002A1385" w:rsidRDefault="002A1385" w:rsidP="002A1385">
            <w:pPr>
              <w:jc w:val="center"/>
              <w:rPr>
                <w:sz w:val="28"/>
                <w:szCs w:val="28"/>
              </w:rPr>
            </w:pPr>
          </w:p>
          <w:p w14:paraId="04BB6F1B" w14:textId="292DE64B" w:rsidR="002A1385" w:rsidRPr="005C1BDC" w:rsidRDefault="00A0500F" w:rsidP="002A1385">
            <w:pPr>
              <w:jc w:val="center"/>
              <w:rPr>
                <w:sz w:val="28"/>
                <w:szCs w:val="28"/>
              </w:rPr>
            </w:pPr>
            <w:r>
              <w:rPr>
                <w:noProof/>
                <w:sz w:val="28"/>
                <w:szCs w:val="28"/>
              </w:rPr>
              <mc:AlternateContent>
                <mc:Choice Requires="wps">
                  <w:drawing>
                    <wp:anchor distT="0" distB="0" distL="114300" distR="114300" simplePos="0" relativeHeight="251682816" behindDoc="0" locked="0" layoutInCell="1" allowOverlap="1" wp14:anchorId="22B69542" wp14:editId="7F20D23A">
                      <wp:simplePos x="0" y="0"/>
                      <wp:positionH relativeFrom="column">
                        <wp:posOffset>-40005</wp:posOffset>
                      </wp:positionH>
                      <wp:positionV relativeFrom="paragraph">
                        <wp:posOffset>218440</wp:posOffset>
                      </wp:positionV>
                      <wp:extent cx="310515" cy="864235"/>
                      <wp:effectExtent l="38100" t="0" r="13335" b="31115"/>
                      <wp:wrapNone/>
                      <wp:docPr id="881" name="Прямая со стрелкой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0515" cy="86423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35FD6D9" id="Прямая со стрелкой 201" o:spid="_x0000_s1026" type="#_x0000_t32" style="position:absolute;margin-left:-3.15pt;margin-top:17.2pt;width:24.45pt;height:68.0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" strokecolor="black [3213]">
                      <v:stroke endarrow="block" joinstyle="miter"/>
                      <o:lock v:ext="edit" shapetype="f"/>
                    </v:shape>
                  </w:pict>
                </mc:Fallback>
              </mc:AlternateContent>
            </w:r>
            <w:r w:rsidR="002A1385">
              <w:rPr>
                <w:sz w:val="28"/>
                <w:szCs w:val="28"/>
              </w:rPr>
              <w:t>1</w:t>
            </w:r>
          </w:p>
        </w:tc>
      </w:tr>
      <w:tr w:rsidR="002A1385" w14:paraId="4FB3B3E7" w14:textId="77777777" w:rsidTr="001D2D54">
        <w:trPr>
          <w:trHeight w:val="475"/>
        </w:trPr>
        <w:tc>
          <w:tcPr>
            <w:tcW w:w="375" w:type="dxa"/>
            <w:vMerge/>
            <w:shd w:val="clear" w:color="auto" w:fill="FFFFFF" w:themeFill="background1"/>
          </w:tcPr>
          <w:p w14:paraId="5481F941"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1944063C" w14:textId="77777777" w:rsidR="002A1385" w:rsidRDefault="002A1385" w:rsidP="002A1385">
            <w:pPr>
              <w:jc w:val="center"/>
              <w:rPr>
                <w:sz w:val="22"/>
                <w:szCs w:val="22"/>
              </w:rPr>
            </w:pPr>
          </w:p>
          <w:p w14:paraId="61AFFA8B" w14:textId="77777777"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14:paraId="372BA30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01A190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43F51C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C30FB2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E2032C0" w14:textId="50AA1426" w:rsidR="002A1385" w:rsidRPr="005C1BDC" w:rsidRDefault="00A0500F" w:rsidP="002A1385">
            <w:pPr>
              <w:jc w:val="center"/>
              <w:rPr>
                <w:sz w:val="22"/>
                <w:szCs w:val="22"/>
              </w:rPr>
            </w:pPr>
            <w:r>
              <w:rPr>
                <w:noProof/>
              </w:rPr>
              <mc:AlternateContent>
                <mc:Choice Requires="wpg">
                  <w:drawing>
                    <wp:anchor distT="0" distB="0" distL="114300" distR="114300" simplePos="0" relativeHeight="251681792" behindDoc="0" locked="0" layoutInCell="1" allowOverlap="1" wp14:anchorId="5188CEB5" wp14:editId="266D783A">
                      <wp:simplePos x="0" y="0"/>
                      <wp:positionH relativeFrom="column">
                        <wp:posOffset>-27940</wp:posOffset>
                      </wp:positionH>
                      <wp:positionV relativeFrom="paragraph">
                        <wp:posOffset>78105</wp:posOffset>
                      </wp:positionV>
                      <wp:extent cx="886460" cy="88265"/>
                      <wp:effectExtent l="0" t="0" r="8890" b="6985"/>
                      <wp:wrapNone/>
                      <wp:docPr id="88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6460" cy="88265"/>
                                <a:chOff x="3378" y="5514"/>
                                <a:chExt cx="1409" cy="125"/>
                              </a:xfrm>
                            </wpg:grpSpPr>
                            <wps:wsp>
                              <wps:cNvPr id="883" name="Freeform 17"/>
                              <wps:cNvSpPr>
                                <a:spLocks/>
                              </wps:cNvSpPr>
                              <wps:spPr bwMode="auto">
                                <a:xfrm>
                                  <a:off x="3378" y="5514"/>
                                  <a:ext cx="386" cy="1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4" name="Freeform 18"/>
                              <wps:cNvSpPr>
                                <a:spLocks/>
                              </wps:cNvSpPr>
                              <wps:spPr bwMode="auto">
                                <a:xfrm>
                                  <a:off x="3735" y="5514"/>
                                  <a:ext cx="329" cy="1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5" name="Freeform 19"/>
                              <wps:cNvSpPr>
                                <a:spLocks/>
                              </wps:cNvSpPr>
                              <wps:spPr bwMode="auto">
                                <a:xfrm>
                                  <a:off x="4098" y="5514"/>
                                  <a:ext cx="329" cy="1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6" name="Freeform 20"/>
                              <wps:cNvSpPr>
                                <a:spLocks/>
                              </wps:cNvSpPr>
                              <wps:spPr bwMode="auto">
                                <a:xfrm>
                                  <a:off x="4458" y="5514"/>
                                  <a:ext cx="329" cy="12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779EE" id="Group 16" o:spid="_x0000_s1026" style="position:absolute;margin-left:-2.2pt;margin-top:6.15pt;width:69.8pt;height:6.95pt;z-index:251681792" coordorigin="3378,5514" coordsize="14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">
                      <v:shape id="Freeform 17" o:spid="_x0000_s1027" style="position:absolute;left:3378;top:5514;width:386;height:125;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1028" style="position:absolute;left:3735;top:5514;width:329;height:125;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19" o:spid="_x0000_s1029" style="position:absolute;left:4098;top:5514;width:329;height:125;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1030" style="position:absolute;left:4458;top:5514;width:329;height:125;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mc:Fallback>
              </mc:AlternateContent>
            </w:r>
            <w:r w:rsidR="002A1385">
              <w:rPr>
                <w:sz w:val="22"/>
                <w:szCs w:val="22"/>
              </w:rPr>
              <w:t xml:space="preserve"> 0</w:t>
            </w:r>
          </w:p>
        </w:tc>
        <w:tc>
          <w:tcPr>
            <w:tcW w:w="326" w:type="dxa"/>
            <w:shd w:val="clear" w:color="auto" w:fill="FFFFFF" w:themeFill="background1"/>
            <w:vAlign w:val="bottom"/>
          </w:tcPr>
          <w:p w14:paraId="6447EE4D"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368DF83C"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7F78DDB9"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ADF10CB"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3A942F10"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1DE4131"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2677E07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FEB5C78"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14:paraId="6347519E" w14:textId="77777777" w:rsidR="002A1385" w:rsidRDefault="002A1385" w:rsidP="002A1385">
            <w:pPr>
              <w:jc w:val="both"/>
              <w:rPr>
                <w:sz w:val="28"/>
                <w:szCs w:val="28"/>
                <w:lang w:val="en-US"/>
              </w:rPr>
            </w:pPr>
          </w:p>
        </w:tc>
        <w:tc>
          <w:tcPr>
            <w:tcW w:w="326" w:type="dxa"/>
            <w:shd w:val="clear" w:color="auto" w:fill="FFFFFF" w:themeFill="background1"/>
          </w:tcPr>
          <w:p w14:paraId="4212F510" w14:textId="77777777" w:rsidR="002A1385" w:rsidRDefault="002A1385" w:rsidP="002A1385">
            <w:pPr>
              <w:jc w:val="both"/>
              <w:rPr>
                <w:sz w:val="28"/>
                <w:szCs w:val="28"/>
                <w:lang w:val="en-US"/>
              </w:rPr>
            </w:pPr>
          </w:p>
        </w:tc>
        <w:tc>
          <w:tcPr>
            <w:tcW w:w="326" w:type="dxa"/>
            <w:shd w:val="clear" w:color="auto" w:fill="FFFFFF" w:themeFill="background1"/>
          </w:tcPr>
          <w:p w14:paraId="6C503868" w14:textId="77777777" w:rsidR="002A1385" w:rsidRDefault="002A1385" w:rsidP="002A1385">
            <w:pPr>
              <w:jc w:val="both"/>
              <w:rPr>
                <w:sz w:val="28"/>
                <w:szCs w:val="28"/>
                <w:lang w:val="en-US"/>
              </w:rPr>
            </w:pPr>
          </w:p>
        </w:tc>
        <w:tc>
          <w:tcPr>
            <w:tcW w:w="326" w:type="dxa"/>
            <w:shd w:val="clear" w:color="auto" w:fill="FFFFFF" w:themeFill="background1"/>
          </w:tcPr>
          <w:p w14:paraId="5C90E690" w14:textId="77777777" w:rsidR="002A1385" w:rsidRDefault="002A1385" w:rsidP="002A1385">
            <w:pPr>
              <w:jc w:val="both"/>
              <w:rPr>
                <w:sz w:val="28"/>
                <w:szCs w:val="28"/>
                <w:lang w:val="en-US"/>
              </w:rPr>
            </w:pPr>
          </w:p>
        </w:tc>
        <w:tc>
          <w:tcPr>
            <w:tcW w:w="652" w:type="dxa"/>
            <w:gridSpan w:val="2"/>
            <w:shd w:val="clear" w:color="auto" w:fill="FFFFFF" w:themeFill="background1"/>
          </w:tcPr>
          <w:p w14:paraId="3DEA1B06" w14:textId="77777777"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591B808E" w14:textId="77777777"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14:paraId="0F1FBD74" w14:textId="77777777" w:rsidR="002A1385" w:rsidRDefault="002A1385" w:rsidP="002A1385">
            <w:pPr>
              <w:jc w:val="both"/>
              <w:rPr>
                <w:sz w:val="28"/>
                <w:szCs w:val="28"/>
                <w:lang w:val="en-US"/>
              </w:rPr>
            </w:pPr>
          </w:p>
        </w:tc>
      </w:tr>
      <w:tr w:rsidR="002A1385" w14:paraId="2CF42FA1" w14:textId="77777777" w:rsidTr="001D2D54">
        <w:tc>
          <w:tcPr>
            <w:tcW w:w="375" w:type="dxa"/>
            <w:vMerge/>
            <w:shd w:val="clear" w:color="auto" w:fill="FFFFFF" w:themeFill="background1"/>
          </w:tcPr>
          <w:p w14:paraId="3C097790"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523CB690" w14:textId="77777777"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14:paraId="7E3497B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2AC31E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30415A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EBFAF9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ABFFA5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1F498B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F92FFD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56DBBC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DC924D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896653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CB6533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A3231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2863FE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34DBE16" w14:textId="77777777" w:rsidR="002A1385" w:rsidRDefault="002A1385" w:rsidP="002A1385">
            <w:pPr>
              <w:jc w:val="both"/>
              <w:rPr>
                <w:sz w:val="28"/>
                <w:szCs w:val="28"/>
                <w:lang w:val="en-US"/>
              </w:rPr>
            </w:pPr>
          </w:p>
        </w:tc>
        <w:tc>
          <w:tcPr>
            <w:tcW w:w="326" w:type="dxa"/>
            <w:shd w:val="clear" w:color="auto" w:fill="FFFFFF" w:themeFill="background1"/>
          </w:tcPr>
          <w:p w14:paraId="78820491" w14:textId="77777777" w:rsidR="002A1385" w:rsidRDefault="002A1385" w:rsidP="002A1385">
            <w:pPr>
              <w:jc w:val="both"/>
              <w:rPr>
                <w:sz w:val="28"/>
                <w:szCs w:val="28"/>
                <w:lang w:val="en-US"/>
              </w:rPr>
            </w:pPr>
          </w:p>
        </w:tc>
        <w:tc>
          <w:tcPr>
            <w:tcW w:w="326" w:type="dxa"/>
            <w:shd w:val="clear" w:color="auto" w:fill="FFFFFF" w:themeFill="background1"/>
          </w:tcPr>
          <w:p w14:paraId="2EF61FD2" w14:textId="77777777" w:rsidR="002A1385" w:rsidRDefault="002A1385" w:rsidP="002A1385">
            <w:pPr>
              <w:jc w:val="both"/>
              <w:rPr>
                <w:sz w:val="28"/>
                <w:szCs w:val="28"/>
                <w:lang w:val="en-US"/>
              </w:rPr>
            </w:pPr>
          </w:p>
        </w:tc>
        <w:tc>
          <w:tcPr>
            <w:tcW w:w="326" w:type="dxa"/>
            <w:shd w:val="clear" w:color="auto" w:fill="FFFFFF" w:themeFill="background1"/>
          </w:tcPr>
          <w:p w14:paraId="332F798E" w14:textId="77777777" w:rsidR="002A1385" w:rsidRDefault="002A1385" w:rsidP="002A1385">
            <w:pPr>
              <w:jc w:val="both"/>
              <w:rPr>
                <w:sz w:val="28"/>
                <w:szCs w:val="28"/>
                <w:lang w:val="en-US"/>
              </w:rPr>
            </w:pPr>
          </w:p>
        </w:tc>
        <w:tc>
          <w:tcPr>
            <w:tcW w:w="326" w:type="dxa"/>
            <w:shd w:val="clear" w:color="auto" w:fill="FFFFFF" w:themeFill="background1"/>
          </w:tcPr>
          <w:p w14:paraId="3F571441" w14:textId="77777777" w:rsidR="002A1385" w:rsidRDefault="002A1385" w:rsidP="002A1385">
            <w:pPr>
              <w:jc w:val="both"/>
              <w:rPr>
                <w:sz w:val="28"/>
                <w:szCs w:val="28"/>
                <w:lang w:val="en-US"/>
              </w:rPr>
            </w:pPr>
          </w:p>
        </w:tc>
        <w:tc>
          <w:tcPr>
            <w:tcW w:w="326" w:type="dxa"/>
            <w:shd w:val="clear" w:color="auto" w:fill="FFFFFF" w:themeFill="background1"/>
          </w:tcPr>
          <w:p w14:paraId="0AB0C906" w14:textId="77777777" w:rsidR="002A1385" w:rsidRDefault="002A1385" w:rsidP="002A1385">
            <w:pPr>
              <w:jc w:val="both"/>
              <w:rPr>
                <w:sz w:val="28"/>
                <w:szCs w:val="28"/>
                <w:lang w:val="en-US"/>
              </w:rPr>
            </w:pPr>
          </w:p>
        </w:tc>
        <w:tc>
          <w:tcPr>
            <w:tcW w:w="326" w:type="dxa"/>
            <w:shd w:val="clear" w:color="auto" w:fill="FFFFFF" w:themeFill="background1"/>
          </w:tcPr>
          <w:p w14:paraId="3B1CA2A1" w14:textId="77777777" w:rsidR="002A1385" w:rsidRDefault="002A1385" w:rsidP="002A1385">
            <w:pPr>
              <w:jc w:val="both"/>
              <w:rPr>
                <w:sz w:val="28"/>
                <w:szCs w:val="28"/>
                <w:lang w:val="en-US"/>
              </w:rPr>
            </w:pPr>
          </w:p>
        </w:tc>
        <w:tc>
          <w:tcPr>
            <w:tcW w:w="326" w:type="dxa"/>
            <w:shd w:val="clear" w:color="auto" w:fill="FFFFFF" w:themeFill="background1"/>
          </w:tcPr>
          <w:p w14:paraId="5497BDD9" w14:textId="77777777" w:rsidR="002A1385" w:rsidRDefault="002A1385" w:rsidP="002A1385">
            <w:pPr>
              <w:jc w:val="both"/>
              <w:rPr>
                <w:sz w:val="28"/>
                <w:szCs w:val="28"/>
                <w:lang w:val="en-US"/>
              </w:rPr>
            </w:pPr>
          </w:p>
        </w:tc>
        <w:tc>
          <w:tcPr>
            <w:tcW w:w="1214" w:type="dxa"/>
            <w:vMerge/>
            <w:shd w:val="clear" w:color="auto" w:fill="FFFFFF" w:themeFill="background1"/>
          </w:tcPr>
          <w:p w14:paraId="5C5B12FC" w14:textId="77777777" w:rsidR="002A1385" w:rsidRDefault="002A1385" w:rsidP="002A1385">
            <w:pPr>
              <w:jc w:val="both"/>
              <w:rPr>
                <w:sz w:val="28"/>
                <w:szCs w:val="28"/>
                <w:lang w:val="en-US"/>
              </w:rPr>
            </w:pPr>
          </w:p>
        </w:tc>
      </w:tr>
      <w:tr w:rsidR="002A1385" w14:paraId="04890C60" w14:textId="77777777" w:rsidTr="001D2D54">
        <w:tc>
          <w:tcPr>
            <w:tcW w:w="375" w:type="dxa"/>
            <w:vMerge w:val="restart"/>
            <w:shd w:val="clear" w:color="auto" w:fill="FFFFFF" w:themeFill="background1"/>
          </w:tcPr>
          <w:p w14:paraId="2ED4046A" w14:textId="77777777" w:rsidR="002A1385" w:rsidRPr="00457206" w:rsidRDefault="002A1385" w:rsidP="002A1385">
            <w:pPr>
              <w:jc w:val="both"/>
              <w:rPr>
                <w:b/>
                <w:bCs/>
                <w:sz w:val="28"/>
                <w:szCs w:val="28"/>
              </w:rPr>
            </w:pPr>
          </w:p>
          <w:p w14:paraId="16BA1095" w14:textId="77777777"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14:paraId="7B1ACED6"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4E7DD61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C8BDF7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D07C1C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DA1ACF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E751FA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E4C0BA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668ED0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259DEB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CC1DCA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43B127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941301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4DF6ED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AAB679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CB2355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BB545D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446016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CB0CF9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19BC4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458245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476FAD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380FC44" w14:textId="77777777"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14:paraId="465A9C76" w14:textId="77777777" w:rsidR="002A1385" w:rsidRDefault="002A1385" w:rsidP="002A1385">
            <w:pPr>
              <w:jc w:val="center"/>
              <w:rPr>
                <w:sz w:val="28"/>
                <w:szCs w:val="28"/>
              </w:rPr>
            </w:pPr>
          </w:p>
          <w:p w14:paraId="1D3139F4" w14:textId="77777777" w:rsidR="002A1385" w:rsidRPr="005C1BDC" w:rsidRDefault="002A1385" w:rsidP="002A1385">
            <w:pPr>
              <w:jc w:val="center"/>
              <w:rPr>
                <w:sz w:val="28"/>
                <w:szCs w:val="28"/>
              </w:rPr>
            </w:pPr>
            <w:r>
              <w:rPr>
                <w:sz w:val="28"/>
                <w:szCs w:val="28"/>
              </w:rPr>
              <w:t>0</w:t>
            </w:r>
          </w:p>
        </w:tc>
      </w:tr>
      <w:tr w:rsidR="002A1385" w14:paraId="693167E6" w14:textId="77777777" w:rsidTr="001D2D54">
        <w:trPr>
          <w:trHeight w:val="439"/>
        </w:trPr>
        <w:tc>
          <w:tcPr>
            <w:tcW w:w="375" w:type="dxa"/>
            <w:vMerge/>
            <w:shd w:val="clear" w:color="auto" w:fill="FFFFFF" w:themeFill="background1"/>
          </w:tcPr>
          <w:p w14:paraId="18AC8456"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2D5D9955" w14:textId="77777777"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14:paraId="7AD00D4B"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1A9AF806"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4629C8BC"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4C06A3DF"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35C9781B"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0D117256" w14:textId="6B59A500" w:rsidR="002A1385" w:rsidRPr="005C1BDC" w:rsidRDefault="00A0500F" w:rsidP="002A1385">
            <w:pPr>
              <w:jc w:val="center"/>
              <w:rPr>
                <w:sz w:val="22"/>
                <w:szCs w:val="22"/>
              </w:rPr>
            </w:pPr>
            <w:r>
              <w:rPr>
                <w:b/>
                <w:bCs/>
                <w:noProof/>
                <w:sz w:val="28"/>
                <w:szCs w:val="28"/>
              </w:rPr>
              <mc:AlternateContent>
                <mc:Choice Requires="wpg">
                  <w:drawing>
                    <wp:anchor distT="0" distB="0" distL="114300" distR="114300" simplePos="0" relativeHeight="251679744" behindDoc="0" locked="0" layoutInCell="1" allowOverlap="1" wp14:anchorId="086EC568" wp14:editId="65258484">
                      <wp:simplePos x="0" y="0"/>
                      <wp:positionH relativeFrom="column">
                        <wp:posOffset>-1222375</wp:posOffset>
                      </wp:positionH>
                      <wp:positionV relativeFrom="paragraph">
                        <wp:posOffset>54610</wp:posOffset>
                      </wp:positionV>
                      <wp:extent cx="1650365" cy="135255"/>
                      <wp:effectExtent l="0" t="0" r="6985" b="0"/>
                      <wp:wrapNone/>
                      <wp:docPr id="887" name="Группа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0365" cy="135255"/>
                                <a:chOff x="0" y="0"/>
                                <a:chExt cx="1650790" cy="135359"/>
                              </a:xfrm>
                            </wpg:grpSpPr>
                            <wps:wsp>
                              <wps:cNvPr id="888" name="Freeform 21"/>
                              <wps:cNvSpPr>
                                <a:spLocks/>
                              </wps:cNvSpPr>
                              <wps:spPr bwMode="auto">
                                <a:xfrm>
                                  <a:off x="1233182" y="0"/>
                                  <a:ext cx="199495" cy="88174"/>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9" name="Freeform 22"/>
                              <wps:cNvSpPr>
                                <a:spLocks/>
                              </wps:cNvSpPr>
                              <wps:spPr bwMode="auto">
                                <a:xfrm>
                                  <a:off x="1451295" y="0"/>
                                  <a:ext cx="199495" cy="88174"/>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0" name="Freeform 24"/>
                              <wps:cNvSpPr>
                                <a:spLocks/>
                              </wps:cNvSpPr>
                              <wps:spPr bwMode="auto">
                                <a:xfrm>
                                  <a:off x="671119" y="8389"/>
                                  <a:ext cx="392697" cy="126970"/>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1" name="Freeform 25"/>
                              <wps:cNvSpPr>
                                <a:spLocks/>
                              </wps:cNvSpPr>
                              <wps:spPr bwMode="auto">
                                <a:xfrm>
                                  <a:off x="218114" y="0"/>
                                  <a:ext cx="427940" cy="12626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2" name="Freeform 26"/>
                              <wps:cNvSpPr>
                                <a:spLocks/>
                              </wps:cNvSpPr>
                              <wps:spPr bwMode="auto">
                                <a:xfrm>
                                  <a:off x="1015068" y="8389"/>
                                  <a:ext cx="199495" cy="88174"/>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3" name="Freeform 27"/>
                              <wps:cNvSpPr>
                                <a:spLocks/>
                              </wps:cNvSpPr>
                              <wps:spPr bwMode="auto">
                                <a:xfrm>
                                  <a:off x="0" y="8389"/>
                                  <a:ext cx="235367" cy="88174"/>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01D0F9F" id="Группа 195" o:spid="_x0000_s1026" style="position:absolute;margin-left:-96.25pt;margin-top:4.3pt;width:129.95pt;height:10.65pt;z-index:251679744;mso-width-relative:margin;mso-height-relative:margin" coordsize="16507,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">
                      <v:shape id="Freeform 21" o:spid="_x0000_s1027" style="position:absolute;left:12331;width:1995;height:8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1028" style="position:absolute;left:14512;width:1995;height:881;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1029" style="position:absolute;left:6711;top:83;width:3927;height:1270;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1030" style="position:absolute;left:2181;width:4279;height:1262;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1031" style="position:absolute;left:10150;top:83;width:1995;height:882;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1032" style="position:absolute;top:83;width:2353;height:882;visibility:visible;mso-wrap-style:square;v-text-anchor:top" coordsize="192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mc:Fallback>
              </mc:AlternateContent>
            </w:r>
            <w:r w:rsidR="002A1385">
              <w:rPr>
                <w:sz w:val="22"/>
                <w:szCs w:val="22"/>
              </w:rPr>
              <w:t xml:space="preserve"> 1</w:t>
            </w:r>
          </w:p>
        </w:tc>
        <w:tc>
          <w:tcPr>
            <w:tcW w:w="326" w:type="dxa"/>
            <w:shd w:val="clear" w:color="auto" w:fill="FFFFFF" w:themeFill="background1"/>
            <w:vAlign w:val="bottom"/>
          </w:tcPr>
          <w:p w14:paraId="715C0E81"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73A54CB8"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277D1160" w14:textId="4349F188" w:rsidR="002A1385" w:rsidRPr="005C1BDC" w:rsidRDefault="00A0500F" w:rsidP="002A1385">
            <w:pPr>
              <w:jc w:val="center"/>
              <w:rPr>
                <w:sz w:val="22"/>
                <w:szCs w:val="22"/>
              </w:rPr>
            </w:pPr>
            <w:r>
              <w:rPr>
                <w:noProof/>
              </w:rPr>
              <mc:AlternateContent>
                <mc:Choice Requires="wps">
                  <w:drawing>
                    <wp:anchor distT="0" distB="0" distL="114300" distR="114300" simplePos="0" relativeHeight="251680768" behindDoc="0" locked="0" layoutInCell="1" allowOverlap="1" wp14:anchorId="1C97DD7B" wp14:editId="4CA078DF">
                      <wp:simplePos x="0" y="0"/>
                      <wp:positionH relativeFrom="column">
                        <wp:posOffset>-143510</wp:posOffset>
                      </wp:positionH>
                      <wp:positionV relativeFrom="paragraph">
                        <wp:posOffset>-109855</wp:posOffset>
                      </wp:positionV>
                      <wp:extent cx="211455" cy="92075"/>
                      <wp:effectExtent l="0" t="0" r="0" b="3175"/>
                      <wp:wrapNone/>
                      <wp:docPr id="894"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1455" cy="92075"/>
                              </a:xfrm>
                              <a:custGeom>
                                <a:avLst/>
                                <a:gdLst>
                                  <a:gd name="T0" fmla="*/ 1929 w 1929"/>
                                  <a:gd name="T1" fmla="*/ 580 h 861"/>
                                  <a:gd name="T2" fmla="*/ 1829 w 1929"/>
                                  <a:gd name="T3" fmla="*/ 400 h 861"/>
                                  <a:gd name="T4" fmla="*/ 1749 w 1929"/>
                                  <a:gd name="T5" fmla="*/ 300 h 861"/>
                                  <a:gd name="T6" fmla="*/ 1669 w 1929"/>
                                  <a:gd name="T7" fmla="*/ 200 h 861"/>
                                  <a:gd name="T8" fmla="*/ 1629 w 1929"/>
                                  <a:gd name="T9" fmla="*/ 140 h 861"/>
                                  <a:gd name="T10" fmla="*/ 1389 w 1929"/>
                                  <a:gd name="T11" fmla="*/ 60 h 861"/>
                                  <a:gd name="T12" fmla="*/ 1329 w 1929"/>
                                  <a:gd name="T13" fmla="*/ 20 h 861"/>
                                  <a:gd name="T14" fmla="*/ 1269 w 1929"/>
                                  <a:gd name="T15" fmla="*/ 0 h 861"/>
                                  <a:gd name="T16" fmla="*/ 829 w 1929"/>
                                  <a:gd name="T17" fmla="*/ 20 h 861"/>
                                  <a:gd name="T18" fmla="*/ 409 w 1929"/>
                                  <a:gd name="T19" fmla="*/ 180 h 861"/>
                                  <a:gd name="T20" fmla="*/ 329 w 1929"/>
                                  <a:gd name="T21" fmla="*/ 300 h 861"/>
                                  <a:gd name="T22" fmla="*/ 309 w 1929"/>
                                  <a:gd name="T23" fmla="*/ 360 h 861"/>
                                  <a:gd name="T24" fmla="*/ 249 w 1929"/>
                                  <a:gd name="T25" fmla="*/ 400 h 861"/>
                                  <a:gd name="T26" fmla="*/ 189 w 1929"/>
                                  <a:gd name="T27" fmla="*/ 520 h 861"/>
                                  <a:gd name="T28" fmla="*/ 109 w 1929"/>
                                  <a:gd name="T29" fmla="*/ 700 h 861"/>
                                  <a:gd name="T30" fmla="*/ 49 w 1929"/>
                                  <a:gd name="T31" fmla="*/ 740 h 861"/>
                                  <a:gd name="T32" fmla="*/ 29 w 1929"/>
                                  <a:gd name="T33" fmla="*/ 800 h 861"/>
                                  <a:gd name="T34" fmla="*/ 9 w 1929"/>
                                  <a:gd name="T35" fmla="*/ 740 h 861"/>
                                  <a:gd name="T36" fmla="*/ 29 w 1929"/>
                                  <a:gd name="T37" fmla="*/ 520 h 861"/>
                                  <a:gd name="T38" fmla="*/ 129 w 1929"/>
                                  <a:gd name="T39" fmla="*/ 600 h 861"/>
                                  <a:gd name="T40" fmla="*/ 189 w 1929"/>
                                  <a:gd name="T41" fmla="*/ 620 h 861"/>
                                  <a:gd name="T42" fmla="*/ 249 w 1929"/>
                                  <a:gd name="T43" fmla="*/ 660 h 861"/>
                                  <a:gd name="T44" fmla="*/ 289 w 1929"/>
                                  <a:gd name="T45" fmla="*/ 720 h 861"/>
                                  <a:gd name="T46" fmla="*/ 169 w 1929"/>
                                  <a:gd name="T47" fmla="*/ 740 h 861"/>
                                  <a:gd name="T48" fmla="*/ 89 w 1929"/>
                                  <a:gd name="T49" fmla="*/ 760 h 861"/>
                                  <a:gd name="T50" fmla="*/ 149 w 1929"/>
                                  <a:gd name="T51" fmla="*/ 780 h 861"/>
                                  <a:gd name="T52" fmla="*/ 89 w 1929"/>
                                  <a:gd name="T53" fmla="*/ 800 h 861"/>
                                  <a:gd name="T54" fmla="*/ 29 w 1929"/>
                                  <a:gd name="T55" fmla="*/ 780 h 861"/>
                                  <a:gd name="T56" fmla="*/ 49 w 1929"/>
                                  <a:gd name="T57" fmla="*/ 560 h 861"/>
                                  <a:gd name="T58" fmla="*/ 69 w 1929"/>
                                  <a:gd name="T59" fmla="*/ 700 h 861"/>
                                  <a:gd name="T60" fmla="*/ 129 w 1929"/>
                                  <a:gd name="T61" fmla="*/ 700 h 861"/>
                                  <a:gd name="T62" fmla="*/ 189 w 1929"/>
                                  <a:gd name="T63" fmla="*/ 660 h 861"/>
                                  <a:gd name="T64" fmla="*/ 189 w 1929"/>
                                  <a:gd name="T65" fmla="*/ 740 h 861"/>
                                  <a:gd name="T66" fmla="*/ 129 w 1929"/>
                                  <a:gd name="T67" fmla="*/ 720 h 861"/>
                                  <a:gd name="T68" fmla="*/ 189 w 1929"/>
                                  <a:gd name="T69" fmla="*/ 680 h 861"/>
                                  <a:gd name="T70" fmla="*/ 149 w 1929"/>
                                  <a:gd name="T71" fmla="*/ 620 h 861"/>
                                  <a:gd name="T72" fmla="*/ 89 w 1929"/>
                                  <a:gd name="T73" fmla="*/ 600 h 861"/>
                                  <a:gd name="T74" fmla="*/ 69 w 1929"/>
                                  <a:gd name="T75" fmla="*/ 540 h 861"/>
                                  <a:gd name="T76" fmla="*/ 109 w 1929"/>
                                  <a:gd name="T77" fmla="*/ 600 h 861"/>
                                  <a:gd name="T78" fmla="*/ 169 w 1929"/>
                                  <a:gd name="T79" fmla="*/ 640 h 861"/>
                                  <a:gd name="T80" fmla="*/ 189 w 1929"/>
                                  <a:gd name="T81" fmla="*/ 700 h 861"/>
                                  <a:gd name="T82" fmla="*/ 249 w 1929"/>
                                  <a:gd name="T83" fmla="*/ 720 h 861"/>
                                  <a:gd name="T84" fmla="*/ 129 w 1929"/>
                                  <a:gd name="T85" fmla="*/ 760 h 861"/>
                                  <a:gd name="T86" fmla="*/ 9 w 1929"/>
                                  <a:gd name="T87" fmla="*/ 840 h 861"/>
                                  <a:gd name="T88" fmla="*/ 49 w 1929"/>
                                  <a:gd name="T89" fmla="*/ 780 h 861"/>
                                  <a:gd name="T90" fmla="*/ 29 w 1929"/>
                                  <a:gd name="T91" fmla="*/ 840 h 861"/>
                                  <a:gd name="T92" fmla="*/ 69 w 1929"/>
                                  <a:gd name="T93" fmla="*/ 600 h 861"/>
                                  <a:gd name="T94" fmla="*/ 249 w 1929"/>
                                  <a:gd name="T95" fmla="*/ 700 h 861"/>
                                  <a:gd name="T96" fmla="*/ 229 w 1929"/>
                                  <a:gd name="T97" fmla="*/ 760 h 861"/>
                                  <a:gd name="T98" fmla="*/ 109 w 1929"/>
                                  <a:gd name="T99" fmla="*/ 800 h 861"/>
                                  <a:gd name="T100" fmla="*/ 289 w 1929"/>
                                  <a:gd name="T101" fmla="*/ 780 h 861"/>
                                  <a:gd name="T102" fmla="*/ 269 w 1929"/>
                                  <a:gd name="T103" fmla="*/ 700 h 861"/>
                                  <a:gd name="T104" fmla="*/ 249 w 1929"/>
                                  <a:gd name="T105" fmla="*/ 740 h 8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29" h="861">
                                    <a:moveTo>
                                      <a:pt x="1929" y="580"/>
                                    </a:moveTo>
                                    <a:cubicBezTo>
                                      <a:pt x="1902" y="474"/>
                                      <a:pt x="1921" y="461"/>
                                      <a:pt x="1829" y="400"/>
                                    </a:cubicBezTo>
                                    <a:cubicBezTo>
                                      <a:pt x="1779" y="249"/>
                                      <a:pt x="1852" y="429"/>
                                      <a:pt x="1749" y="300"/>
                                    </a:cubicBezTo>
                                    <a:cubicBezTo>
                                      <a:pt x="1639" y="162"/>
                                      <a:pt x="1841" y="315"/>
                                      <a:pt x="1669" y="200"/>
                                    </a:cubicBezTo>
                                    <a:cubicBezTo>
                                      <a:pt x="1656" y="180"/>
                                      <a:pt x="1649" y="153"/>
                                      <a:pt x="1629" y="140"/>
                                    </a:cubicBezTo>
                                    <a:cubicBezTo>
                                      <a:pt x="1571" y="104"/>
                                      <a:pt x="1458" y="83"/>
                                      <a:pt x="1389" y="60"/>
                                    </a:cubicBezTo>
                                    <a:cubicBezTo>
                                      <a:pt x="1366" y="52"/>
                                      <a:pt x="1350" y="31"/>
                                      <a:pt x="1329" y="20"/>
                                    </a:cubicBezTo>
                                    <a:cubicBezTo>
                                      <a:pt x="1310" y="11"/>
                                      <a:pt x="1289" y="7"/>
                                      <a:pt x="1269" y="0"/>
                                    </a:cubicBezTo>
                                    <a:cubicBezTo>
                                      <a:pt x="1122" y="7"/>
                                      <a:pt x="975" y="4"/>
                                      <a:pt x="829" y="20"/>
                                    </a:cubicBezTo>
                                    <a:cubicBezTo>
                                      <a:pt x="685" y="35"/>
                                      <a:pt x="542" y="136"/>
                                      <a:pt x="409" y="180"/>
                                    </a:cubicBezTo>
                                    <a:cubicBezTo>
                                      <a:pt x="382" y="220"/>
                                      <a:pt x="356" y="260"/>
                                      <a:pt x="329" y="300"/>
                                    </a:cubicBezTo>
                                    <a:cubicBezTo>
                                      <a:pt x="317" y="318"/>
                                      <a:pt x="322" y="344"/>
                                      <a:pt x="309" y="360"/>
                                    </a:cubicBezTo>
                                    <a:cubicBezTo>
                                      <a:pt x="294" y="379"/>
                                      <a:pt x="269" y="387"/>
                                      <a:pt x="249" y="400"/>
                                    </a:cubicBezTo>
                                    <a:cubicBezTo>
                                      <a:pt x="176" y="619"/>
                                      <a:pt x="292" y="287"/>
                                      <a:pt x="189" y="520"/>
                                    </a:cubicBezTo>
                                    <a:cubicBezTo>
                                      <a:pt x="157" y="591"/>
                                      <a:pt x="163" y="646"/>
                                      <a:pt x="109" y="700"/>
                                    </a:cubicBezTo>
                                    <a:cubicBezTo>
                                      <a:pt x="92" y="717"/>
                                      <a:pt x="69" y="727"/>
                                      <a:pt x="49" y="740"/>
                                    </a:cubicBezTo>
                                    <a:cubicBezTo>
                                      <a:pt x="42" y="760"/>
                                      <a:pt x="50" y="800"/>
                                      <a:pt x="29" y="800"/>
                                    </a:cubicBezTo>
                                    <a:cubicBezTo>
                                      <a:pt x="8" y="800"/>
                                      <a:pt x="9" y="761"/>
                                      <a:pt x="9" y="740"/>
                                    </a:cubicBezTo>
                                    <a:cubicBezTo>
                                      <a:pt x="9" y="666"/>
                                      <a:pt x="22" y="593"/>
                                      <a:pt x="29" y="520"/>
                                    </a:cubicBezTo>
                                    <a:cubicBezTo>
                                      <a:pt x="180" y="570"/>
                                      <a:pt x="0" y="497"/>
                                      <a:pt x="129" y="600"/>
                                    </a:cubicBezTo>
                                    <a:cubicBezTo>
                                      <a:pt x="145" y="613"/>
                                      <a:pt x="170" y="611"/>
                                      <a:pt x="189" y="620"/>
                                    </a:cubicBezTo>
                                    <a:cubicBezTo>
                                      <a:pt x="210" y="631"/>
                                      <a:pt x="229" y="647"/>
                                      <a:pt x="249" y="660"/>
                                    </a:cubicBezTo>
                                    <a:cubicBezTo>
                                      <a:pt x="262" y="680"/>
                                      <a:pt x="294" y="696"/>
                                      <a:pt x="289" y="720"/>
                                    </a:cubicBezTo>
                                    <a:cubicBezTo>
                                      <a:pt x="274" y="793"/>
                                      <a:pt x="197" y="749"/>
                                      <a:pt x="169" y="740"/>
                                    </a:cubicBezTo>
                                    <a:cubicBezTo>
                                      <a:pt x="142" y="747"/>
                                      <a:pt x="101" y="735"/>
                                      <a:pt x="89" y="760"/>
                                    </a:cubicBezTo>
                                    <a:cubicBezTo>
                                      <a:pt x="80" y="779"/>
                                      <a:pt x="149" y="759"/>
                                      <a:pt x="149" y="780"/>
                                    </a:cubicBezTo>
                                    <a:cubicBezTo>
                                      <a:pt x="149" y="801"/>
                                      <a:pt x="109" y="793"/>
                                      <a:pt x="89" y="800"/>
                                    </a:cubicBezTo>
                                    <a:cubicBezTo>
                                      <a:pt x="69" y="793"/>
                                      <a:pt x="32" y="801"/>
                                      <a:pt x="29" y="780"/>
                                    </a:cubicBezTo>
                                    <a:cubicBezTo>
                                      <a:pt x="17" y="707"/>
                                      <a:pt x="16" y="626"/>
                                      <a:pt x="49" y="560"/>
                                    </a:cubicBezTo>
                                    <a:cubicBezTo>
                                      <a:pt x="70" y="518"/>
                                      <a:pt x="62" y="653"/>
                                      <a:pt x="69" y="700"/>
                                    </a:cubicBezTo>
                                    <a:cubicBezTo>
                                      <a:pt x="122" y="542"/>
                                      <a:pt x="102" y="538"/>
                                      <a:pt x="129" y="700"/>
                                    </a:cubicBezTo>
                                    <a:cubicBezTo>
                                      <a:pt x="149" y="687"/>
                                      <a:pt x="165" y="660"/>
                                      <a:pt x="189" y="660"/>
                                    </a:cubicBezTo>
                                    <a:cubicBezTo>
                                      <a:pt x="349" y="660"/>
                                      <a:pt x="189" y="740"/>
                                      <a:pt x="189" y="740"/>
                                    </a:cubicBezTo>
                                    <a:cubicBezTo>
                                      <a:pt x="169" y="733"/>
                                      <a:pt x="111" y="732"/>
                                      <a:pt x="129" y="720"/>
                                    </a:cubicBezTo>
                                    <a:cubicBezTo>
                                      <a:pt x="199" y="673"/>
                                      <a:pt x="324" y="725"/>
                                      <a:pt x="189" y="680"/>
                                    </a:cubicBezTo>
                                    <a:cubicBezTo>
                                      <a:pt x="176" y="660"/>
                                      <a:pt x="168" y="635"/>
                                      <a:pt x="149" y="620"/>
                                    </a:cubicBezTo>
                                    <a:cubicBezTo>
                                      <a:pt x="133" y="607"/>
                                      <a:pt x="104" y="615"/>
                                      <a:pt x="89" y="600"/>
                                    </a:cubicBezTo>
                                    <a:cubicBezTo>
                                      <a:pt x="74" y="585"/>
                                      <a:pt x="48" y="540"/>
                                      <a:pt x="69" y="540"/>
                                    </a:cubicBezTo>
                                    <a:cubicBezTo>
                                      <a:pt x="93" y="540"/>
                                      <a:pt x="92" y="583"/>
                                      <a:pt x="109" y="600"/>
                                    </a:cubicBezTo>
                                    <a:cubicBezTo>
                                      <a:pt x="126" y="617"/>
                                      <a:pt x="149" y="627"/>
                                      <a:pt x="169" y="640"/>
                                    </a:cubicBezTo>
                                    <a:cubicBezTo>
                                      <a:pt x="176" y="660"/>
                                      <a:pt x="174" y="685"/>
                                      <a:pt x="189" y="700"/>
                                    </a:cubicBezTo>
                                    <a:cubicBezTo>
                                      <a:pt x="204" y="715"/>
                                      <a:pt x="264" y="705"/>
                                      <a:pt x="249" y="720"/>
                                    </a:cubicBezTo>
                                    <a:cubicBezTo>
                                      <a:pt x="219" y="750"/>
                                      <a:pt x="169" y="747"/>
                                      <a:pt x="129" y="760"/>
                                    </a:cubicBezTo>
                                    <a:cubicBezTo>
                                      <a:pt x="83" y="775"/>
                                      <a:pt x="9" y="840"/>
                                      <a:pt x="9" y="840"/>
                                    </a:cubicBezTo>
                                    <a:cubicBezTo>
                                      <a:pt x="22" y="820"/>
                                      <a:pt x="25" y="780"/>
                                      <a:pt x="49" y="780"/>
                                    </a:cubicBezTo>
                                    <a:cubicBezTo>
                                      <a:pt x="70" y="780"/>
                                      <a:pt x="29" y="861"/>
                                      <a:pt x="29" y="840"/>
                                    </a:cubicBezTo>
                                    <a:cubicBezTo>
                                      <a:pt x="29" y="790"/>
                                      <a:pt x="58" y="657"/>
                                      <a:pt x="69" y="600"/>
                                    </a:cubicBezTo>
                                    <a:cubicBezTo>
                                      <a:pt x="175" y="627"/>
                                      <a:pt x="188" y="608"/>
                                      <a:pt x="249" y="700"/>
                                    </a:cubicBezTo>
                                    <a:cubicBezTo>
                                      <a:pt x="242" y="720"/>
                                      <a:pt x="246" y="748"/>
                                      <a:pt x="229" y="760"/>
                                    </a:cubicBezTo>
                                    <a:cubicBezTo>
                                      <a:pt x="195" y="785"/>
                                      <a:pt x="67" y="805"/>
                                      <a:pt x="109" y="800"/>
                                    </a:cubicBezTo>
                                    <a:cubicBezTo>
                                      <a:pt x="169" y="793"/>
                                      <a:pt x="229" y="787"/>
                                      <a:pt x="289" y="780"/>
                                    </a:cubicBezTo>
                                    <a:cubicBezTo>
                                      <a:pt x="282" y="753"/>
                                      <a:pt x="284" y="723"/>
                                      <a:pt x="269" y="700"/>
                                    </a:cubicBezTo>
                                    <a:cubicBezTo>
                                      <a:pt x="187" y="577"/>
                                      <a:pt x="207" y="698"/>
                                      <a:pt x="249" y="7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4B4B27" id="Freeform 57" o:spid="_x0000_s1026" style="position:absolute;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mc:Fallback>
              </mc:AlternateContent>
            </w:r>
            <w:r w:rsidR="002A1385" w:rsidRPr="005C1BDC">
              <w:rPr>
                <w:sz w:val="22"/>
                <w:szCs w:val="22"/>
              </w:rPr>
              <w:t>1</w:t>
            </w:r>
          </w:p>
        </w:tc>
        <w:tc>
          <w:tcPr>
            <w:tcW w:w="326" w:type="dxa"/>
            <w:shd w:val="clear" w:color="auto" w:fill="FFFFFF" w:themeFill="background1"/>
            <w:vAlign w:val="bottom"/>
          </w:tcPr>
          <w:p w14:paraId="0410645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3E56C78"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137EE06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574B594"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6966AB88"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22CF6629"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14:paraId="098F0000" w14:textId="77777777"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14:paraId="4DFFAFF4" w14:textId="77777777"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14:paraId="650E0712"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663218CD"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2AEE5374" w14:textId="77777777"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14:paraId="140460F6" w14:textId="77777777"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14:paraId="07086C5A" w14:textId="77777777" w:rsidR="002A1385" w:rsidRDefault="002A1385" w:rsidP="002A1385">
            <w:pPr>
              <w:jc w:val="both"/>
              <w:rPr>
                <w:sz w:val="28"/>
                <w:szCs w:val="28"/>
                <w:lang w:val="en-US"/>
              </w:rPr>
            </w:pPr>
          </w:p>
        </w:tc>
      </w:tr>
      <w:tr w:rsidR="002A1385" w14:paraId="197517D0" w14:textId="77777777" w:rsidTr="001D2D54">
        <w:tc>
          <w:tcPr>
            <w:tcW w:w="375" w:type="dxa"/>
            <w:vMerge/>
            <w:shd w:val="clear" w:color="auto" w:fill="FFFFFF" w:themeFill="background1"/>
          </w:tcPr>
          <w:p w14:paraId="276BCD08"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6DA563A7" w14:textId="77777777"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14:paraId="7CECDCE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5E35EA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EB3640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310D97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874DA7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5EEE93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974D95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2C29E9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4B0BB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D0CD41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031CFE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200837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8C043D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2F6B618" w14:textId="77777777" w:rsidR="002A1385" w:rsidRPr="005C1BDC" w:rsidRDefault="002A1385" w:rsidP="002A1385">
            <w:pPr>
              <w:jc w:val="both"/>
              <w:rPr>
                <w:sz w:val="22"/>
                <w:szCs w:val="22"/>
                <w:lang w:val="en-US"/>
              </w:rPr>
            </w:pPr>
          </w:p>
        </w:tc>
        <w:tc>
          <w:tcPr>
            <w:tcW w:w="326" w:type="dxa"/>
            <w:shd w:val="clear" w:color="auto" w:fill="FFFFFF" w:themeFill="background1"/>
          </w:tcPr>
          <w:p w14:paraId="1DB4724A" w14:textId="77777777" w:rsidR="002A1385" w:rsidRPr="005C1BDC" w:rsidRDefault="002A1385" w:rsidP="002A1385">
            <w:pPr>
              <w:jc w:val="both"/>
              <w:rPr>
                <w:sz w:val="22"/>
                <w:szCs w:val="22"/>
                <w:lang w:val="en-US"/>
              </w:rPr>
            </w:pPr>
          </w:p>
        </w:tc>
        <w:tc>
          <w:tcPr>
            <w:tcW w:w="326" w:type="dxa"/>
            <w:shd w:val="clear" w:color="auto" w:fill="FFFFFF" w:themeFill="background1"/>
          </w:tcPr>
          <w:p w14:paraId="2E9143DF" w14:textId="77777777" w:rsidR="002A1385" w:rsidRPr="005C1BDC" w:rsidRDefault="002A1385" w:rsidP="002A1385">
            <w:pPr>
              <w:jc w:val="both"/>
              <w:rPr>
                <w:sz w:val="22"/>
                <w:szCs w:val="22"/>
                <w:lang w:val="en-US"/>
              </w:rPr>
            </w:pPr>
          </w:p>
        </w:tc>
        <w:tc>
          <w:tcPr>
            <w:tcW w:w="326" w:type="dxa"/>
            <w:shd w:val="clear" w:color="auto" w:fill="FFFFFF" w:themeFill="background1"/>
          </w:tcPr>
          <w:p w14:paraId="15E58453" w14:textId="77777777" w:rsidR="002A1385" w:rsidRPr="005C1BDC" w:rsidRDefault="002A1385" w:rsidP="002A1385">
            <w:pPr>
              <w:jc w:val="both"/>
              <w:rPr>
                <w:sz w:val="22"/>
                <w:szCs w:val="22"/>
                <w:lang w:val="en-US"/>
              </w:rPr>
            </w:pPr>
          </w:p>
        </w:tc>
        <w:tc>
          <w:tcPr>
            <w:tcW w:w="652" w:type="dxa"/>
            <w:gridSpan w:val="2"/>
            <w:shd w:val="clear" w:color="auto" w:fill="FFFFFF" w:themeFill="background1"/>
          </w:tcPr>
          <w:p w14:paraId="2112347A" w14:textId="77777777"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5273FB5E" w14:textId="77777777"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14:paraId="467F3730" w14:textId="77777777" w:rsidR="002A1385" w:rsidRDefault="002A1385" w:rsidP="002A1385">
            <w:pPr>
              <w:jc w:val="both"/>
              <w:rPr>
                <w:sz w:val="28"/>
                <w:szCs w:val="28"/>
                <w:lang w:val="en-US"/>
              </w:rPr>
            </w:pPr>
          </w:p>
        </w:tc>
      </w:tr>
      <w:tr w:rsidR="002A1385" w14:paraId="5D0F7764" w14:textId="77777777" w:rsidTr="001D2D54">
        <w:tc>
          <w:tcPr>
            <w:tcW w:w="375" w:type="dxa"/>
            <w:vMerge/>
            <w:shd w:val="clear" w:color="auto" w:fill="FFFFFF" w:themeFill="background1"/>
          </w:tcPr>
          <w:p w14:paraId="3C1F4534"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16AEB00A" w14:textId="77777777"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14:paraId="46A4226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1C9DC0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80A10D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534F95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C4DAA3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A88ABC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832749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2AF9E6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65C64D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195E91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F1B244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F4B1E8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FDF8C2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E112729" w14:textId="77777777" w:rsidR="002A1385" w:rsidRPr="005C1BDC" w:rsidRDefault="002A1385" w:rsidP="002A1385">
            <w:pPr>
              <w:jc w:val="both"/>
              <w:rPr>
                <w:sz w:val="22"/>
                <w:szCs w:val="22"/>
                <w:lang w:val="en-US"/>
              </w:rPr>
            </w:pPr>
          </w:p>
        </w:tc>
        <w:tc>
          <w:tcPr>
            <w:tcW w:w="326" w:type="dxa"/>
            <w:shd w:val="clear" w:color="auto" w:fill="FFFFFF" w:themeFill="background1"/>
          </w:tcPr>
          <w:p w14:paraId="63182C0E" w14:textId="77777777" w:rsidR="002A1385" w:rsidRPr="005C1BDC" w:rsidRDefault="002A1385" w:rsidP="002A1385">
            <w:pPr>
              <w:jc w:val="both"/>
              <w:rPr>
                <w:sz w:val="22"/>
                <w:szCs w:val="22"/>
                <w:lang w:val="en-US"/>
              </w:rPr>
            </w:pPr>
          </w:p>
        </w:tc>
        <w:tc>
          <w:tcPr>
            <w:tcW w:w="326" w:type="dxa"/>
            <w:shd w:val="clear" w:color="auto" w:fill="FFFFFF" w:themeFill="background1"/>
          </w:tcPr>
          <w:p w14:paraId="315EFEF6" w14:textId="77777777" w:rsidR="002A1385" w:rsidRPr="005C1BDC" w:rsidRDefault="002A1385" w:rsidP="002A1385">
            <w:pPr>
              <w:jc w:val="both"/>
              <w:rPr>
                <w:sz w:val="22"/>
                <w:szCs w:val="22"/>
                <w:lang w:val="en-US"/>
              </w:rPr>
            </w:pPr>
          </w:p>
        </w:tc>
        <w:tc>
          <w:tcPr>
            <w:tcW w:w="326" w:type="dxa"/>
            <w:shd w:val="clear" w:color="auto" w:fill="FFFFFF" w:themeFill="background1"/>
          </w:tcPr>
          <w:p w14:paraId="2467F019" w14:textId="77777777" w:rsidR="002A1385" w:rsidRPr="005C1BDC" w:rsidRDefault="002A1385" w:rsidP="002A1385">
            <w:pPr>
              <w:jc w:val="both"/>
              <w:rPr>
                <w:sz w:val="22"/>
                <w:szCs w:val="22"/>
                <w:lang w:val="en-US"/>
              </w:rPr>
            </w:pPr>
          </w:p>
        </w:tc>
        <w:tc>
          <w:tcPr>
            <w:tcW w:w="326" w:type="dxa"/>
            <w:shd w:val="clear" w:color="auto" w:fill="FFFFFF" w:themeFill="background1"/>
          </w:tcPr>
          <w:p w14:paraId="4272A28F" w14:textId="77777777" w:rsidR="002A1385" w:rsidRPr="005C1BDC" w:rsidRDefault="002A1385" w:rsidP="002A1385">
            <w:pPr>
              <w:jc w:val="both"/>
              <w:rPr>
                <w:sz w:val="22"/>
                <w:szCs w:val="22"/>
                <w:lang w:val="en-US"/>
              </w:rPr>
            </w:pPr>
          </w:p>
        </w:tc>
        <w:tc>
          <w:tcPr>
            <w:tcW w:w="326" w:type="dxa"/>
            <w:shd w:val="clear" w:color="auto" w:fill="FFFFFF" w:themeFill="background1"/>
          </w:tcPr>
          <w:p w14:paraId="42D3199F" w14:textId="77777777" w:rsidR="002A1385" w:rsidRPr="005C1BDC" w:rsidRDefault="002A1385" w:rsidP="002A1385">
            <w:pPr>
              <w:jc w:val="both"/>
              <w:rPr>
                <w:sz w:val="22"/>
                <w:szCs w:val="22"/>
                <w:lang w:val="en-US"/>
              </w:rPr>
            </w:pPr>
          </w:p>
        </w:tc>
        <w:tc>
          <w:tcPr>
            <w:tcW w:w="326" w:type="dxa"/>
            <w:shd w:val="clear" w:color="auto" w:fill="FFFFFF" w:themeFill="background1"/>
          </w:tcPr>
          <w:p w14:paraId="378AC227" w14:textId="77777777" w:rsidR="002A1385" w:rsidRPr="005C1BDC" w:rsidRDefault="002A1385" w:rsidP="002A1385">
            <w:pPr>
              <w:jc w:val="both"/>
              <w:rPr>
                <w:sz w:val="22"/>
                <w:szCs w:val="22"/>
                <w:lang w:val="en-US"/>
              </w:rPr>
            </w:pPr>
          </w:p>
        </w:tc>
        <w:tc>
          <w:tcPr>
            <w:tcW w:w="326" w:type="dxa"/>
            <w:shd w:val="clear" w:color="auto" w:fill="FFFFFF" w:themeFill="background1"/>
          </w:tcPr>
          <w:p w14:paraId="61472064"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00B28E73" w14:textId="77777777" w:rsidR="002A1385" w:rsidRDefault="002A1385" w:rsidP="002A1385">
            <w:pPr>
              <w:jc w:val="both"/>
              <w:rPr>
                <w:sz w:val="28"/>
                <w:szCs w:val="28"/>
                <w:lang w:val="en-US"/>
              </w:rPr>
            </w:pPr>
          </w:p>
        </w:tc>
      </w:tr>
      <w:tr w:rsidR="002A1385" w14:paraId="148B3391" w14:textId="77777777" w:rsidTr="001D2D54">
        <w:tc>
          <w:tcPr>
            <w:tcW w:w="375" w:type="dxa"/>
            <w:vMerge w:val="restart"/>
            <w:shd w:val="clear" w:color="auto" w:fill="FFFFFF" w:themeFill="background1"/>
          </w:tcPr>
          <w:p w14:paraId="35641836" w14:textId="77777777" w:rsidR="002A1385" w:rsidRPr="00457206" w:rsidRDefault="002A1385" w:rsidP="002A1385">
            <w:pPr>
              <w:jc w:val="both"/>
              <w:rPr>
                <w:b/>
                <w:bCs/>
                <w:sz w:val="28"/>
                <w:szCs w:val="28"/>
              </w:rPr>
            </w:pPr>
          </w:p>
          <w:p w14:paraId="5C01AF99" w14:textId="77777777"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14:paraId="47BA7492"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5716E5C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79A38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982B67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69F30A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41A315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BE392B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47FAA6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0BA09D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C193D3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F4DA62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0ECA08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0D6497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7CCEA1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B3E47D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F5776E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97A17D3" w14:textId="77777777"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14:paraId="4BF0B632" w14:textId="77777777"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14:paraId="6C8A6D0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584E58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6674DE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4257907" w14:textId="77777777"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14:paraId="0CA0EC05" w14:textId="77777777" w:rsidR="002A1385" w:rsidRDefault="002A1385" w:rsidP="002A1385">
            <w:pPr>
              <w:jc w:val="both"/>
              <w:rPr>
                <w:sz w:val="28"/>
                <w:szCs w:val="28"/>
                <w:lang w:val="en-US"/>
              </w:rPr>
            </w:pPr>
          </w:p>
        </w:tc>
      </w:tr>
      <w:tr w:rsidR="002A1385" w14:paraId="1388B242" w14:textId="77777777" w:rsidTr="001D2D54">
        <w:tc>
          <w:tcPr>
            <w:tcW w:w="375" w:type="dxa"/>
            <w:vMerge/>
            <w:shd w:val="clear" w:color="auto" w:fill="FFFFFF" w:themeFill="background1"/>
          </w:tcPr>
          <w:p w14:paraId="3B45FA8C"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06A9A188" w14:textId="77777777"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14:paraId="34A69BA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6AD0BF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B0B71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16D5F7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BF3940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A835EF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CDED71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BED568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B1D717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396450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6E23DB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0663CD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D3805A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3CB3F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8D04F8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A8827F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7114F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13E9F2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A6C56F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950F34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191075E" w14:textId="77777777"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14:paraId="53D45333" w14:textId="77777777" w:rsidR="002A1385" w:rsidRDefault="002A1385" w:rsidP="002A1385">
            <w:pPr>
              <w:jc w:val="both"/>
              <w:rPr>
                <w:sz w:val="28"/>
                <w:szCs w:val="28"/>
                <w:lang w:val="en-US"/>
              </w:rPr>
            </w:pPr>
          </w:p>
        </w:tc>
      </w:tr>
      <w:tr w:rsidR="002A1385" w14:paraId="62F1D290" w14:textId="77777777" w:rsidTr="001D2D54">
        <w:tc>
          <w:tcPr>
            <w:tcW w:w="375" w:type="dxa"/>
            <w:vMerge/>
            <w:shd w:val="clear" w:color="auto" w:fill="FFFFFF" w:themeFill="background1"/>
          </w:tcPr>
          <w:p w14:paraId="7E2B4293"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5CA5EEDF" w14:textId="77777777"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14:paraId="64C9C96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C3FB5C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32D72D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19AF93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156C64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900BCA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C53057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806D26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8C15C7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D04B51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8A4233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E822D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38C6EF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D8AA931" w14:textId="77777777" w:rsidR="002A1385" w:rsidRPr="005C1BDC" w:rsidRDefault="002A1385" w:rsidP="002A1385">
            <w:pPr>
              <w:jc w:val="both"/>
              <w:rPr>
                <w:sz w:val="22"/>
                <w:szCs w:val="22"/>
                <w:lang w:val="en-US"/>
              </w:rPr>
            </w:pPr>
          </w:p>
        </w:tc>
        <w:tc>
          <w:tcPr>
            <w:tcW w:w="326" w:type="dxa"/>
            <w:shd w:val="clear" w:color="auto" w:fill="FFFFFF" w:themeFill="background1"/>
          </w:tcPr>
          <w:p w14:paraId="3B898901" w14:textId="77777777" w:rsidR="002A1385" w:rsidRPr="005C1BDC" w:rsidRDefault="002A1385" w:rsidP="002A1385">
            <w:pPr>
              <w:jc w:val="both"/>
              <w:rPr>
                <w:sz w:val="22"/>
                <w:szCs w:val="22"/>
                <w:lang w:val="en-US"/>
              </w:rPr>
            </w:pPr>
          </w:p>
        </w:tc>
        <w:tc>
          <w:tcPr>
            <w:tcW w:w="326" w:type="dxa"/>
            <w:shd w:val="clear" w:color="auto" w:fill="FFFFFF" w:themeFill="background1"/>
          </w:tcPr>
          <w:p w14:paraId="2659BACA" w14:textId="77777777" w:rsidR="002A1385" w:rsidRPr="005C1BDC" w:rsidRDefault="002A1385" w:rsidP="002A1385">
            <w:pPr>
              <w:jc w:val="both"/>
              <w:rPr>
                <w:sz w:val="22"/>
                <w:szCs w:val="22"/>
                <w:lang w:val="en-US"/>
              </w:rPr>
            </w:pPr>
          </w:p>
        </w:tc>
        <w:tc>
          <w:tcPr>
            <w:tcW w:w="326" w:type="dxa"/>
            <w:shd w:val="clear" w:color="auto" w:fill="FFFFFF" w:themeFill="background1"/>
          </w:tcPr>
          <w:p w14:paraId="5B5F9F8A" w14:textId="77777777" w:rsidR="002A1385" w:rsidRPr="005C1BDC" w:rsidRDefault="002A1385" w:rsidP="002A1385">
            <w:pPr>
              <w:jc w:val="both"/>
              <w:rPr>
                <w:sz w:val="22"/>
                <w:szCs w:val="22"/>
                <w:lang w:val="en-US"/>
              </w:rPr>
            </w:pPr>
          </w:p>
        </w:tc>
        <w:tc>
          <w:tcPr>
            <w:tcW w:w="326" w:type="dxa"/>
            <w:shd w:val="clear" w:color="auto" w:fill="FFFFFF" w:themeFill="background1"/>
          </w:tcPr>
          <w:p w14:paraId="7E7847E5" w14:textId="77777777" w:rsidR="002A1385" w:rsidRPr="005C1BDC" w:rsidRDefault="002A1385" w:rsidP="002A1385">
            <w:pPr>
              <w:jc w:val="both"/>
              <w:rPr>
                <w:sz w:val="22"/>
                <w:szCs w:val="22"/>
                <w:lang w:val="en-US"/>
              </w:rPr>
            </w:pPr>
          </w:p>
        </w:tc>
        <w:tc>
          <w:tcPr>
            <w:tcW w:w="326" w:type="dxa"/>
            <w:shd w:val="clear" w:color="auto" w:fill="FFFFFF" w:themeFill="background1"/>
          </w:tcPr>
          <w:p w14:paraId="676B296E" w14:textId="77777777" w:rsidR="002A1385" w:rsidRPr="005C1BDC" w:rsidRDefault="002A1385" w:rsidP="002A1385">
            <w:pPr>
              <w:jc w:val="both"/>
              <w:rPr>
                <w:sz w:val="22"/>
                <w:szCs w:val="22"/>
                <w:lang w:val="en-US"/>
              </w:rPr>
            </w:pPr>
          </w:p>
        </w:tc>
        <w:tc>
          <w:tcPr>
            <w:tcW w:w="326" w:type="dxa"/>
            <w:shd w:val="clear" w:color="auto" w:fill="FFFFFF" w:themeFill="background1"/>
          </w:tcPr>
          <w:p w14:paraId="152149F0" w14:textId="77777777" w:rsidR="002A1385" w:rsidRPr="005C1BDC" w:rsidRDefault="002A1385" w:rsidP="002A1385">
            <w:pPr>
              <w:jc w:val="both"/>
              <w:rPr>
                <w:sz w:val="22"/>
                <w:szCs w:val="22"/>
                <w:lang w:val="en-US"/>
              </w:rPr>
            </w:pPr>
          </w:p>
        </w:tc>
        <w:tc>
          <w:tcPr>
            <w:tcW w:w="326" w:type="dxa"/>
            <w:shd w:val="clear" w:color="auto" w:fill="FFFFFF" w:themeFill="background1"/>
          </w:tcPr>
          <w:p w14:paraId="391E4205"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58D79EBE" w14:textId="77777777" w:rsidR="002A1385" w:rsidRDefault="002A1385" w:rsidP="002A1385">
            <w:pPr>
              <w:jc w:val="both"/>
              <w:rPr>
                <w:sz w:val="28"/>
                <w:szCs w:val="28"/>
                <w:lang w:val="en-US"/>
              </w:rPr>
            </w:pPr>
          </w:p>
        </w:tc>
      </w:tr>
    </w:tbl>
    <w:p w14:paraId="7227BB98" w14:textId="77777777"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14:paraId="7954BBE3" w14:textId="77777777"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14:paraId="42B8F577"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14:paraId="4CADB5C3" w14:textId="77777777" w:rsidR="002A1385" w:rsidRDefault="002A1385" w:rsidP="002A1385">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09188217">
          <v:shape id="_x0000_i1103" type="#_x0000_t75" style="width:30.85pt;height:47.7pt" o:ole="">
            <v:imagedata r:id="rId399" o:title=""/>
          </v:shape>
          <o:OLEObject Type="Embed" ProgID="Equation.3" ShapeID="_x0000_i1103" DrawAspect="Content" ObjectID="_1795380206" r:id="rId414"/>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0C436DFF">
          <v:shape id="_x0000_i1104" type="#_x0000_t75" style="width:65.45pt;height:43.95pt" o:ole="">
            <v:imagedata r:id="rId415" o:title=""/>
          </v:shape>
          <o:OLEObject Type="Embed" ProgID="Equation.3" ShapeID="_x0000_i1104" DrawAspect="Content" ObjectID="_1795380207" r:id="rId416"/>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14:paraId="3F22EA62" w14:textId="77777777"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14:paraId="398684B3"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789D8B5C" w14:textId="77777777"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14:paraId="4EF83B70" w14:textId="77777777"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14:paraId="240D0AA3"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14:paraId="235DC59D" w14:textId="77777777"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14:paraId="5F72ECED"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14:paraId="56F83895"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14:paraId="0B9F88F8"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02564799"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43056038" w14:textId="77777777"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14:paraId="4049218F" w14:textId="77777777"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14:paraId="509933EE"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206A0828" w14:textId="77777777"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14:paraId="1EC7A014" w14:textId="77777777"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14:paraId="6B54E5EC" w14:textId="77777777"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14:paraId="33057397" w14:textId="21D97B07" w:rsidR="001D2D54" w:rsidRPr="00AB734E" w:rsidRDefault="00A0500F" w:rsidP="001D2D54">
      <w:pPr>
        <w:spacing w:after="0"/>
        <w:ind w:firstLine="1560"/>
        <w:rPr>
          <w:rFonts w:ascii="Times New Roman" w:hAnsi="Times New Roman" w:cs="Times New Roman"/>
          <w:sz w:val="28"/>
          <w:szCs w:val="28"/>
        </w:rPr>
      </w:pPr>
      <w:r>
        <w:rPr>
          <w:rFonts w:ascii="Times New Roman" w:hAnsi="Times New Roman" w:cs="Times New Roman"/>
          <w:i/>
          <w:noProof/>
          <w:sz w:val="28"/>
          <w:szCs w:val="28"/>
          <w:u w:val="single"/>
          <w:lang w:eastAsia="ru-RU"/>
        </w:rPr>
        <mc:AlternateContent>
          <mc:Choice Requires="wps">
            <w:drawing>
              <wp:anchor distT="0" distB="0" distL="114300" distR="114300" simplePos="0" relativeHeight="251687936" behindDoc="0" locked="0" layoutInCell="1" allowOverlap="1" wp14:anchorId="11DF879C" wp14:editId="1B3A2CE8">
                <wp:simplePos x="0" y="0"/>
                <wp:positionH relativeFrom="column">
                  <wp:posOffset>739140</wp:posOffset>
                </wp:positionH>
                <wp:positionV relativeFrom="paragraph">
                  <wp:posOffset>81280</wp:posOffset>
                </wp:positionV>
                <wp:extent cx="257175" cy="295275"/>
                <wp:effectExtent l="0" t="0" r="0" b="0"/>
                <wp:wrapNone/>
                <wp:docPr id="895" name="Надпись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3D4C4B" w14:textId="77777777" w:rsidR="00B152BD" w:rsidRPr="00D9045B" w:rsidRDefault="00B152BD" w:rsidP="001D2D54">
                            <w:pPr>
                              <w:rPr>
                                <w:sz w:val="28"/>
                                <w:szCs w:val="28"/>
                              </w:rPr>
                            </w:pPr>
                            <w:r>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F879C" id="Надпись 187" o:spid="_x0000_s1785" type="#_x0000_t202" style="position:absolute;left:0;text-align:left;margin-left:58.2pt;margin-top:6.4pt;width:20.2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" fillcolor="white [3201]" stroked="f" strokeweight=".5pt">
                <v:textbox>
                  <w:txbxContent>
                    <w:p w14:paraId="5E3D4C4B" w14:textId="77777777" w:rsidR="00B152BD" w:rsidRPr="00D9045B" w:rsidRDefault="00B152BD" w:rsidP="001D2D54">
                      <w:pPr>
                        <w:rPr>
                          <w:sz w:val="28"/>
                          <w:szCs w:val="28"/>
                        </w:rPr>
                      </w:pPr>
                      <w:r>
                        <w:rPr>
                          <w:sz w:val="28"/>
                          <w:szCs w:val="28"/>
                        </w:rPr>
                        <w:t>-</w:t>
                      </w:r>
                    </w:p>
                  </w:txbxContent>
                </v:textbox>
              </v:shape>
            </w:pict>
          </mc:Fallback>
        </mc:AlternateConten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14:paraId="73302E36" w14:textId="77777777"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14:paraId="1A69BCF7" w14:textId="77777777"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14:paraId="65830035" w14:textId="77777777"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6DABDF19" w14:textId="77777777"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759AA6DC" w14:textId="77777777"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14:paraId="49002B99" w14:textId="77777777"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14:paraId="26957928" w14:textId="77777777"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14:paraId="4F55AE93"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14:paraId="25171C57"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14:paraId="02A6EE68"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14:paraId="5914B31E" w14:textId="77777777"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14:paraId="0A286D9B"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4C018669"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718E3F56"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7920B43C" w14:textId="77777777"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14:paraId="76AF5482"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14:paraId="3F4A0307"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14:paraId="1562EA81"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14:paraId="0ECB0ADE"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14:paraId="1E6C9C60" w14:textId="77777777"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14:paraId="47B7CB6B" w14:textId="77777777"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14:paraId="710398B7"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3206A44F"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43DA400B"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26D7BB91" w14:textId="77777777"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14:paraId="3D436DC9" w14:textId="77777777"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14:paraId="5ED79621"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14:paraId="0FA74F3A"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14:paraId="20971261" w14:textId="77777777"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r w:rsidRPr="00854514">
        <w:rPr>
          <w:rFonts w:ascii="Times New Roman" w:hAnsi="Times New Roman" w:cs="Times New Roman"/>
          <w:sz w:val="28"/>
          <w:szCs w:val="28"/>
        </w:rPr>
        <w:t>денормализацию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r w:rsidRPr="00854514">
        <w:rPr>
          <w:rFonts w:ascii="Times New Roman" w:hAnsi="Times New Roman" w:cs="Times New Roman"/>
          <w:sz w:val="28"/>
          <w:szCs w:val="28"/>
        </w:rPr>
        <w:t xml:space="preserve">денормализации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14:paraId="5EA8D074"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В отличие от реализации целочисленного деления, где формируемые на каждом шаге цифры частного помещались в младшие разряды </w:t>
      </w:r>
      <w:r w:rsidRPr="00753185">
        <w:rPr>
          <w:rFonts w:ascii="Times New Roman" w:hAnsi="Times New Roman" w:cs="Times New Roman"/>
          <w:sz w:val="28"/>
          <w:szCs w:val="28"/>
        </w:rPr>
        <w:lastRenderedPageBreak/>
        <w:t xml:space="preserve">делимого/остатка,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14:paraId="0D51DB58"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14:paraId="18587359"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14:paraId="144DCF89"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14:paraId="081F8913"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14:paraId="3CDA4A43"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14:paraId="1D5FB433" w14:textId="77777777"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14:paraId="7B90C36B" w14:textId="77777777"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14:paraId="7BA5D73B" w14:textId="77777777" w:rsidR="001D2D54" w:rsidRPr="00B152BD" w:rsidRDefault="00CF3400" w:rsidP="00F67836">
      <w:pPr>
        <w:spacing w:after="0"/>
        <w:ind w:left="142" w:hanging="142"/>
        <w:jc w:val="center"/>
        <w:rPr>
          <w:rFonts w:ascii="Times New Roman" w:hAnsi="Times New Roman" w:cs="Times New Roman"/>
          <w:b/>
          <w:sz w:val="28"/>
          <w:szCs w:val="28"/>
          <w:lang w:val="en-US"/>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Pr>
          <w:rFonts w:ascii="Times New Roman" w:hAnsi="Times New Roman" w:cs="Times New Roman"/>
          <w:b/>
          <w:sz w:val="28"/>
          <w:szCs w:val="28"/>
          <w:lang w:val="en-US"/>
        </w:rPr>
        <w:t>8</w:t>
      </w:r>
    </w:p>
    <w:p w14:paraId="243ED9E9" w14:textId="77777777"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14:paraId="1A3A93A4" w14:textId="77777777"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14:paraId="543EC5CE" w14:textId="77777777"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14:paraId="073757C4"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14:paraId="712EAB34"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14:paraId="266AE227"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14:paraId="6D72BA2C"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655D192D" w14:textId="77777777"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3F9BC277" w14:textId="77777777"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14:paraId="55803761" w14:textId="77777777" w:rsidR="00F67836" w:rsidRPr="00F67836" w:rsidRDefault="00F67836" w:rsidP="00F67836">
      <w:pPr>
        <w:spacing w:after="0"/>
        <w:ind w:left="142" w:hanging="142"/>
        <w:jc w:val="center"/>
        <w:rPr>
          <w:rFonts w:ascii="Times New Roman" w:hAnsi="Times New Roman" w:cs="Times New Roman"/>
          <w:b/>
          <w:sz w:val="28"/>
          <w:szCs w:val="28"/>
        </w:rPr>
      </w:pPr>
    </w:p>
    <w:p w14:paraId="32D97083"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14:paraId="5ABE171F" w14:textId="77777777" w:rsidR="004F6871" w:rsidRPr="004F6871" w:rsidRDefault="004F6871" w:rsidP="004F6871">
      <w:pPr>
        <w:spacing w:after="0"/>
        <w:ind w:left="1078" w:hanging="1078"/>
        <w:jc w:val="both"/>
        <w:rPr>
          <w:rFonts w:ascii="Times New Roman" w:hAnsi="Times New Roman" w:cs="Times New Roman"/>
          <w:b/>
          <w:bCs/>
          <w:sz w:val="28"/>
          <w:szCs w:val="28"/>
        </w:rPr>
      </w:pPr>
    </w:p>
    <w:p w14:paraId="4989EFAE"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14:paraId="4BBCC3DF" w14:textId="77777777"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14:paraId="23B31DCD"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14:paraId="298B0882"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14:paraId="55D21E32" w14:textId="77777777"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14:paraId="78DD3C20"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14:paraId="5A58A144"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14:paraId="3FEDFA00" w14:textId="77777777" w:rsidTr="004F6871">
        <w:trPr>
          <w:trHeight w:val="268"/>
        </w:trPr>
        <w:tc>
          <w:tcPr>
            <w:tcW w:w="1284" w:type="dxa"/>
            <w:shd w:val="clear" w:color="auto" w:fill="FFFFFF" w:themeFill="background1"/>
          </w:tcPr>
          <w:p w14:paraId="152FA17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14:paraId="5F52446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14:paraId="7217B62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14:paraId="12B4DF7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14:paraId="0BA22ED7" w14:textId="77777777" w:rsidTr="004F6871">
        <w:tc>
          <w:tcPr>
            <w:tcW w:w="1284" w:type="dxa"/>
            <w:shd w:val="clear" w:color="auto" w:fill="FFFFFF" w:themeFill="background1"/>
          </w:tcPr>
          <w:p w14:paraId="279CB20F" w14:textId="77777777" w:rsidR="004F6871" w:rsidRPr="004F6871" w:rsidRDefault="004F6871" w:rsidP="004F6871">
            <w:pPr>
              <w:spacing w:after="0"/>
              <w:jc w:val="center"/>
              <w:rPr>
                <w:rFonts w:ascii="Times New Roman" w:hAnsi="Times New Roman" w:cs="Times New Roman"/>
                <w:b/>
                <w:bCs/>
                <w:sz w:val="24"/>
                <w:szCs w:val="24"/>
              </w:rPr>
            </w:pPr>
          </w:p>
          <w:p w14:paraId="4167BE0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14:paraId="43F2889C" w14:textId="77777777"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14:paraId="4A6F8FA1"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14:paraId="34E5EDDA"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14:paraId="73E2A04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14:paraId="582BCD0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2366AFAA" w14:textId="724EDEBC" w:rsidR="004F6871" w:rsidRPr="004F6871" w:rsidRDefault="00A0500F"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62688" behindDoc="0" locked="1" layoutInCell="1" allowOverlap="1" wp14:anchorId="47623973" wp14:editId="6D3701D9">
                      <wp:simplePos x="0" y="0"/>
                      <wp:positionH relativeFrom="column">
                        <wp:posOffset>618490</wp:posOffset>
                      </wp:positionH>
                      <wp:positionV relativeFrom="paragraph">
                        <wp:posOffset>112395</wp:posOffset>
                      </wp:positionV>
                      <wp:extent cx="3314700" cy="239395"/>
                      <wp:effectExtent l="0" t="38100" r="76200" b="0"/>
                      <wp:wrapNone/>
                      <wp:docPr id="12560" name="Группа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239395"/>
                                <a:chOff x="5121" y="3834"/>
                                <a:chExt cx="3240" cy="197"/>
                              </a:xfrm>
                            </wpg:grpSpPr>
                            <wps:wsp>
                              <wps:cNvPr id="12561" name="Line 445"/>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62" name="Line 446"/>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63" name="Line 447"/>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FC4083" id="Группа 185" o:spid="_x0000_s1026" style="position:absolute;margin-left:48.7pt;margin-top:8.85pt;width:261pt;height:18.85pt;z-index:25176268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">
                      <v:line id="Line 445"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"/>
                      <v:line id="Line 446"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"/>
                      <v:line id="Line 447"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">
                        <v:stroke endarrow="block"/>
                      </v:line>
                      <w10:anchorlock/>
                    </v:group>
                  </w:pict>
                </mc:Fallback>
              </mc:AlternateConten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14:paraId="356DBFDC"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4E66301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14:paraId="4150B688" w14:textId="77777777" w:rsidR="004F6871" w:rsidRPr="004F6871" w:rsidRDefault="004F6871" w:rsidP="004F6871">
            <w:pPr>
              <w:spacing w:after="0"/>
              <w:jc w:val="center"/>
              <w:rPr>
                <w:rFonts w:ascii="Times New Roman" w:hAnsi="Times New Roman" w:cs="Times New Roman"/>
                <w:b/>
                <w:bCs/>
                <w:sz w:val="24"/>
                <w:szCs w:val="24"/>
              </w:rPr>
            </w:pPr>
          </w:p>
          <w:p w14:paraId="50774BC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14:paraId="3BAA8600" w14:textId="77777777" w:rsidTr="004F6871">
        <w:tc>
          <w:tcPr>
            <w:tcW w:w="1284" w:type="dxa"/>
            <w:shd w:val="clear" w:color="auto" w:fill="FFFFFF" w:themeFill="background1"/>
          </w:tcPr>
          <w:p w14:paraId="67EBAE04" w14:textId="77777777" w:rsidR="004F6871" w:rsidRPr="004F6871" w:rsidRDefault="004F6871" w:rsidP="004F6871">
            <w:pPr>
              <w:spacing w:after="0"/>
              <w:jc w:val="center"/>
              <w:rPr>
                <w:rFonts w:ascii="Times New Roman" w:hAnsi="Times New Roman" w:cs="Times New Roman"/>
                <w:b/>
                <w:bCs/>
                <w:sz w:val="24"/>
                <w:szCs w:val="24"/>
              </w:rPr>
            </w:pPr>
          </w:p>
          <w:p w14:paraId="577FCD5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14:paraId="5CF515B6"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14:paraId="414ECD2B"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14:paraId="0721D399" w14:textId="77777777"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14:paraId="37BF5A6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14:paraId="42FC797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14:paraId="6ACB8AD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14:paraId="1D9B1D93" w14:textId="5CEC7DDC" w:rsidR="004F6871" w:rsidRPr="004F6871" w:rsidRDefault="00A0500F"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63712" behindDoc="0" locked="1" layoutInCell="1" allowOverlap="1" wp14:anchorId="1E42B916" wp14:editId="2E9673FD">
                      <wp:simplePos x="0" y="0"/>
                      <wp:positionH relativeFrom="column">
                        <wp:posOffset>617220</wp:posOffset>
                      </wp:positionH>
                      <wp:positionV relativeFrom="paragraph">
                        <wp:posOffset>19050</wp:posOffset>
                      </wp:positionV>
                      <wp:extent cx="3314700" cy="151130"/>
                      <wp:effectExtent l="0" t="38100" r="76200" b="1270"/>
                      <wp:wrapNone/>
                      <wp:docPr id="12556" name="Группа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57" name="Line 449"/>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58" name="Line 450"/>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59" name="Line 451"/>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383069" id="Группа 181" o:spid="_x0000_s1026" style="position:absolute;margin-left:48.6pt;margin-top:1.5pt;width:261pt;height:11.9pt;z-index:25176371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">
                      <v:line id="Line 449"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"/>
                      <v:line id="Line 450"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"/>
                      <v:line id="Line 451"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">
                        <v:stroke endarrow="block"/>
                      </v:line>
                      <w10:anchorlock/>
                    </v:group>
                  </w:pict>
                </mc:Fallback>
              </mc:AlternateContent>
            </w:r>
          </w:p>
        </w:tc>
        <w:tc>
          <w:tcPr>
            <w:tcW w:w="2676" w:type="dxa"/>
            <w:shd w:val="clear" w:color="auto" w:fill="FFFFFF" w:themeFill="background1"/>
          </w:tcPr>
          <w:p w14:paraId="62CA496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14:paraId="056F96D8" w14:textId="77777777" w:rsidR="004F6871" w:rsidRPr="004F6871" w:rsidRDefault="004F6871" w:rsidP="004F6871">
            <w:pPr>
              <w:spacing w:after="0"/>
              <w:jc w:val="center"/>
              <w:rPr>
                <w:rFonts w:ascii="Times New Roman" w:hAnsi="Times New Roman" w:cs="Times New Roman"/>
                <w:b/>
                <w:bCs/>
                <w:sz w:val="24"/>
                <w:szCs w:val="24"/>
              </w:rPr>
            </w:pPr>
          </w:p>
          <w:p w14:paraId="24FA917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14:paraId="26408B9D" w14:textId="77777777" w:rsidTr="004F6871">
        <w:tc>
          <w:tcPr>
            <w:tcW w:w="1284" w:type="dxa"/>
            <w:shd w:val="clear" w:color="auto" w:fill="FFFFFF" w:themeFill="background1"/>
          </w:tcPr>
          <w:p w14:paraId="17E381B3" w14:textId="77777777" w:rsidR="004F6871" w:rsidRPr="004F6871" w:rsidRDefault="004F6871" w:rsidP="004F6871">
            <w:pPr>
              <w:spacing w:after="0"/>
              <w:jc w:val="center"/>
              <w:rPr>
                <w:rFonts w:ascii="Times New Roman" w:hAnsi="Times New Roman" w:cs="Times New Roman"/>
                <w:b/>
                <w:bCs/>
                <w:sz w:val="24"/>
                <w:szCs w:val="24"/>
              </w:rPr>
            </w:pPr>
          </w:p>
          <w:p w14:paraId="0DF35F6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14:paraId="4C9F04A6"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14:paraId="0B822A2D"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14:paraId="1B98B9F8"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4D232CB8" w14:textId="77777777"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14:paraId="59776F9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14:paraId="5600475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63BDFF3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14:paraId="0AF4D1AD" w14:textId="4C769543" w:rsidR="004F6871" w:rsidRPr="004F6871" w:rsidRDefault="00A0500F"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64736" behindDoc="0" locked="1" layoutInCell="1" allowOverlap="1" wp14:anchorId="00C33F56" wp14:editId="05814D13">
                      <wp:simplePos x="0" y="0"/>
                      <wp:positionH relativeFrom="column">
                        <wp:posOffset>617855</wp:posOffset>
                      </wp:positionH>
                      <wp:positionV relativeFrom="paragraph">
                        <wp:posOffset>6985</wp:posOffset>
                      </wp:positionV>
                      <wp:extent cx="3314700" cy="151130"/>
                      <wp:effectExtent l="0" t="38100" r="76200" b="1270"/>
                      <wp:wrapNone/>
                      <wp:docPr id="12552" name="Группа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53" name="Line 453"/>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54" name="Line 454"/>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55" name="Line 455"/>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D53052" id="Группа 177" o:spid="_x0000_s1026" style="position:absolute;margin-left:48.65pt;margin-top:.55pt;width:261pt;height:11.9pt;z-index:25176473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">
                      <v:line id="Line 453"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"/>
                      <v:line id="Line 454"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"/>
                      <v:line id="Line 455"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">
                        <v:stroke endarrow="block"/>
                      </v:line>
                      <w10:anchorlock/>
                    </v:group>
                  </w:pict>
                </mc:Fallback>
              </mc:AlternateContent>
            </w:r>
          </w:p>
        </w:tc>
        <w:tc>
          <w:tcPr>
            <w:tcW w:w="2676" w:type="dxa"/>
            <w:shd w:val="clear" w:color="auto" w:fill="FFFFFF" w:themeFill="background1"/>
          </w:tcPr>
          <w:p w14:paraId="6D1C948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14:paraId="7C7A6E68" w14:textId="77777777" w:rsidR="004F6871" w:rsidRPr="004F6871" w:rsidRDefault="004F6871" w:rsidP="004F6871">
            <w:pPr>
              <w:spacing w:after="0"/>
              <w:jc w:val="center"/>
              <w:rPr>
                <w:rFonts w:ascii="Times New Roman" w:hAnsi="Times New Roman" w:cs="Times New Roman"/>
                <w:b/>
                <w:bCs/>
                <w:sz w:val="24"/>
                <w:szCs w:val="24"/>
              </w:rPr>
            </w:pPr>
          </w:p>
          <w:p w14:paraId="7FEA7FB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14:paraId="6231A980" w14:textId="77777777" w:rsidR="004F6871" w:rsidRPr="004F6871" w:rsidRDefault="004F6871" w:rsidP="004F6871">
            <w:pPr>
              <w:spacing w:after="0"/>
              <w:jc w:val="center"/>
              <w:rPr>
                <w:rFonts w:ascii="Times New Roman" w:hAnsi="Times New Roman" w:cs="Times New Roman"/>
                <w:b/>
                <w:bCs/>
                <w:sz w:val="24"/>
                <w:szCs w:val="24"/>
              </w:rPr>
            </w:pPr>
          </w:p>
        </w:tc>
      </w:tr>
      <w:tr w:rsidR="004F6871" w:rsidRPr="004F6871" w14:paraId="0FB58AAC" w14:textId="77777777" w:rsidTr="004F6871">
        <w:tc>
          <w:tcPr>
            <w:tcW w:w="1284" w:type="dxa"/>
            <w:shd w:val="clear" w:color="auto" w:fill="FFFFFF" w:themeFill="background1"/>
          </w:tcPr>
          <w:p w14:paraId="1538C008" w14:textId="77777777" w:rsidR="004F6871" w:rsidRPr="004F6871" w:rsidRDefault="004F6871" w:rsidP="004F6871">
            <w:pPr>
              <w:spacing w:after="0"/>
              <w:jc w:val="center"/>
              <w:rPr>
                <w:rFonts w:ascii="Times New Roman" w:hAnsi="Times New Roman" w:cs="Times New Roman"/>
                <w:b/>
                <w:bCs/>
                <w:sz w:val="24"/>
                <w:szCs w:val="24"/>
              </w:rPr>
            </w:pPr>
          </w:p>
          <w:p w14:paraId="3D2BBD0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14:paraId="51FEE837"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3B1F74CD"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14:paraId="40D0A8C0"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14:paraId="1FE6A425" w14:textId="77777777"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14:paraId="6E33E37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14:paraId="57AA967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465B104C" w14:textId="1F1B442E" w:rsidR="004F6871" w:rsidRPr="004F6871" w:rsidRDefault="00A0500F"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65760" behindDoc="0" locked="1" layoutInCell="1" allowOverlap="1" wp14:anchorId="5D617E83" wp14:editId="4CCE3D87">
                      <wp:simplePos x="0" y="0"/>
                      <wp:positionH relativeFrom="column">
                        <wp:posOffset>617220</wp:posOffset>
                      </wp:positionH>
                      <wp:positionV relativeFrom="paragraph">
                        <wp:posOffset>151130</wp:posOffset>
                      </wp:positionV>
                      <wp:extent cx="3314700" cy="151130"/>
                      <wp:effectExtent l="0" t="38100" r="76200" b="1270"/>
                      <wp:wrapNone/>
                      <wp:docPr id="12548" name="Группа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49" name="Line 457"/>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50" name="Line 458"/>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51" name="Line 459"/>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7F9FC2" id="Группа 173" o:spid="_x0000_s1026" style="position:absolute;margin-left:48.6pt;margin-top:11.9pt;width:261pt;height:11.9pt;z-index:25176576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">
                      <v:line id="Line 457"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"/>
                      <v:line id="Line 458"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"/>
                      <v:line id="Line 459"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">
                        <v:stroke endarrow="block"/>
                      </v:line>
                      <w10:anchorlock/>
                    </v:group>
                  </w:pict>
                </mc:Fallback>
              </mc:AlternateConten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14:paraId="2E8D0EE0"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748063F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14:paraId="7C88DF16" w14:textId="77777777" w:rsidR="004F6871" w:rsidRPr="004F6871" w:rsidRDefault="004F6871" w:rsidP="004F6871">
            <w:pPr>
              <w:spacing w:after="0"/>
              <w:jc w:val="center"/>
              <w:rPr>
                <w:rFonts w:ascii="Times New Roman" w:hAnsi="Times New Roman" w:cs="Times New Roman"/>
                <w:b/>
                <w:bCs/>
                <w:sz w:val="24"/>
                <w:szCs w:val="24"/>
              </w:rPr>
            </w:pPr>
          </w:p>
          <w:p w14:paraId="29E34AB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14:paraId="1555977A" w14:textId="77777777" w:rsidTr="004F6871">
        <w:tc>
          <w:tcPr>
            <w:tcW w:w="1284" w:type="dxa"/>
            <w:shd w:val="clear" w:color="auto" w:fill="FFFFFF" w:themeFill="background1"/>
          </w:tcPr>
          <w:p w14:paraId="4295B390" w14:textId="77777777" w:rsidR="004F6871" w:rsidRPr="004F6871" w:rsidRDefault="004F6871" w:rsidP="004F6871">
            <w:pPr>
              <w:spacing w:after="0"/>
              <w:jc w:val="center"/>
              <w:rPr>
                <w:rFonts w:ascii="Times New Roman" w:hAnsi="Times New Roman" w:cs="Times New Roman"/>
                <w:b/>
                <w:bCs/>
                <w:sz w:val="24"/>
                <w:szCs w:val="24"/>
              </w:rPr>
            </w:pPr>
          </w:p>
          <w:p w14:paraId="0416754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14:paraId="6C9EEA94"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14:paraId="279A2747"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
          <w:p w14:paraId="5FE19DD7"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lastRenderedPageBreak/>
              <w:t>R</w:t>
            </w:r>
            <w:r w:rsidRPr="004F6871">
              <w:rPr>
                <w:rFonts w:ascii="Times New Roman" w:hAnsi="Times New Roman" w:cs="Times New Roman"/>
                <w:sz w:val="24"/>
                <w:szCs w:val="24"/>
                <w:vertAlign w:val="subscript"/>
                <w:lang w:val="en-US"/>
              </w:rPr>
              <w:t>4</w:t>
            </w:r>
          </w:p>
          <w:p w14:paraId="6D713325"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2AC3FDD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14:paraId="3BECF9A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0D31E3B2" w14:textId="626B056A" w:rsidR="004F6871" w:rsidRPr="004F6871" w:rsidRDefault="00A0500F"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lastRenderedPageBreak/>
              <mc:AlternateContent>
                <mc:Choice Requires="wpg">
                  <w:drawing>
                    <wp:anchor distT="0" distB="0" distL="114300" distR="114300" simplePos="0" relativeHeight="251766784" behindDoc="0" locked="1" layoutInCell="1" allowOverlap="1" wp14:anchorId="003F513E" wp14:editId="7414F0E9">
                      <wp:simplePos x="0" y="0"/>
                      <wp:positionH relativeFrom="column">
                        <wp:posOffset>617220</wp:posOffset>
                      </wp:positionH>
                      <wp:positionV relativeFrom="paragraph">
                        <wp:posOffset>129540</wp:posOffset>
                      </wp:positionV>
                      <wp:extent cx="3314700" cy="151130"/>
                      <wp:effectExtent l="0" t="38100" r="76200" b="1270"/>
                      <wp:wrapNone/>
                      <wp:docPr id="12544" name="Группа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45" name="Line 461"/>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46" name="Line 462"/>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47" name="Line 463"/>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702563" id="Группа 169" o:spid="_x0000_s1026" style="position:absolute;margin-left:48.6pt;margin-top:10.2pt;width:261pt;height:11.9pt;z-index:25176678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">
                      <v:line id="Line 461"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"/>
                      <v:line id="Line 462"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"/>
                      <v:line id="Line 463"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">
                        <v:stroke endarrow="block"/>
                      </v:line>
                      <w10:anchorlock/>
                    </v:group>
                  </w:pict>
                </mc:Fallback>
              </mc:AlternateConten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14:paraId="4DF8D258"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5DAA5A0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14:paraId="6B4C9322" w14:textId="77777777" w:rsidR="004F6871" w:rsidRPr="004F6871" w:rsidRDefault="004F6871" w:rsidP="004F6871">
            <w:pPr>
              <w:spacing w:after="0"/>
              <w:jc w:val="center"/>
              <w:rPr>
                <w:rFonts w:ascii="Times New Roman" w:hAnsi="Times New Roman" w:cs="Times New Roman"/>
                <w:b/>
                <w:bCs/>
                <w:sz w:val="24"/>
                <w:szCs w:val="24"/>
              </w:rPr>
            </w:pPr>
          </w:p>
          <w:p w14:paraId="73B5825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 xml:space="preserve">0  0  0  1  0  0  0  </w:t>
            </w:r>
            <w:r w:rsidRPr="004F6871">
              <w:rPr>
                <w:rFonts w:ascii="Times New Roman" w:hAnsi="Times New Roman" w:cs="Times New Roman"/>
                <w:b/>
                <w:bCs/>
                <w:color w:val="FF0000"/>
                <w:sz w:val="24"/>
                <w:szCs w:val="24"/>
              </w:rPr>
              <w:t>1</w:t>
            </w:r>
          </w:p>
        </w:tc>
      </w:tr>
      <w:tr w:rsidR="004F6871" w:rsidRPr="004F6871" w14:paraId="25EFFEE2" w14:textId="77777777" w:rsidTr="004F6871">
        <w:tc>
          <w:tcPr>
            <w:tcW w:w="1284" w:type="dxa"/>
            <w:shd w:val="clear" w:color="auto" w:fill="FFFFFF" w:themeFill="background1"/>
          </w:tcPr>
          <w:p w14:paraId="0FA0D766" w14:textId="77777777" w:rsidR="004F6871" w:rsidRPr="004F6871" w:rsidRDefault="004F6871" w:rsidP="004F6871">
            <w:pPr>
              <w:spacing w:after="0"/>
              <w:jc w:val="center"/>
              <w:rPr>
                <w:rFonts w:ascii="Times New Roman" w:hAnsi="Times New Roman" w:cs="Times New Roman"/>
                <w:b/>
                <w:bCs/>
                <w:sz w:val="24"/>
                <w:szCs w:val="24"/>
              </w:rPr>
            </w:pPr>
          </w:p>
          <w:p w14:paraId="287420C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14:paraId="0A191E2D"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14:paraId="00A74F36"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14:paraId="2D967A33"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14:paraId="00DAB71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14:paraId="61AFCEE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30A163AD" w14:textId="4A244C03" w:rsidR="004F6871" w:rsidRPr="004F6871" w:rsidRDefault="00A0500F"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68832" behindDoc="0" locked="1" layoutInCell="1" allowOverlap="1" wp14:anchorId="181C7AD0" wp14:editId="3EBF40C3">
                      <wp:simplePos x="0" y="0"/>
                      <wp:positionH relativeFrom="column">
                        <wp:posOffset>617220</wp:posOffset>
                      </wp:positionH>
                      <wp:positionV relativeFrom="paragraph">
                        <wp:posOffset>108585</wp:posOffset>
                      </wp:positionV>
                      <wp:extent cx="3314700" cy="151130"/>
                      <wp:effectExtent l="0" t="38100" r="76200" b="1270"/>
                      <wp:wrapNone/>
                      <wp:docPr id="12540" name="Группа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41" name="Line 469"/>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42" name="Line 470"/>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43" name="Line 471"/>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5471B0" id="Группа 165" o:spid="_x0000_s1026" style="position:absolute;margin-left:48.6pt;margin-top:8.55pt;width:261pt;height:11.9pt;z-index:25176883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">
                      <v:line id="Line 469"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"/>
                      <v:line id="Line 470"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"/>
                      <v:line id="Line 471"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">
                        <v:stroke endarrow="block"/>
                      </v:line>
                      <w10:anchorlock/>
                    </v:group>
                  </w:pict>
                </mc:Fallback>
              </mc:AlternateConten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14:paraId="3A79B2D3"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69CE0D5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14:paraId="20E371EB" w14:textId="77777777" w:rsidR="004F6871" w:rsidRPr="004F6871" w:rsidRDefault="004F6871" w:rsidP="004F6871">
            <w:pPr>
              <w:spacing w:after="0"/>
              <w:jc w:val="center"/>
              <w:rPr>
                <w:rFonts w:ascii="Times New Roman" w:hAnsi="Times New Roman" w:cs="Times New Roman"/>
                <w:b/>
                <w:bCs/>
                <w:sz w:val="24"/>
                <w:szCs w:val="24"/>
              </w:rPr>
            </w:pPr>
          </w:p>
          <w:p w14:paraId="509602A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14:paraId="29FB26C0" w14:textId="77777777" w:rsidTr="004F6871">
        <w:tc>
          <w:tcPr>
            <w:tcW w:w="1284" w:type="dxa"/>
            <w:shd w:val="clear" w:color="auto" w:fill="FFFFFF" w:themeFill="background1"/>
          </w:tcPr>
          <w:p w14:paraId="0311EB83" w14:textId="77777777" w:rsidR="004F6871" w:rsidRPr="004F6871" w:rsidRDefault="004F6871" w:rsidP="004F6871">
            <w:pPr>
              <w:spacing w:after="0"/>
              <w:jc w:val="center"/>
              <w:rPr>
                <w:rFonts w:ascii="Times New Roman" w:hAnsi="Times New Roman" w:cs="Times New Roman"/>
                <w:b/>
                <w:bCs/>
                <w:sz w:val="24"/>
                <w:szCs w:val="24"/>
              </w:rPr>
            </w:pPr>
          </w:p>
          <w:p w14:paraId="6184B80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14:paraId="3B951AF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14:paraId="62397E6E"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14:paraId="52B41AFA"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14:paraId="627BBA91"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3FB12D0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14:paraId="0B197C6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6BC53B0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14:paraId="08755DD3" w14:textId="3F700449" w:rsidR="004F6871" w:rsidRPr="004F6871" w:rsidRDefault="00A0500F"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67808" behindDoc="0" locked="1" layoutInCell="1" allowOverlap="1" wp14:anchorId="17A03563" wp14:editId="627862B7">
                      <wp:simplePos x="0" y="0"/>
                      <wp:positionH relativeFrom="column">
                        <wp:posOffset>617220</wp:posOffset>
                      </wp:positionH>
                      <wp:positionV relativeFrom="paragraph">
                        <wp:posOffset>26035</wp:posOffset>
                      </wp:positionV>
                      <wp:extent cx="3314700" cy="114935"/>
                      <wp:effectExtent l="0" t="38100" r="76200" b="18415"/>
                      <wp:wrapNone/>
                      <wp:docPr id="12536" name="Группа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14935"/>
                                <a:chOff x="5121" y="3834"/>
                                <a:chExt cx="3240" cy="197"/>
                              </a:xfrm>
                            </wpg:grpSpPr>
                            <wps:wsp>
                              <wps:cNvPr id="12537" name="Line 465"/>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38" name="Line 466"/>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39" name="Line 467"/>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622621" id="Группа 161" o:spid="_x0000_s1026" style="position:absolute;margin-left:48.6pt;margin-top:2.05pt;width:261pt;height:9.05pt;z-index:25176780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">
                      <v:line id="Line 465"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"/>
                      <v:line id="Line 466"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"/>
                      <v:line id="Line 467"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">
                        <v:stroke endarrow="block"/>
                      </v:line>
                      <w10:anchorlock/>
                    </v:group>
                  </w:pict>
                </mc:Fallback>
              </mc:AlternateContent>
            </w:r>
          </w:p>
        </w:tc>
        <w:tc>
          <w:tcPr>
            <w:tcW w:w="2676" w:type="dxa"/>
            <w:shd w:val="clear" w:color="auto" w:fill="FFFFFF" w:themeFill="background1"/>
          </w:tcPr>
          <w:p w14:paraId="199D0DA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14:paraId="392129F1" w14:textId="77777777" w:rsidR="004F6871" w:rsidRPr="004F6871" w:rsidRDefault="004F6871" w:rsidP="004F6871">
            <w:pPr>
              <w:spacing w:after="0"/>
              <w:jc w:val="center"/>
              <w:rPr>
                <w:rFonts w:ascii="Times New Roman" w:hAnsi="Times New Roman" w:cs="Times New Roman"/>
                <w:b/>
                <w:bCs/>
                <w:sz w:val="24"/>
                <w:szCs w:val="24"/>
              </w:rPr>
            </w:pPr>
          </w:p>
          <w:p w14:paraId="4852C27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14:paraId="5619C03D" w14:textId="77777777" w:rsidTr="004F6871">
        <w:tc>
          <w:tcPr>
            <w:tcW w:w="1284" w:type="dxa"/>
            <w:shd w:val="clear" w:color="auto" w:fill="FFFFFF" w:themeFill="background1"/>
          </w:tcPr>
          <w:p w14:paraId="230A4D39" w14:textId="77777777" w:rsidR="004F6871" w:rsidRPr="004F6871" w:rsidRDefault="004F6871" w:rsidP="004F6871">
            <w:pPr>
              <w:spacing w:after="0"/>
              <w:jc w:val="center"/>
              <w:rPr>
                <w:rFonts w:ascii="Times New Roman" w:hAnsi="Times New Roman" w:cs="Times New Roman"/>
                <w:b/>
                <w:bCs/>
                <w:sz w:val="24"/>
                <w:szCs w:val="24"/>
              </w:rPr>
            </w:pPr>
          </w:p>
          <w:p w14:paraId="5D41436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14:paraId="2BC362AB" w14:textId="77777777"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14:paraId="01ACFFF5"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14:paraId="64E41891"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14:paraId="1D8F6638"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14:paraId="2151404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14:paraId="451B6D4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483D4C2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14:paraId="729FA047" w14:textId="2D19E7B8" w:rsidR="004F6871" w:rsidRPr="004F6871" w:rsidRDefault="00A0500F"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69856" behindDoc="0" locked="1" layoutInCell="1" allowOverlap="1" wp14:anchorId="782CE52B" wp14:editId="3830397B">
                      <wp:simplePos x="0" y="0"/>
                      <wp:positionH relativeFrom="column">
                        <wp:posOffset>617220</wp:posOffset>
                      </wp:positionH>
                      <wp:positionV relativeFrom="paragraph">
                        <wp:posOffset>4445</wp:posOffset>
                      </wp:positionV>
                      <wp:extent cx="3314700" cy="151130"/>
                      <wp:effectExtent l="0" t="38100" r="76200" b="1270"/>
                      <wp:wrapNone/>
                      <wp:docPr id="12532" name="Группа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33" name="Line 473"/>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34" name="Line 474"/>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35" name="Line 475"/>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C51C31" id="Группа 157" o:spid="_x0000_s1026" style="position:absolute;margin-left:48.6pt;margin-top:.35pt;width:261pt;height:11.9pt;z-index:25176985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">
                      <v:line id="Line 473"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"/>
                      <v:line id="Line 474"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"/>
                      <v:line id="Line 475"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">
                        <v:stroke endarrow="block"/>
                      </v:line>
                      <w10:anchorlock/>
                    </v:group>
                  </w:pict>
                </mc:Fallback>
              </mc:AlternateContent>
            </w:r>
          </w:p>
        </w:tc>
        <w:tc>
          <w:tcPr>
            <w:tcW w:w="2676" w:type="dxa"/>
            <w:shd w:val="clear" w:color="auto" w:fill="FFFFFF" w:themeFill="background1"/>
          </w:tcPr>
          <w:p w14:paraId="70D4A66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14:paraId="29007265" w14:textId="77777777" w:rsidR="004F6871" w:rsidRPr="004F6871" w:rsidRDefault="004F6871" w:rsidP="004F6871">
            <w:pPr>
              <w:spacing w:after="0"/>
              <w:jc w:val="center"/>
              <w:rPr>
                <w:rFonts w:ascii="Times New Roman" w:hAnsi="Times New Roman" w:cs="Times New Roman"/>
                <w:b/>
                <w:bCs/>
                <w:sz w:val="24"/>
                <w:szCs w:val="24"/>
              </w:rPr>
            </w:pPr>
          </w:p>
          <w:p w14:paraId="1131505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14:paraId="2BE4675C" w14:textId="77777777" w:rsidR="004F6871" w:rsidRPr="004F6871" w:rsidRDefault="004F6871" w:rsidP="004F6871">
            <w:pPr>
              <w:spacing w:after="0"/>
              <w:jc w:val="center"/>
              <w:rPr>
                <w:rFonts w:ascii="Times New Roman" w:hAnsi="Times New Roman" w:cs="Times New Roman"/>
                <w:b/>
                <w:bCs/>
                <w:sz w:val="24"/>
                <w:szCs w:val="24"/>
              </w:rPr>
            </w:pPr>
          </w:p>
          <w:p w14:paraId="745E060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14:paraId="34F0B682" w14:textId="77777777"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14:paraId="1196649C" w14:textId="77777777"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14:paraId="519E5DCF"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14:paraId="43819D53"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6D609C95">
          <v:shape id="_x0000_i1105" type="#_x0000_t75" style="width:30.85pt;height:47.7pt" o:ole="">
            <v:imagedata r:id="rId399" o:title=""/>
          </v:shape>
          <o:OLEObject Type="Embed" ProgID="Equation.3" ShapeID="_x0000_i1105" DrawAspect="Content" ObjectID="_1795380208" r:id="rId417"/>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2E63FD30">
          <v:shape id="_x0000_i1106" type="#_x0000_t75" style="width:31.8pt;height:43pt" o:ole="">
            <v:imagedata r:id="rId418" o:title=""/>
          </v:shape>
          <o:OLEObject Type="Embed" ProgID="Equation.3" ShapeID="_x0000_i1106" DrawAspect="Content" ObjectID="_1795380209" r:id="rId419"/>
        </w:object>
      </w:r>
      <w:r>
        <w:rPr>
          <w:rFonts w:ascii="Times New Roman" w:hAnsi="Times New Roman" w:cs="Times New Roman"/>
          <w:sz w:val="28"/>
          <w:szCs w:val="28"/>
        </w:rPr>
        <w:t>. 100% = 0,36%.</w:t>
      </w:r>
    </w:p>
    <w:p w14:paraId="5E7D4BCC" w14:textId="77777777"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14:paraId="07D1B85D" w14:textId="77777777"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14:paraId="17AC743A" w14:textId="77777777" w:rsidTr="008453B7">
        <w:trPr>
          <w:trHeight w:val="321"/>
        </w:trPr>
        <w:tc>
          <w:tcPr>
            <w:tcW w:w="1284" w:type="dxa"/>
            <w:shd w:val="clear" w:color="auto" w:fill="FFFFFF" w:themeFill="background1"/>
          </w:tcPr>
          <w:p w14:paraId="139A86C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14:paraId="2A32371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14:paraId="63787EA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14:paraId="209F3B2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14:paraId="00BF0717" w14:textId="77777777" w:rsidTr="008453B7">
        <w:tc>
          <w:tcPr>
            <w:tcW w:w="1284" w:type="dxa"/>
            <w:shd w:val="clear" w:color="auto" w:fill="FFFFFF" w:themeFill="background1"/>
          </w:tcPr>
          <w:p w14:paraId="4DF385A0" w14:textId="77777777" w:rsidR="008453B7" w:rsidRPr="008453B7" w:rsidRDefault="008453B7" w:rsidP="008453B7">
            <w:pPr>
              <w:spacing w:after="0"/>
              <w:jc w:val="center"/>
              <w:rPr>
                <w:rFonts w:ascii="Times New Roman" w:hAnsi="Times New Roman" w:cs="Times New Roman"/>
                <w:b/>
                <w:bCs/>
                <w:sz w:val="24"/>
                <w:szCs w:val="24"/>
              </w:rPr>
            </w:pPr>
          </w:p>
          <w:p w14:paraId="125A199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14:paraId="2593FD10" w14:textId="77777777"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14:paraId="39600E6D"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14:paraId="35164D9B"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14:paraId="33ABFD44"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14:paraId="681FD7E4"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14:paraId="28AA3CE4"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25EEC25C"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53A2FA7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14:paraId="2E70A10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31DE103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14:paraId="2F20C7D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14:paraId="179ECC3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420BFB72" w14:textId="0220E3AF" w:rsidR="008453B7" w:rsidRPr="008453B7" w:rsidRDefault="00A0500F"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78048" behindDoc="0" locked="1" layoutInCell="1" allowOverlap="1" wp14:anchorId="4CF4D40F" wp14:editId="1807E675">
                      <wp:simplePos x="0" y="0"/>
                      <wp:positionH relativeFrom="column">
                        <wp:posOffset>617220</wp:posOffset>
                      </wp:positionH>
                      <wp:positionV relativeFrom="paragraph">
                        <wp:posOffset>171450</wp:posOffset>
                      </wp:positionV>
                      <wp:extent cx="3314700" cy="151130"/>
                      <wp:effectExtent l="0" t="38100" r="76200" b="1270"/>
                      <wp:wrapNone/>
                      <wp:docPr id="12596" name="Группа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97" name="Line 505"/>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98" name="Line 506"/>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99" name="Line 507"/>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C64813" id="Группа 153" o:spid="_x0000_s1026" style="position:absolute;margin-left:48.6pt;margin-top:13.5pt;width:261pt;height:11.9pt;z-index:25177804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">
                      <v:line id="Line 505"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"/>
                      <v:line id="Line 506"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"/>
                      <v:line id="Line 507"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">
                        <v:stroke endarrow="block"/>
                      </v:line>
                      <w10:anchorlock/>
                    </v:group>
                  </w:pict>
                </mc:Fallback>
              </mc:AlternateConten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14:paraId="60BA0C1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5C6FD495" w14:textId="77777777" w:rsidR="008453B7" w:rsidRPr="008453B7" w:rsidRDefault="008453B7" w:rsidP="008453B7">
            <w:pPr>
              <w:spacing w:after="0"/>
              <w:jc w:val="center"/>
              <w:rPr>
                <w:rFonts w:ascii="Times New Roman" w:hAnsi="Times New Roman" w:cs="Times New Roman"/>
                <w:b/>
                <w:bCs/>
                <w:sz w:val="24"/>
                <w:szCs w:val="24"/>
              </w:rPr>
            </w:pPr>
          </w:p>
          <w:p w14:paraId="493B315E"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14:paraId="7EE1C9CC"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14:paraId="37079178" w14:textId="77777777" w:rsidR="008453B7" w:rsidRPr="008453B7" w:rsidRDefault="008453B7" w:rsidP="008453B7">
            <w:pPr>
              <w:spacing w:after="0"/>
              <w:jc w:val="center"/>
              <w:rPr>
                <w:rFonts w:ascii="Times New Roman" w:hAnsi="Times New Roman" w:cs="Times New Roman"/>
                <w:b/>
                <w:bCs/>
                <w:sz w:val="24"/>
                <w:szCs w:val="24"/>
                <w:lang w:val="en-US"/>
              </w:rPr>
            </w:pPr>
          </w:p>
          <w:p w14:paraId="386473E6" w14:textId="77777777"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14:paraId="0EE3D48C" w14:textId="77777777" w:rsidTr="008453B7">
        <w:tc>
          <w:tcPr>
            <w:tcW w:w="1284" w:type="dxa"/>
            <w:shd w:val="clear" w:color="auto" w:fill="FFFFFF" w:themeFill="background1"/>
          </w:tcPr>
          <w:p w14:paraId="3B7FAA3D" w14:textId="77777777" w:rsidR="008453B7" w:rsidRPr="008453B7" w:rsidRDefault="008453B7" w:rsidP="008453B7">
            <w:pPr>
              <w:spacing w:after="0"/>
              <w:jc w:val="center"/>
              <w:rPr>
                <w:rFonts w:ascii="Times New Roman" w:hAnsi="Times New Roman" w:cs="Times New Roman"/>
                <w:b/>
                <w:bCs/>
                <w:sz w:val="24"/>
                <w:szCs w:val="24"/>
              </w:rPr>
            </w:pPr>
          </w:p>
          <w:p w14:paraId="2BB2B86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14:paraId="025A4A34"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5CDD5221"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31A4A065" w14:textId="77777777"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14:paraId="13AA1C7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14:paraId="00127F3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60A6F1C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14:paraId="7F95BA0D" w14:textId="11D646E7" w:rsidR="008453B7" w:rsidRPr="008453B7" w:rsidRDefault="00A0500F"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70880" behindDoc="0" locked="1" layoutInCell="1" allowOverlap="1" wp14:anchorId="67781113" wp14:editId="28604F7D">
                      <wp:simplePos x="0" y="0"/>
                      <wp:positionH relativeFrom="column">
                        <wp:posOffset>617220</wp:posOffset>
                      </wp:positionH>
                      <wp:positionV relativeFrom="paragraph">
                        <wp:posOffset>19050</wp:posOffset>
                      </wp:positionV>
                      <wp:extent cx="3314700" cy="151130"/>
                      <wp:effectExtent l="0" t="38100" r="76200" b="1270"/>
                      <wp:wrapNone/>
                      <wp:docPr id="12592" name="Группа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93" name="Line 477"/>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94" name="Line 478"/>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95" name="Line 479"/>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F40DB6" id="Группа 149" o:spid="_x0000_s1026" style="position:absolute;margin-left:48.6pt;margin-top:1.5pt;width:261pt;height:11.9pt;z-index:25177088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">
                      <v:line id="Line 477"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"/>
                      <v:line id="Line 478"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"/>
                      <v:line id="Line 479"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">
                        <v:stroke endarrow="block"/>
                      </v:line>
                      <w10:anchorlock/>
                    </v:group>
                  </w:pict>
                </mc:Fallback>
              </mc:AlternateContent>
            </w:r>
          </w:p>
        </w:tc>
        <w:tc>
          <w:tcPr>
            <w:tcW w:w="2676" w:type="dxa"/>
            <w:shd w:val="clear" w:color="auto" w:fill="FFFFFF" w:themeFill="background1"/>
          </w:tcPr>
          <w:p w14:paraId="2E0F880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14:paraId="24E12478" w14:textId="77777777" w:rsidR="008453B7" w:rsidRPr="008453B7" w:rsidRDefault="008453B7" w:rsidP="008453B7">
            <w:pPr>
              <w:spacing w:after="0"/>
              <w:jc w:val="center"/>
              <w:rPr>
                <w:rFonts w:ascii="Times New Roman" w:hAnsi="Times New Roman" w:cs="Times New Roman"/>
                <w:b/>
                <w:bCs/>
                <w:sz w:val="24"/>
                <w:szCs w:val="24"/>
              </w:rPr>
            </w:pPr>
          </w:p>
          <w:p w14:paraId="6C40D97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14:paraId="523ADA4B" w14:textId="77777777" w:rsidTr="008453B7">
        <w:tc>
          <w:tcPr>
            <w:tcW w:w="1284" w:type="dxa"/>
            <w:shd w:val="clear" w:color="auto" w:fill="FFFFFF" w:themeFill="background1"/>
          </w:tcPr>
          <w:p w14:paraId="555DAD64" w14:textId="77777777" w:rsidR="008453B7" w:rsidRPr="008453B7" w:rsidRDefault="008453B7" w:rsidP="008453B7">
            <w:pPr>
              <w:spacing w:after="0"/>
              <w:jc w:val="center"/>
              <w:rPr>
                <w:rFonts w:ascii="Times New Roman" w:hAnsi="Times New Roman" w:cs="Times New Roman"/>
                <w:b/>
                <w:bCs/>
                <w:sz w:val="24"/>
                <w:szCs w:val="24"/>
              </w:rPr>
            </w:pPr>
          </w:p>
          <w:p w14:paraId="05D1A77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14:paraId="5711C39D"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14:paraId="5F8A39E5"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54DBFA8E"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14:paraId="1627F6CD" w14:textId="77777777"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14:paraId="1633C87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14:paraId="5B9DC38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4E633DD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14:paraId="5048C14A" w14:textId="6ABEA5A5" w:rsidR="008453B7" w:rsidRPr="008453B7" w:rsidRDefault="00A0500F"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71904" behindDoc="0" locked="1" layoutInCell="1" allowOverlap="1" wp14:anchorId="0433E6A4" wp14:editId="6E526A23">
                      <wp:simplePos x="0" y="0"/>
                      <wp:positionH relativeFrom="column">
                        <wp:posOffset>617855</wp:posOffset>
                      </wp:positionH>
                      <wp:positionV relativeFrom="paragraph">
                        <wp:posOffset>6985</wp:posOffset>
                      </wp:positionV>
                      <wp:extent cx="3314700" cy="151130"/>
                      <wp:effectExtent l="0" t="38100" r="76200" b="1270"/>
                      <wp:wrapNone/>
                      <wp:docPr id="12588" name="Группа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89" name="Line 481"/>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90" name="Line 482"/>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91" name="Line 483"/>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D5F24C" id="Группа 145" o:spid="_x0000_s1026" style="position:absolute;margin-left:48.65pt;margin-top:.55pt;width:261pt;height:11.9pt;z-index:25177190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">
                      <v:line id="Line 481"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"/>
                      <v:line id="Line 482"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"/>
                      <v:line id="Line 483"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">
                        <v:stroke endarrow="block"/>
                      </v:line>
                      <w10:anchorlock/>
                    </v:group>
                  </w:pict>
                </mc:Fallback>
              </mc:AlternateContent>
            </w:r>
          </w:p>
        </w:tc>
        <w:tc>
          <w:tcPr>
            <w:tcW w:w="2676" w:type="dxa"/>
            <w:shd w:val="clear" w:color="auto" w:fill="FFFFFF" w:themeFill="background1"/>
          </w:tcPr>
          <w:p w14:paraId="122C1FB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14:paraId="41C924D7" w14:textId="77777777" w:rsidR="008453B7" w:rsidRPr="008453B7" w:rsidRDefault="008453B7" w:rsidP="008453B7">
            <w:pPr>
              <w:spacing w:after="0"/>
              <w:jc w:val="center"/>
              <w:rPr>
                <w:rFonts w:ascii="Times New Roman" w:hAnsi="Times New Roman" w:cs="Times New Roman"/>
                <w:b/>
                <w:bCs/>
                <w:sz w:val="24"/>
                <w:szCs w:val="24"/>
              </w:rPr>
            </w:pPr>
          </w:p>
          <w:p w14:paraId="5C972DE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14:paraId="2EC838E1" w14:textId="77777777" w:rsidR="008453B7" w:rsidRPr="008453B7" w:rsidRDefault="008453B7" w:rsidP="008453B7">
            <w:pPr>
              <w:spacing w:after="0"/>
              <w:jc w:val="center"/>
              <w:rPr>
                <w:rFonts w:ascii="Times New Roman" w:hAnsi="Times New Roman" w:cs="Times New Roman"/>
                <w:b/>
                <w:bCs/>
                <w:sz w:val="24"/>
                <w:szCs w:val="24"/>
              </w:rPr>
            </w:pPr>
          </w:p>
        </w:tc>
      </w:tr>
      <w:tr w:rsidR="008453B7" w:rsidRPr="008453B7" w14:paraId="4DC623AE" w14:textId="77777777" w:rsidTr="008453B7">
        <w:tc>
          <w:tcPr>
            <w:tcW w:w="1284" w:type="dxa"/>
            <w:shd w:val="clear" w:color="auto" w:fill="FFFFFF" w:themeFill="background1"/>
          </w:tcPr>
          <w:p w14:paraId="36D53ED2" w14:textId="77777777" w:rsidR="008453B7" w:rsidRPr="008453B7" w:rsidRDefault="008453B7" w:rsidP="008453B7">
            <w:pPr>
              <w:spacing w:after="0"/>
              <w:jc w:val="center"/>
              <w:rPr>
                <w:rFonts w:ascii="Times New Roman" w:hAnsi="Times New Roman" w:cs="Times New Roman"/>
                <w:b/>
                <w:bCs/>
                <w:sz w:val="24"/>
                <w:szCs w:val="24"/>
              </w:rPr>
            </w:pPr>
          </w:p>
          <w:p w14:paraId="2DD7D46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14:paraId="4BFB8220"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14:paraId="0ABBED41"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
          <w:p w14:paraId="6689921B" w14:textId="77777777"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14:paraId="46B6F830"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745C363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14:paraId="10996BC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68C75108" w14:textId="2166CB48" w:rsidR="008453B7" w:rsidRPr="008453B7" w:rsidRDefault="00A0500F"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72928" behindDoc="0" locked="1" layoutInCell="1" allowOverlap="1" wp14:anchorId="5623C1CC" wp14:editId="67F79D9F">
                      <wp:simplePos x="0" y="0"/>
                      <wp:positionH relativeFrom="column">
                        <wp:posOffset>617220</wp:posOffset>
                      </wp:positionH>
                      <wp:positionV relativeFrom="paragraph">
                        <wp:posOffset>151130</wp:posOffset>
                      </wp:positionV>
                      <wp:extent cx="3314700" cy="151130"/>
                      <wp:effectExtent l="0" t="38100" r="76200" b="1270"/>
                      <wp:wrapNone/>
                      <wp:docPr id="12584" name="Группа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85" name="Line 485"/>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86" name="Line 486"/>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87" name="Line 487"/>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53E232" id="Группа 141" o:spid="_x0000_s1026" style="position:absolute;margin-left:48.6pt;margin-top:11.9pt;width:261pt;height:11.9pt;z-index:25177292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">
                      <v:line id="Line 485"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"/>
                      <v:line id="Line 486"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"/>
                      <v:line id="Line 487"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">
                        <v:stroke endarrow="block"/>
                      </v:line>
                      <w10:anchorlock/>
                    </v:group>
                  </w:pict>
                </mc:Fallback>
              </mc:AlternateConten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14:paraId="417C8728"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6159EEE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14:paraId="522F3144" w14:textId="77777777" w:rsidR="008453B7" w:rsidRPr="008453B7" w:rsidRDefault="008453B7" w:rsidP="008453B7">
            <w:pPr>
              <w:spacing w:after="0"/>
              <w:jc w:val="center"/>
              <w:rPr>
                <w:rFonts w:ascii="Times New Roman" w:hAnsi="Times New Roman" w:cs="Times New Roman"/>
                <w:b/>
                <w:bCs/>
                <w:sz w:val="24"/>
                <w:szCs w:val="24"/>
              </w:rPr>
            </w:pPr>
          </w:p>
          <w:p w14:paraId="7781E89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14:paraId="322156F7" w14:textId="77777777" w:rsidTr="008453B7">
        <w:trPr>
          <w:trHeight w:val="1140"/>
        </w:trPr>
        <w:tc>
          <w:tcPr>
            <w:tcW w:w="1284" w:type="dxa"/>
            <w:shd w:val="clear" w:color="auto" w:fill="FFFFFF" w:themeFill="background1"/>
          </w:tcPr>
          <w:p w14:paraId="4553B73B" w14:textId="77777777" w:rsidR="008453B7" w:rsidRPr="008453B7" w:rsidRDefault="008453B7" w:rsidP="008453B7">
            <w:pPr>
              <w:spacing w:after="0"/>
              <w:jc w:val="center"/>
              <w:rPr>
                <w:rFonts w:ascii="Times New Roman" w:hAnsi="Times New Roman" w:cs="Times New Roman"/>
                <w:b/>
                <w:bCs/>
                <w:sz w:val="24"/>
                <w:szCs w:val="24"/>
              </w:rPr>
            </w:pPr>
          </w:p>
          <w:p w14:paraId="37A9374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14:paraId="71BAD817"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14:paraId="2800CBC4"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4195D6C6"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2C5D4917"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11C9C50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14:paraId="049991C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127AB4D9" w14:textId="1E6843C7" w:rsidR="008453B7" w:rsidRPr="008453B7" w:rsidRDefault="00A0500F"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73952" behindDoc="0" locked="1" layoutInCell="1" allowOverlap="1" wp14:anchorId="34CE8CFF" wp14:editId="7D9A2AC8">
                      <wp:simplePos x="0" y="0"/>
                      <wp:positionH relativeFrom="column">
                        <wp:posOffset>617220</wp:posOffset>
                      </wp:positionH>
                      <wp:positionV relativeFrom="paragraph">
                        <wp:posOffset>129540</wp:posOffset>
                      </wp:positionV>
                      <wp:extent cx="3314700" cy="151130"/>
                      <wp:effectExtent l="0" t="38100" r="76200" b="1270"/>
                      <wp:wrapNone/>
                      <wp:docPr id="12580" name="Группа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81" name="Line 489"/>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82" name="Line 490"/>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83" name="Line 491"/>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3515AB" id="Группа 137" o:spid="_x0000_s1026" style="position:absolute;margin-left:48.6pt;margin-top:10.2pt;width:261pt;height:11.9pt;z-index:25177395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">
                      <v:line id="Line 489"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"/>
                      <v:line id="Line 490"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"/>
                      <v:line id="Line 491"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">
                        <v:stroke endarrow="block"/>
                      </v:line>
                      <w10:anchorlock/>
                    </v:group>
                  </w:pict>
                </mc:Fallback>
              </mc:AlternateConten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14:paraId="0878A0BB"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16BAECB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1C190174" w14:textId="77777777" w:rsidR="008453B7" w:rsidRPr="008453B7" w:rsidRDefault="008453B7" w:rsidP="008453B7">
            <w:pPr>
              <w:spacing w:after="0"/>
              <w:jc w:val="center"/>
              <w:rPr>
                <w:rFonts w:ascii="Times New Roman" w:hAnsi="Times New Roman" w:cs="Times New Roman"/>
                <w:b/>
                <w:bCs/>
                <w:sz w:val="24"/>
                <w:szCs w:val="24"/>
              </w:rPr>
            </w:pPr>
          </w:p>
          <w:p w14:paraId="06597D1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14:paraId="35437D14" w14:textId="77777777" w:rsidTr="008453B7">
        <w:tc>
          <w:tcPr>
            <w:tcW w:w="1284" w:type="dxa"/>
            <w:shd w:val="clear" w:color="auto" w:fill="FFFFFF" w:themeFill="background1"/>
          </w:tcPr>
          <w:p w14:paraId="4412199F" w14:textId="77777777" w:rsidR="008453B7" w:rsidRPr="008453B7" w:rsidRDefault="008453B7" w:rsidP="008453B7">
            <w:pPr>
              <w:spacing w:after="0"/>
              <w:jc w:val="center"/>
              <w:rPr>
                <w:rFonts w:ascii="Times New Roman" w:hAnsi="Times New Roman" w:cs="Times New Roman"/>
                <w:b/>
                <w:bCs/>
                <w:sz w:val="24"/>
                <w:szCs w:val="24"/>
              </w:rPr>
            </w:pPr>
          </w:p>
          <w:p w14:paraId="056DC51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14:paraId="5F2E3B59"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0BA7B02F"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r w:rsidRPr="008453B7">
              <w:rPr>
                <w:rFonts w:ascii="Times New Roman" w:hAnsi="Times New Roman" w:cs="Times New Roman"/>
                <w:sz w:val="24"/>
                <w:szCs w:val="24"/>
                <w:vertAlign w:val="subscript"/>
              </w:rPr>
              <w:t>доп</w:t>
            </w:r>
          </w:p>
          <w:p w14:paraId="3B1EAF4D"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14:paraId="2337E79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14:paraId="32BCD57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1156EE63" w14:textId="1A2A0EA0" w:rsidR="008453B7" w:rsidRPr="008453B7" w:rsidRDefault="00A0500F"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76000" behindDoc="0" locked="1" layoutInCell="1" allowOverlap="1" wp14:anchorId="7303DCF6" wp14:editId="00E2DC4C">
                      <wp:simplePos x="0" y="0"/>
                      <wp:positionH relativeFrom="column">
                        <wp:posOffset>617220</wp:posOffset>
                      </wp:positionH>
                      <wp:positionV relativeFrom="paragraph">
                        <wp:posOffset>108585</wp:posOffset>
                      </wp:positionV>
                      <wp:extent cx="3314700" cy="151130"/>
                      <wp:effectExtent l="0" t="38100" r="76200" b="1270"/>
                      <wp:wrapNone/>
                      <wp:docPr id="12576" name="Группа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77" name="Line 497"/>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78" name="Line 498"/>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79" name="Line 499"/>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75796A" id="Группа 133" o:spid="_x0000_s1026" style="position:absolute;margin-left:48.6pt;margin-top:8.55pt;width:261pt;height:11.9pt;z-index:25177600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">
                      <v:line id="Line 497"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"/>
                      <v:line id="Line 498"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"/>
                      <v:line id="Line 499"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">
                        <v:stroke endarrow="block"/>
                      </v:line>
                      <w10:anchorlock/>
                    </v:group>
                  </w:pict>
                </mc:Fallback>
              </mc:AlternateConten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14:paraId="4F03F480"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65C7B69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14:paraId="39B5258F" w14:textId="77777777" w:rsidR="008453B7" w:rsidRPr="008453B7" w:rsidRDefault="008453B7" w:rsidP="008453B7">
            <w:pPr>
              <w:spacing w:after="0"/>
              <w:jc w:val="center"/>
              <w:rPr>
                <w:rFonts w:ascii="Times New Roman" w:hAnsi="Times New Roman" w:cs="Times New Roman"/>
                <w:b/>
                <w:bCs/>
                <w:sz w:val="24"/>
                <w:szCs w:val="24"/>
              </w:rPr>
            </w:pPr>
          </w:p>
          <w:p w14:paraId="756EC33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14:paraId="4E3BCED9" w14:textId="77777777" w:rsidTr="008453B7">
        <w:tc>
          <w:tcPr>
            <w:tcW w:w="1284" w:type="dxa"/>
            <w:shd w:val="clear" w:color="auto" w:fill="FFFFFF" w:themeFill="background1"/>
          </w:tcPr>
          <w:p w14:paraId="79224459" w14:textId="77777777" w:rsidR="008453B7" w:rsidRPr="008453B7" w:rsidRDefault="008453B7" w:rsidP="008453B7">
            <w:pPr>
              <w:spacing w:after="0"/>
              <w:jc w:val="center"/>
              <w:rPr>
                <w:rFonts w:ascii="Times New Roman" w:hAnsi="Times New Roman" w:cs="Times New Roman"/>
                <w:b/>
                <w:bCs/>
                <w:sz w:val="24"/>
                <w:szCs w:val="24"/>
              </w:rPr>
            </w:pPr>
          </w:p>
          <w:p w14:paraId="32A5139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14:paraId="01EDCBCC"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14:paraId="1AB00437"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6D9E60CF"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14:paraId="6FF4EA32"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21C969E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14:paraId="46F00EB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0270855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14:paraId="31B89A7F" w14:textId="1A9B41CF" w:rsidR="008453B7" w:rsidRPr="008453B7" w:rsidRDefault="00A0500F"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74976" behindDoc="0" locked="1" layoutInCell="1" allowOverlap="1" wp14:anchorId="7640D0C2" wp14:editId="16962F24">
                      <wp:simplePos x="0" y="0"/>
                      <wp:positionH relativeFrom="column">
                        <wp:posOffset>617220</wp:posOffset>
                      </wp:positionH>
                      <wp:positionV relativeFrom="paragraph">
                        <wp:posOffset>26035</wp:posOffset>
                      </wp:positionV>
                      <wp:extent cx="3314700" cy="114935"/>
                      <wp:effectExtent l="0" t="38100" r="76200" b="18415"/>
                      <wp:wrapNone/>
                      <wp:docPr id="12572" name="Группа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14935"/>
                                <a:chOff x="5121" y="3834"/>
                                <a:chExt cx="3240" cy="197"/>
                              </a:xfrm>
                            </wpg:grpSpPr>
                            <wps:wsp>
                              <wps:cNvPr id="12573" name="Line 493"/>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74" name="Line 494"/>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75" name="Line 495"/>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43960A" id="Группа 129" o:spid="_x0000_s1026" style="position:absolute;margin-left:48.6pt;margin-top:2.05pt;width:261pt;height:9.05pt;z-index:25177497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">
                      <v:line id="Line 493"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"/>
                      <v:line id="Line 494"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"/>
                      <v:line id="Line 495"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">
                        <v:stroke endarrow="block"/>
                      </v:line>
                      <w10:anchorlock/>
                    </v:group>
                  </w:pict>
                </mc:Fallback>
              </mc:AlternateContent>
            </w:r>
          </w:p>
        </w:tc>
        <w:tc>
          <w:tcPr>
            <w:tcW w:w="2676" w:type="dxa"/>
            <w:shd w:val="clear" w:color="auto" w:fill="FFFFFF" w:themeFill="background1"/>
          </w:tcPr>
          <w:p w14:paraId="120BDAF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14:paraId="6BDB5A77" w14:textId="77777777" w:rsidR="008453B7" w:rsidRPr="008453B7" w:rsidRDefault="008453B7" w:rsidP="008453B7">
            <w:pPr>
              <w:spacing w:after="0"/>
              <w:jc w:val="center"/>
              <w:rPr>
                <w:rFonts w:ascii="Times New Roman" w:hAnsi="Times New Roman" w:cs="Times New Roman"/>
                <w:b/>
                <w:bCs/>
                <w:sz w:val="24"/>
                <w:szCs w:val="24"/>
              </w:rPr>
            </w:pPr>
          </w:p>
          <w:p w14:paraId="592A7E4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14:paraId="23AD3B47" w14:textId="77777777" w:rsidTr="008453B7">
        <w:trPr>
          <w:trHeight w:val="1130"/>
        </w:trPr>
        <w:tc>
          <w:tcPr>
            <w:tcW w:w="1284" w:type="dxa"/>
            <w:shd w:val="clear" w:color="auto" w:fill="FFFFFF" w:themeFill="background1"/>
          </w:tcPr>
          <w:p w14:paraId="677B3F3C" w14:textId="77777777" w:rsidR="008453B7" w:rsidRPr="008453B7" w:rsidRDefault="008453B7" w:rsidP="008453B7">
            <w:pPr>
              <w:spacing w:after="0"/>
              <w:jc w:val="center"/>
              <w:rPr>
                <w:rFonts w:ascii="Times New Roman" w:hAnsi="Times New Roman" w:cs="Times New Roman"/>
                <w:b/>
                <w:bCs/>
                <w:sz w:val="24"/>
                <w:szCs w:val="24"/>
              </w:rPr>
            </w:pPr>
          </w:p>
          <w:p w14:paraId="7E35C9E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14:paraId="70903680"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14:paraId="6787CFB3"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6037E1F6"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5AE495B3"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0E4FCD1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14:paraId="267CD09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1D5BF34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14:paraId="6B908EE8" w14:textId="55E384DF" w:rsidR="008453B7" w:rsidRPr="008453B7" w:rsidRDefault="00A0500F"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77024" behindDoc="0" locked="1" layoutInCell="1" allowOverlap="1" wp14:anchorId="2F95AB5F" wp14:editId="1BEFB445">
                      <wp:simplePos x="0" y="0"/>
                      <wp:positionH relativeFrom="column">
                        <wp:posOffset>617220</wp:posOffset>
                      </wp:positionH>
                      <wp:positionV relativeFrom="paragraph">
                        <wp:posOffset>4445</wp:posOffset>
                      </wp:positionV>
                      <wp:extent cx="3314700" cy="151130"/>
                      <wp:effectExtent l="0" t="38100" r="76200" b="1270"/>
                      <wp:wrapNone/>
                      <wp:docPr id="12568" name="Группа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69" name="Line 501"/>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70" name="Line 502"/>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71" name="Line 503"/>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7DCABD" id="Группа 125" o:spid="_x0000_s1026" style="position:absolute;margin-left:48.6pt;margin-top:.35pt;width:261pt;height:11.9pt;z-index:25177702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">
                      <v:line id="Line 501"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"/>
                      <v:line id="Line 502"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"/>
                      <v:line id="Line 503"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">
                        <v:stroke endarrow="block"/>
                      </v:line>
                      <w10:anchorlock/>
                    </v:group>
                  </w:pict>
                </mc:Fallback>
              </mc:AlternateContent>
            </w:r>
          </w:p>
        </w:tc>
        <w:tc>
          <w:tcPr>
            <w:tcW w:w="2676" w:type="dxa"/>
            <w:shd w:val="clear" w:color="auto" w:fill="FFFFFF" w:themeFill="background1"/>
          </w:tcPr>
          <w:p w14:paraId="23C7494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14:paraId="2F51F68A" w14:textId="77777777" w:rsidR="008453B7" w:rsidRPr="008453B7" w:rsidRDefault="008453B7" w:rsidP="008453B7">
            <w:pPr>
              <w:spacing w:after="0"/>
              <w:jc w:val="center"/>
              <w:rPr>
                <w:rFonts w:ascii="Times New Roman" w:hAnsi="Times New Roman" w:cs="Times New Roman"/>
                <w:b/>
                <w:bCs/>
                <w:sz w:val="24"/>
                <w:szCs w:val="24"/>
              </w:rPr>
            </w:pPr>
          </w:p>
          <w:p w14:paraId="766BE14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14:paraId="5FEF8A94" w14:textId="77777777" w:rsidTr="008453B7">
        <w:trPr>
          <w:trHeight w:val="1130"/>
        </w:trPr>
        <w:tc>
          <w:tcPr>
            <w:tcW w:w="1284" w:type="dxa"/>
            <w:shd w:val="clear" w:color="auto" w:fill="FFFFFF" w:themeFill="background1"/>
          </w:tcPr>
          <w:p w14:paraId="47C7E35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14:paraId="5A69648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14:paraId="1843A7A1"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7682919E"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0A195B34" w14:textId="77777777"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14:paraId="09CC96A9"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08BC90C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14:paraId="450B3C1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B0E4794" w14:textId="4C08F2D8" w:rsidR="008453B7" w:rsidRPr="008453B7" w:rsidRDefault="00A0500F"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mc:AlternateContent>
                <mc:Choice Requires="wpg">
                  <w:drawing>
                    <wp:anchor distT="0" distB="0" distL="114300" distR="114300" simplePos="0" relativeHeight="251779072" behindDoc="0" locked="1" layoutInCell="1" allowOverlap="1" wp14:anchorId="1BDC2FF5" wp14:editId="4582F54A">
                      <wp:simplePos x="0" y="0"/>
                      <wp:positionH relativeFrom="column">
                        <wp:posOffset>617220</wp:posOffset>
                      </wp:positionH>
                      <wp:positionV relativeFrom="paragraph">
                        <wp:posOffset>127635</wp:posOffset>
                      </wp:positionV>
                      <wp:extent cx="3314700" cy="151130"/>
                      <wp:effectExtent l="0" t="38100" r="76200" b="1270"/>
                      <wp:wrapNone/>
                      <wp:docPr id="12564" name="Группа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151130"/>
                                <a:chOff x="5121" y="3834"/>
                                <a:chExt cx="3240" cy="197"/>
                              </a:xfrm>
                            </wpg:grpSpPr>
                            <wps:wsp>
                              <wps:cNvPr id="12565" name="Line 509"/>
                              <wps:cNvCnPr>
                                <a:cxnSpLocks noChangeShapeType="1"/>
                              </wps:cNvCnPr>
                              <wps:spPr bwMode="auto">
                                <a:xfrm>
                                  <a:off x="5121" y="4014"/>
                                  <a:ext cx="3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66" name="Line 510"/>
                              <wps:cNvCnPr>
                                <a:cxnSpLocks noChangeShapeType="1"/>
                              </wps:cNvCnPr>
                              <wps:spPr bwMode="auto">
                                <a:xfrm flipV="1">
                                  <a:off x="5122" y="385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67" name="Line 511"/>
                              <wps:cNvCnPr>
                                <a:cxnSpLocks noChangeShapeType="1"/>
                              </wps:cNvCnPr>
                              <wps:spPr bwMode="auto">
                                <a:xfrm flipV="1">
                                  <a:off x="8361" y="3834"/>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A58D14" id="Группа 121" o:spid="_x0000_s1026" style="position:absolute;margin-left:48.6pt;margin-top:10.05pt;width:261pt;height:11.9pt;z-index:25177907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">
                      <v:line id="Line 509" o:spid="_x0000_s1027" style="position:absolute;visibility:visible;mso-wrap-style:square" from="5121,401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"/>
                      <v:line id="Line 510" o:spid="_x0000_s1028" style="position:absolute;flip:y;visibility:visible;mso-wrap-style:square" from="5122,3851" to="5122,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"/>
                      <v:line id="Line 511" o:spid="_x0000_s1029" style="position:absolute;flip:y;visibility:visible;mso-wrap-style:square" from="8361,3834" to="836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">
                        <v:stroke endarrow="block"/>
                      </v:line>
                      <w10:anchorlock/>
                    </v:group>
                  </w:pict>
                </mc:Fallback>
              </mc:AlternateConten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14:paraId="4DDCDC3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14:paraId="2CF8456E" w14:textId="77777777" w:rsidR="008453B7" w:rsidRPr="008453B7" w:rsidRDefault="008453B7" w:rsidP="008453B7">
            <w:pPr>
              <w:spacing w:after="0"/>
              <w:jc w:val="center"/>
              <w:rPr>
                <w:rFonts w:ascii="Times New Roman" w:hAnsi="Times New Roman" w:cs="Times New Roman"/>
                <w:b/>
                <w:bCs/>
                <w:sz w:val="24"/>
                <w:szCs w:val="24"/>
              </w:rPr>
            </w:pPr>
          </w:p>
          <w:p w14:paraId="4B8C499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14:paraId="03A44B7A" w14:textId="77777777"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14:paraId="50F03686"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14:paraId="2A689D28"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692898AD">
          <v:shape id="_x0000_i1107" type="#_x0000_t75" style="width:30.85pt;height:47.7pt" o:ole="">
            <v:imagedata r:id="rId399" o:title=""/>
          </v:shape>
          <o:OLEObject Type="Embed" ProgID="Equation.3" ShapeID="_x0000_i1107" DrawAspect="Content" ObjectID="_1795380210" r:id="rId42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55761A69">
          <v:shape id="_x0000_i1108" type="#_x0000_t75" style="width:31.8pt;height:43pt" o:ole="">
            <v:imagedata r:id="rId418" o:title=""/>
          </v:shape>
          <o:OLEObject Type="Embed" ProgID="Equation.3" ShapeID="_x0000_i1108" DrawAspect="Content" ObjectID="_1795380211" r:id="rId421"/>
        </w:object>
      </w:r>
      <w:r>
        <w:rPr>
          <w:rFonts w:ascii="Times New Roman" w:hAnsi="Times New Roman" w:cs="Times New Roman"/>
          <w:sz w:val="28"/>
          <w:szCs w:val="28"/>
        </w:rPr>
        <w:t>. 100% = 1,09%.</w:t>
      </w:r>
    </w:p>
    <w:p w14:paraId="0A61BF48" w14:textId="77777777"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14:paraId="62F3E606" w14:textId="77777777"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14:paraId="41CC6F36" w14:textId="77777777"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14:paraId="5AD34E32" w14:textId="77777777"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14:paraId="776BBD5C"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14:paraId="7B4C7385"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14:paraId="3EF8B452"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14:paraId="1EA3913E" w14:textId="77777777" w:rsidTr="00A414B1">
        <w:tc>
          <w:tcPr>
            <w:tcW w:w="2692" w:type="dxa"/>
          </w:tcPr>
          <w:p w14:paraId="662A8321" w14:textId="77777777" w:rsidR="00A414B1" w:rsidRPr="00A414B1" w:rsidRDefault="00A414B1" w:rsidP="00A414B1">
            <w:pPr>
              <w:ind w:left="459" w:right="-5"/>
              <w:jc w:val="center"/>
              <w:rPr>
                <w:sz w:val="28"/>
                <w:szCs w:val="28"/>
              </w:rPr>
            </w:pPr>
            <w:r w:rsidRPr="00A414B1">
              <w:rPr>
                <w:sz w:val="28"/>
                <w:szCs w:val="28"/>
              </w:rPr>
              <w:t>0 – 0000</w:t>
            </w:r>
          </w:p>
          <w:p w14:paraId="07F584EC" w14:textId="77777777" w:rsidR="00A414B1" w:rsidRPr="00A414B1" w:rsidRDefault="00A414B1" w:rsidP="00A414B1">
            <w:pPr>
              <w:ind w:left="459" w:right="-5"/>
              <w:jc w:val="center"/>
              <w:rPr>
                <w:sz w:val="28"/>
                <w:szCs w:val="28"/>
              </w:rPr>
            </w:pPr>
            <w:r w:rsidRPr="00A414B1">
              <w:rPr>
                <w:sz w:val="28"/>
                <w:szCs w:val="28"/>
              </w:rPr>
              <w:t>1 – 0001</w:t>
            </w:r>
          </w:p>
          <w:p w14:paraId="70F915D7" w14:textId="77777777" w:rsidR="00A414B1" w:rsidRPr="00A414B1" w:rsidRDefault="00A414B1" w:rsidP="00A414B1">
            <w:pPr>
              <w:ind w:left="459" w:right="-5"/>
              <w:jc w:val="center"/>
              <w:rPr>
                <w:sz w:val="28"/>
                <w:szCs w:val="28"/>
              </w:rPr>
            </w:pPr>
            <w:r w:rsidRPr="00A414B1">
              <w:rPr>
                <w:sz w:val="28"/>
                <w:szCs w:val="28"/>
              </w:rPr>
              <w:t>2 – 0010</w:t>
            </w:r>
          </w:p>
          <w:p w14:paraId="1EC7DD95" w14:textId="77777777" w:rsidR="00A414B1" w:rsidRPr="00A414B1" w:rsidRDefault="00A414B1" w:rsidP="00A414B1">
            <w:pPr>
              <w:ind w:left="459" w:right="-5"/>
              <w:jc w:val="center"/>
              <w:rPr>
                <w:sz w:val="28"/>
                <w:szCs w:val="28"/>
              </w:rPr>
            </w:pPr>
            <w:r w:rsidRPr="00A414B1">
              <w:rPr>
                <w:sz w:val="28"/>
                <w:szCs w:val="28"/>
              </w:rPr>
              <w:t>3 – 0011</w:t>
            </w:r>
          </w:p>
          <w:p w14:paraId="748C55FF" w14:textId="77777777"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14:paraId="46CC12AB" w14:textId="77777777" w:rsidR="00A414B1" w:rsidRPr="00A414B1" w:rsidRDefault="00A414B1" w:rsidP="00A414B1">
            <w:pPr>
              <w:ind w:right="-5"/>
              <w:jc w:val="center"/>
              <w:rPr>
                <w:sz w:val="28"/>
                <w:szCs w:val="28"/>
              </w:rPr>
            </w:pPr>
            <w:r w:rsidRPr="00A414B1">
              <w:rPr>
                <w:sz w:val="28"/>
                <w:szCs w:val="28"/>
              </w:rPr>
              <w:t>5 – 0101</w:t>
            </w:r>
          </w:p>
          <w:p w14:paraId="1DF50DDA" w14:textId="77777777" w:rsidR="00A414B1" w:rsidRPr="00A414B1" w:rsidRDefault="00A414B1" w:rsidP="00A414B1">
            <w:pPr>
              <w:ind w:right="-5"/>
              <w:jc w:val="center"/>
              <w:rPr>
                <w:sz w:val="28"/>
                <w:szCs w:val="28"/>
              </w:rPr>
            </w:pPr>
            <w:r w:rsidRPr="00A414B1">
              <w:rPr>
                <w:sz w:val="28"/>
                <w:szCs w:val="28"/>
              </w:rPr>
              <w:t>6 – 0110</w:t>
            </w:r>
          </w:p>
          <w:p w14:paraId="5D2134F7" w14:textId="77777777" w:rsidR="00A414B1" w:rsidRPr="00A414B1" w:rsidRDefault="00A414B1" w:rsidP="00A414B1">
            <w:pPr>
              <w:ind w:right="-5"/>
              <w:jc w:val="center"/>
              <w:rPr>
                <w:sz w:val="28"/>
                <w:szCs w:val="28"/>
              </w:rPr>
            </w:pPr>
            <w:r w:rsidRPr="00A414B1">
              <w:rPr>
                <w:sz w:val="28"/>
                <w:szCs w:val="28"/>
              </w:rPr>
              <w:t>7 – 0111</w:t>
            </w:r>
          </w:p>
          <w:p w14:paraId="5DF9E097" w14:textId="77777777" w:rsidR="00A414B1" w:rsidRPr="00A414B1" w:rsidRDefault="00A414B1" w:rsidP="00A414B1">
            <w:pPr>
              <w:ind w:right="-5"/>
              <w:jc w:val="center"/>
              <w:rPr>
                <w:sz w:val="28"/>
                <w:szCs w:val="28"/>
              </w:rPr>
            </w:pPr>
            <w:r w:rsidRPr="00A414B1">
              <w:rPr>
                <w:sz w:val="28"/>
                <w:szCs w:val="28"/>
              </w:rPr>
              <w:t>8 – 1000</w:t>
            </w:r>
          </w:p>
          <w:p w14:paraId="5629DA2B" w14:textId="77777777" w:rsidR="00A414B1" w:rsidRPr="00A414B1" w:rsidRDefault="00A414B1" w:rsidP="00A414B1">
            <w:pPr>
              <w:ind w:right="-5"/>
              <w:jc w:val="center"/>
              <w:rPr>
                <w:sz w:val="28"/>
                <w:szCs w:val="28"/>
                <w:lang w:val="en-US"/>
              </w:rPr>
            </w:pPr>
            <w:r w:rsidRPr="00A414B1">
              <w:rPr>
                <w:sz w:val="28"/>
                <w:szCs w:val="28"/>
              </w:rPr>
              <w:t>9 – 1001</w:t>
            </w:r>
          </w:p>
        </w:tc>
      </w:tr>
    </w:tbl>
    <w:p w14:paraId="0407C767"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14:paraId="39795FA8"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14:paraId="00579470"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14:paraId="3AE64F73" w14:textId="77777777"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14:paraId="3082C28D" w14:textId="77777777"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14:paraId="236E5FEF"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14:paraId="5C631CF4"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14:paraId="615AA145"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14:paraId="6CE9ABBB"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lastRenderedPageBreak/>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14:paraId="5B6E12B4"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14:paraId="28D06147" w14:textId="77777777"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14:paraId="5D30AB1F"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14:paraId="2F21A54C"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14:paraId="38CF10B4" w14:textId="77777777"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14:paraId="7AC096CA" w14:textId="77777777"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14:paraId="4965B593" w14:textId="77777777"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14:paraId="5DF39B59" w14:textId="77777777"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14:paraId="659B8217" w14:textId="77777777"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14:paraId="19DAA79D"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14:paraId="745D0427"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14:paraId="2F754F5E"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14:paraId="4272A516" w14:textId="77777777"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lastRenderedPageBreak/>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14:paraId="433411F6"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14:paraId="3FA1E375" w14:textId="77777777"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аппаратно не как таковая, а реализуется на основе двоичной арифметики с последующей коррекцией результата. </w:t>
      </w:r>
    </w:p>
    <w:p w14:paraId="409FD838" w14:textId="77777777"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14:paraId="4F36B894" w14:textId="77777777"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14:paraId="0153F69D"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14:paraId="0D288748"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14:paraId="66DA8901" w14:textId="77777777"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14:paraId="68C6EB60" w14:textId="2FCDF59E" w:rsidR="00A414B1" w:rsidRPr="005067BC" w:rsidRDefault="00A0500F"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mc:AlternateContent>
          <mc:Choice Requires="wps">
            <w:drawing>
              <wp:anchor distT="0" distB="0" distL="114300" distR="114300" simplePos="0" relativeHeight="251785216" behindDoc="0" locked="1" layoutInCell="1" allowOverlap="1" wp14:anchorId="2EE007C3" wp14:editId="647D23A9">
                <wp:simplePos x="0" y="0"/>
                <wp:positionH relativeFrom="column">
                  <wp:posOffset>5134610</wp:posOffset>
                </wp:positionH>
                <wp:positionV relativeFrom="paragraph">
                  <wp:posOffset>-13335</wp:posOffset>
                </wp:positionV>
                <wp:extent cx="913765" cy="1162050"/>
                <wp:effectExtent l="0" t="0" r="635" b="0"/>
                <wp:wrapNone/>
                <wp:docPr id="12692" name="Прямоугольник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765" cy="1162050"/>
                        </a:xfrm>
                        <a:prstGeom prst="rect">
                          <a:avLst/>
                        </a:prstGeom>
                        <a:solidFill>
                          <a:srgbClr val="CCFFCC"/>
                        </a:solidFill>
                        <a:ln w="9525">
                          <a:solidFill>
                            <a:srgbClr val="000000"/>
                          </a:solidFill>
                          <a:miter lim="800000"/>
                          <a:headEnd/>
                          <a:tailEnd/>
                        </a:ln>
                      </wps:spPr>
                      <wps:txbx>
                        <w:txbxContent>
                          <w:p w14:paraId="7AE7141B"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EE007C3" id="Прямоугольник 117" o:spid="_x0000_s1786" style="position:absolute;left:0;text-align:left;margin-left:404.3pt;margin-top:-1.05pt;width:71.95pt;height:9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" fillcolor="#cfc">
                <v:textbox>
                  <w:txbxContent>
                    <w:p w14:paraId="7AE7141B"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82144" behindDoc="0" locked="1" layoutInCell="1" allowOverlap="1" wp14:anchorId="6396809B" wp14:editId="7F76063D">
                <wp:simplePos x="0" y="0"/>
                <wp:positionH relativeFrom="column">
                  <wp:posOffset>3771900</wp:posOffset>
                </wp:positionH>
                <wp:positionV relativeFrom="paragraph">
                  <wp:posOffset>-3810</wp:posOffset>
                </wp:positionV>
                <wp:extent cx="1143000" cy="1143000"/>
                <wp:effectExtent l="0" t="0" r="0" b="0"/>
                <wp:wrapNone/>
                <wp:docPr id="12691" name="Прямоугольник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0"/>
                        </a:xfrm>
                        <a:prstGeom prst="rect">
                          <a:avLst/>
                        </a:prstGeom>
                        <a:solidFill>
                          <a:srgbClr val="CCFFCC"/>
                        </a:solidFill>
                        <a:ln w="9525">
                          <a:solidFill>
                            <a:srgbClr val="000000"/>
                          </a:solidFill>
                          <a:miter lim="800000"/>
                          <a:headEnd/>
                          <a:tailEnd/>
                        </a:ln>
                      </wps:spPr>
                      <wps:txbx>
                        <w:txbxContent>
                          <w:p w14:paraId="7E9DC4CC" w14:textId="77777777" w:rsidR="00B152BD" w:rsidRPr="00837148" w:rsidRDefault="00B152BD"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96809B" id="Прямоугольник 115" o:spid="_x0000_s1787" style="position:absolute;left:0;text-align:left;margin-left:297pt;margin-top:-.3pt;width:9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" fillcolor="#cfc">
                <v:textbox>
                  <w:txbxContent>
                    <w:p w14:paraId="7E9DC4CC" w14:textId="77777777" w:rsidR="00B152BD" w:rsidRPr="00837148" w:rsidRDefault="00B152BD"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83168" behindDoc="0" locked="1" layoutInCell="1" allowOverlap="1" wp14:anchorId="1FD0A010" wp14:editId="4EB1D94E">
                <wp:simplePos x="0" y="0"/>
                <wp:positionH relativeFrom="column">
                  <wp:posOffset>2628900</wp:posOffset>
                </wp:positionH>
                <wp:positionV relativeFrom="paragraph">
                  <wp:posOffset>-3810</wp:posOffset>
                </wp:positionV>
                <wp:extent cx="914400" cy="1143000"/>
                <wp:effectExtent l="0" t="0" r="0" b="0"/>
                <wp:wrapNone/>
                <wp:docPr id="12690" name="Прямоугольник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143000"/>
                        </a:xfrm>
                        <a:prstGeom prst="rect">
                          <a:avLst/>
                        </a:prstGeom>
                        <a:solidFill>
                          <a:srgbClr val="CCFFCC"/>
                        </a:solidFill>
                        <a:ln w="9525">
                          <a:solidFill>
                            <a:srgbClr val="000000"/>
                          </a:solidFill>
                          <a:miter lim="800000"/>
                          <a:headEnd/>
                          <a:tailEnd/>
                        </a:ln>
                      </wps:spPr>
                      <wps:txbx>
                        <w:txbxContent>
                          <w:p w14:paraId="104E66D8"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FD0A010" id="Прямоугольник 113" o:spid="_x0000_s1788" style="position:absolute;left:0;text-align:left;margin-left:207pt;margin-top:-.3pt;width:1in;height:9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" fillcolor="#cfc">
                <v:textbox>
                  <w:txbxContent>
                    <w:p w14:paraId="104E66D8"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84192" behindDoc="0" locked="1" layoutInCell="1" allowOverlap="1" wp14:anchorId="219952EA" wp14:editId="3C32EBBE">
                <wp:simplePos x="0" y="0"/>
                <wp:positionH relativeFrom="column">
                  <wp:posOffset>1371600</wp:posOffset>
                </wp:positionH>
                <wp:positionV relativeFrom="paragraph">
                  <wp:posOffset>-3810</wp:posOffset>
                </wp:positionV>
                <wp:extent cx="1027430" cy="1143000"/>
                <wp:effectExtent l="0" t="0" r="1270" b="0"/>
                <wp:wrapNone/>
                <wp:docPr id="12689" name="Прямоугольник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7430" cy="1143000"/>
                        </a:xfrm>
                        <a:prstGeom prst="rect">
                          <a:avLst/>
                        </a:prstGeom>
                        <a:solidFill>
                          <a:srgbClr val="CCFFCC"/>
                        </a:solidFill>
                        <a:ln w="9525">
                          <a:solidFill>
                            <a:srgbClr val="000000"/>
                          </a:solidFill>
                          <a:miter lim="800000"/>
                          <a:headEnd/>
                          <a:tailEnd/>
                        </a:ln>
                      </wps:spPr>
                      <wps:txbx>
                        <w:txbxContent>
                          <w:p w14:paraId="77874F54" w14:textId="77777777" w:rsidR="00B152BD" w:rsidRPr="00837148" w:rsidRDefault="00B152BD"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952EA" id="Прямоугольник 111" o:spid="_x0000_s1789" style="position:absolute;left:0;text-align:left;margin-left:108pt;margin-top:-.3pt;width:80.9pt;height:9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" fillcolor="#cfc">
                <v:textbox>
                  <w:txbxContent>
                    <w:p w14:paraId="77874F54" w14:textId="77777777" w:rsidR="00B152BD" w:rsidRPr="00837148" w:rsidRDefault="00B152BD"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81120" behindDoc="0" locked="1" layoutInCell="1" allowOverlap="1" wp14:anchorId="120EB154" wp14:editId="0FC88F42">
                <wp:simplePos x="0" y="0"/>
                <wp:positionH relativeFrom="column">
                  <wp:posOffset>226695</wp:posOffset>
                </wp:positionH>
                <wp:positionV relativeFrom="paragraph">
                  <wp:posOffset>-3810</wp:posOffset>
                </wp:positionV>
                <wp:extent cx="916305" cy="1143000"/>
                <wp:effectExtent l="0" t="0" r="0" b="0"/>
                <wp:wrapNone/>
                <wp:docPr id="12688" name="Прямоугольник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305" cy="1143000"/>
                        </a:xfrm>
                        <a:prstGeom prst="rect">
                          <a:avLst/>
                        </a:prstGeom>
                        <a:solidFill>
                          <a:srgbClr val="CCFFCC"/>
                        </a:solidFill>
                        <a:ln w="9525">
                          <a:solidFill>
                            <a:srgbClr val="000000"/>
                          </a:solidFill>
                          <a:miter lim="800000"/>
                          <a:headEnd/>
                          <a:tailEnd/>
                        </a:ln>
                      </wps:spPr>
                      <wps:txbx>
                        <w:txbxContent>
                          <w:p w14:paraId="6DACDC02"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20EB154" id="Прямоугольник 109" o:spid="_x0000_s1790" style="position:absolute;left:0;text-align:left;margin-left:17.85pt;margin-top:-.3pt;width:72.15pt;height:9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" fillcolor="#cfc">
                <v:textbox>
                  <w:txbxContent>
                    <w:p w14:paraId="6DACDC02"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mc:Fallback>
        </mc:AlternateContent>
      </w:r>
      <w:r w:rsidR="00A414B1" w:rsidRPr="005067BC">
        <w:rPr>
          <w:rFonts w:ascii="Times New Roman" w:hAnsi="Times New Roman" w:cs="Times New Roman"/>
          <w:color w:val="000000"/>
          <w:sz w:val="28"/>
          <w:szCs w:val="28"/>
        </w:rPr>
        <w:t xml:space="preserve">1) </w:t>
      </w:r>
    </w:p>
    <w:p w14:paraId="3240BBB6" w14:textId="22618DF9" w:rsidR="00A414B1" w:rsidRDefault="00A0500F" w:rsidP="00A414B1">
      <w:pPr>
        <w:tabs>
          <w:tab w:val="left" w:pos="2480"/>
        </w:tabs>
        <w:jc w:val="both"/>
        <w:rPr>
          <w:color w:val="000000"/>
          <w:sz w:val="28"/>
          <w:szCs w:val="28"/>
        </w:rPr>
      </w:pPr>
      <w:r>
        <w:rPr>
          <w:noProof/>
          <w:color w:val="000000"/>
          <w:sz w:val="28"/>
          <w:szCs w:val="28"/>
          <w:lang w:eastAsia="ru-RU"/>
        </w:rPr>
        <mc:AlternateContent>
          <mc:Choice Requires="wpc">
            <w:drawing>
              <wp:inline distT="0" distB="0" distL="0" distR="0" wp14:anchorId="58B5A095" wp14:editId="3F28FC3D">
                <wp:extent cx="5829300" cy="842645"/>
                <wp:effectExtent l="0" t="0" r="0" b="0"/>
                <wp:docPr id="345434294" name="Полотно 126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064238165" name="Line 514"/>
                        <wps:cNvCnPr>
                          <a:cxnSpLocks noChangeShapeType="1"/>
                        </wps:cNvCnPr>
                        <wps:spPr bwMode="auto">
                          <a:xfrm>
                            <a:off x="2400300" y="133907"/>
                            <a:ext cx="2292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5895843" name="Line 515"/>
                        <wps:cNvCnPr>
                          <a:cxnSpLocks noChangeShapeType="1"/>
                        </wps:cNvCnPr>
                        <wps:spPr bwMode="auto">
                          <a:xfrm>
                            <a:off x="1143000" y="143508"/>
                            <a:ext cx="229200" cy="1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6501787" name="Line 516"/>
                        <wps:cNvCnPr>
                          <a:cxnSpLocks noChangeShapeType="1"/>
                        </wps:cNvCnPr>
                        <wps:spPr bwMode="auto">
                          <a:xfrm>
                            <a:off x="3542600" y="93305"/>
                            <a:ext cx="230500"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4764091" name="Line 517"/>
                        <wps:cNvCnPr>
                          <a:cxnSpLocks noChangeShapeType="1"/>
                        </wps:cNvCnPr>
                        <wps:spPr bwMode="auto">
                          <a:xfrm>
                            <a:off x="4915500" y="105406"/>
                            <a:ext cx="229900" cy="1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83BFA90" id="Полотно 12687" o:spid="_x0000_s1026" editas="canvas" style="width:459pt;height:66.35pt;mso-position-horizontal-relative:char;mso-position-vertical-relative:line" coordsize="58293,8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">
                <v:shape id="_x0000_s1027" type="#_x0000_t75" style="position:absolute;width:58293;height:8426;visibility:visible;mso-wrap-style:square">
                  <v:fill o:detectmouseclick="t"/>
                  <v:path o:connecttype="none"/>
                </v:shape>
                <v:line id="Line 514" o:spid="_x0000_s1028" style="position:absolute;visibility:visible;mso-wrap-style:square" from="24003,1339" to="26295,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">
                  <v:stroke endarrow="block"/>
                </v:line>
                <v:line id="Line 515" o:spid="_x0000_s1029" style="position:absolute;visibility:visible;mso-wrap-style:square" from="11430,1435" to="13722,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">
                  <v:stroke endarrow="block"/>
                </v:line>
                <v:line id="Line 516" o:spid="_x0000_s1030" style="position:absolute;visibility:visible;mso-wrap-style:square" from="35426,933" to="37731,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">
                  <v:stroke endarrow="block"/>
                </v:line>
                <v:line id="Line 517" o:spid="_x0000_s1031" style="position:absolute;visibility:visible;mso-wrap-style:square" from="49155,1054" to="51454,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">
                  <v:stroke endarrow="block"/>
                </v:line>
                <w10:anchorlock/>
              </v:group>
            </w:pict>
          </mc:Fallback>
        </mc:AlternateContent>
      </w:r>
    </w:p>
    <w:p w14:paraId="786DF5ED" w14:textId="77777777"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14:paraId="2D8089DF" w14:textId="3D6B6247" w:rsidR="00A414B1" w:rsidRPr="005067BC" w:rsidRDefault="00A0500F"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mc:AlternateContent>
          <mc:Choice Requires="wps">
            <w:drawing>
              <wp:anchor distT="0" distB="0" distL="114300" distR="114300" simplePos="0" relativeHeight="251786240" behindDoc="0" locked="1" layoutInCell="1" allowOverlap="1" wp14:anchorId="4D98924F" wp14:editId="02BD90DF">
                <wp:simplePos x="0" y="0"/>
                <wp:positionH relativeFrom="column">
                  <wp:posOffset>565150</wp:posOffset>
                </wp:positionH>
                <wp:positionV relativeFrom="paragraph">
                  <wp:posOffset>10795</wp:posOffset>
                </wp:positionV>
                <wp:extent cx="1097280" cy="1143000"/>
                <wp:effectExtent l="0" t="0" r="7620" b="0"/>
                <wp:wrapNone/>
                <wp:docPr id="12682" name="Прямоугольник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1143000"/>
                        </a:xfrm>
                        <a:prstGeom prst="rect">
                          <a:avLst/>
                        </a:prstGeom>
                        <a:solidFill>
                          <a:srgbClr val="CCFFFF"/>
                        </a:solidFill>
                        <a:ln w="9525">
                          <a:solidFill>
                            <a:srgbClr val="000000"/>
                          </a:solidFill>
                          <a:miter lim="800000"/>
                          <a:headEnd/>
                          <a:tailEnd/>
                        </a:ln>
                      </wps:spPr>
                      <wps:txbx>
                        <w:txbxContent>
                          <w:p w14:paraId="43B49F59"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98924F" id="Прямоугольник 107" o:spid="_x0000_s1791" style="position:absolute;left:0;text-align:left;margin-left:44.5pt;margin-top:.85pt;width:86.4pt;height:9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" fillcolor="#cff">
                <v:textbox>
                  <w:txbxContent>
                    <w:p w14:paraId="43B49F59"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88288" behindDoc="0" locked="1" layoutInCell="1" allowOverlap="1" wp14:anchorId="7131B883" wp14:editId="51FCC1BE">
                <wp:simplePos x="0" y="0"/>
                <wp:positionH relativeFrom="column">
                  <wp:posOffset>1909445</wp:posOffset>
                </wp:positionH>
                <wp:positionV relativeFrom="paragraph">
                  <wp:posOffset>-5080</wp:posOffset>
                </wp:positionV>
                <wp:extent cx="1064895" cy="1143000"/>
                <wp:effectExtent l="0" t="0" r="1905" b="0"/>
                <wp:wrapNone/>
                <wp:docPr id="12681" name="Прямоугольник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4895" cy="1143000"/>
                        </a:xfrm>
                        <a:prstGeom prst="rect">
                          <a:avLst/>
                        </a:prstGeom>
                        <a:solidFill>
                          <a:srgbClr val="CCFFFF"/>
                        </a:solidFill>
                        <a:ln w="9525">
                          <a:solidFill>
                            <a:srgbClr val="000000"/>
                          </a:solidFill>
                          <a:miter lim="800000"/>
                          <a:headEnd/>
                          <a:tailEnd/>
                        </a:ln>
                      </wps:spPr>
                      <wps:txbx>
                        <w:txbxContent>
                          <w:p w14:paraId="7A9FC881"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131B883" id="Прямоугольник 105" o:spid="_x0000_s1792" style="position:absolute;left:0;text-align:left;margin-left:150.35pt;margin-top:-.4pt;width:83.85pt;height:9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" fillcolor="#cff">
                <v:textbox>
                  <w:txbxContent>
                    <w:p w14:paraId="7A9FC881"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90336" behindDoc="0" locked="1" layoutInCell="1" allowOverlap="1" wp14:anchorId="1B80754D" wp14:editId="1B10C242">
                <wp:simplePos x="0" y="0"/>
                <wp:positionH relativeFrom="column">
                  <wp:posOffset>3204845</wp:posOffset>
                </wp:positionH>
                <wp:positionV relativeFrom="paragraph">
                  <wp:posOffset>3175</wp:posOffset>
                </wp:positionV>
                <wp:extent cx="1089025" cy="1143000"/>
                <wp:effectExtent l="0" t="0" r="0" b="0"/>
                <wp:wrapNone/>
                <wp:docPr id="12680" name="Прямоугольник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025" cy="1143000"/>
                        </a:xfrm>
                        <a:prstGeom prst="rect">
                          <a:avLst/>
                        </a:prstGeom>
                        <a:solidFill>
                          <a:srgbClr val="CCFFFF"/>
                        </a:solidFill>
                        <a:ln w="9525">
                          <a:solidFill>
                            <a:srgbClr val="000000"/>
                          </a:solidFill>
                          <a:miter lim="800000"/>
                          <a:headEnd/>
                          <a:tailEnd/>
                        </a:ln>
                      </wps:spPr>
                      <wps:txbx>
                        <w:txbxContent>
                          <w:p w14:paraId="39CD2F50"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B80754D" id="Прямоугольник 103" o:spid="_x0000_s1793" style="position:absolute;left:0;text-align:left;margin-left:252.35pt;margin-top:.25pt;width:85.75pt;height:9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" fillcolor="#cff">
                <v:textbox>
                  <w:txbxContent>
                    <w:p w14:paraId="39CD2F50"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mc:Fallback>
        </mc:AlternateContent>
      </w:r>
      <w:r w:rsidR="00A414B1" w:rsidRPr="005067BC">
        <w:rPr>
          <w:rFonts w:ascii="Times New Roman" w:hAnsi="Times New Roman" w:cs="Times New Roman"/>
          <w:color w:val="000000"/>
          <w:sz w:val="28"/>
          <w:szCs w:val="28"/>
        </w:rPr>
        <w:t>2)</w:t>
      </w:r>
    </w:p>
    <w:p w14:paraId="373604C2" w14:textId="77777777" w:rsidR="00A414B1" w:rsidRDefault="00A414B1" w:rsidP="00A414B1">
      <w:pPr>
        <w:tabs>
          <w:tab w:val="left" w:pos="2480"/>
        </w:tabs>
        <w:jc w:val="both"/>
        <w:rPr>
          <w:color w:val="000000"/>
          <w:sz w:val="28"/>
          <w:szCs w:val="28"/>
        </w:rPr>
      </w:pPr>
    </w:p>
    <w:p w14:paraId="2E614AAA" w14:textId="37CACE72" w:rsidR="00A414B1" w:rsidRDefault="00A0500F" w:rsidP="00A414B1">
      <w:pPr>
        <w:tabs>
          <w:tab w:val="left" w:pos="2480"/>
        </w:tabs>
        <w:jc w:val="both"/>
        <w:rPr>
          <w:color w:val="000000"/>
          <w:sz w:val="28"/>
          <w:szCs w:val="28"/>
        </w:rPr>
      </w:pPr>
      <w:r>
        <w:rPr>
          <w:noProof/>
          <w:sz w:val="24"/>
          <w:szCs w:val="24"/>
          <w:lang w:eastAsia="ru-RU"/>
        </w:rPr>
        <mc:AlternateContent>
          <mc:Choice Requires="wps">
            <w:drawing>
              <wp:anchor distT="0" distB="0" distL="114300" distR="114300" simplePos="0" relativeHeight="251787264" behindDoc="0" locked="1" layoutInCell="1" allowOverlap="1" wp14:anchorId="2A20BA41" wp14:editId="51E0CAA4">
                <wp:simplePos x="0" y="0"/>
                <wp:positionH relativeFrom="column">
                  <wp:posOffset>1659255</wp:posOffset>
                </wp:positionH>
                <wp:positionV relativeFrom="paragraph">
                  <wp:posOffset>-97790</wp:posOffset>
                </wp:positionV>
                <wp:extent cx="229235" cy="1270"/>
                <wp:effectExtent l="0" t="76200" r="0" b="74930"/>
                <wp:wrapNone/>
                <wp:docPr id="12679" name="Прямая соединительная линия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235"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A76E87" id="Прямая соединительная линия 101"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65pt,-7.7pt" to="148.7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">
                <v:stroke endarrow="block"/>
                <w10:anchorlock/>
              </v:line>
            </w:pict>
          </mc:Fallback>
        </mc:AlternateContent>
      </w:r>
      <w:r>
        <w:rPr>
          <w:noProof/>
          <w:sz w:val="24"/>
          <w:szCs w:val="24"/>
          <w:lang w:eastAsia="ru-RU"/>
        </w:rPr>
        <mc:AlternateContent>
          <mc:Choice Requires="wps">
            <w:drawing>
              <wp:anchor distT="0" distB="0" distL="114300" distR="114300" simplePos="0" relativeHeight="251789312" behindDoc="0" locked="1" layoutInCell="1" allowOverlap="1" wp14:anchorId="44961AB1" wp14:editId="2432571F">
                <wp:simplePos x="0" y="0"/>
                <wp:positionH relativeFrom="column">
                  <wp:posOffset>2971165</wp:posOffset>
                </wp:positionH>
                <wp:positionV relativeFrom="paragraph">
                  <wp:posOffset>-113665</wp:posOffset>
                </wp:positionV>
                <wp:extent cx="229235" cy="1270"/>
                <wp:effectExtent l="0" t="76200" r="0" b="74930"/>
                <wp:wrapNone/>
                <wp:docPr id="12678" name="Прямая соединительная линия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235"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B84849" id="Прямая соединительная линия 99"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95pt,-8.95pt" to="25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">
                <v:stroke endarrow="block"/>
                <w10:anchorlock/>
              </v:line>
            </w:pict>
          </mc:Fallback>
        </mc:AlternateContent>
      </w:r>
    </w:p>
    <w:p w14:paraId="657A1A79" w14:textId="77777777" w:rsidR="00837148" w:rsidRDefault="00A414B1" w:rsidP="00A414B1">
      <w:pPr>
        <w:tabs>
          <w:tab w:val="left" w:pos="2480"/>
        </w:tabs>
        <w:jc w:val="both"/>
        <w:rPr>
          <w:color w:val="000000"/>
          <w:sz w:val="28"/>
          <w:szCs w:val="28"/>
        </w:rPr>
      </w:pPr>
      <w:r>
        <w:rPr>
          <w:color w:val="000000"/>
          <w:sz w:val="28"/>
          <w:szCs w:val="28"/>
        </w:rPr>
        <w:t xml:space="preserve">  </w:t>
      </w:r>
    </w:p>
    <w:p w14:paraId="18566F13" w14:textId="77777777"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14:paraId="46EFDA95"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w:t>
      </w:r>
      <w:r w:rsidRPr="005067BC">
        <w:rPr>
          <w:rFonts w:ascii="Times New Roman" w:hAnsi="Times New Roman" w:cs="Times New Roman"/>
          <w:color w:val="000000"/>
          <w:sz w:val="28"/>
          <w:szCs w:val="28"/>
        </w:rPr>
        <w:lastRenderedPageBreak/>
        <w:t xml:space="preserve">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14:paraId="7AA1662F"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14:paraId="1CDA1409"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14:paraId="753F5397"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14:paraId="1976BC26"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14:paraId="7B1CADAE"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14:paraId="163FEF0A"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14:paraId="2DC20BCE"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14:paraId="084BA805" w14:textId="77777777"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14:paraId="5979748C" w14:textId="77777777"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14:paraId="2379098F" w14:textId="77777777"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14:paraId="75707F99"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14:paraId="77DC09D0"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14:paraId="4F716CDE"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14:paraId="4D6A67AD"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14:paraId="06182853" w14:textId="77777777"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14:paraId="67CFAEC6" w14:textId="77777777"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14:paraId="2570CBBB" w14:textId="77777777"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14:paraId="73448AB0" w14:textId="77777777"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14:paraId="27898643" w14:textId="77777777"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14:paraId="61F089C9" w14:textId="77777777" w:rsidR="005067BC" w:rsidRDefault="005067BC" w:rsidP="005067BC">
      <w:pPr>
        <w:pStyle w:val="af5"/>
        <w:spacing w:after="0" w:line="240" w:lineRule="auto"/>
        <w:ind w:firstLine="709"/>
        <w:rPr>
          <w:rFonts w:ascii="Times New Roman" w:hAnsi="Times New Roman" w:cs="Times New Roman"/>
          <w:sz w:val="28"/>
          <w:szCs w:val="28"/>
        </w:rPr>
      </w:pPr>
    </w:p>
    <w:p w14:paraId="63E2CEDE" w14:textId="77777777"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lastRenderedPageBreak/>
        <w:t>Сложение</w:t>
      </w:r>
      <w:r w:rsidR="008B3B51">
        <w:rPr>
          <w:rFonts w:ascii="Times New Roman" w:hAnsi="Times New Roman" w:cs="Times New Roman"/>
        </w:rPr>
        <w:t xml:space="preserve"> десятичных чисел</w:t>
      </w:r>
    </w:p>
    <w:p w14:paraId="0F26F53D" w14:textId="77777777"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14:paraId="649AEFC9" w14:textId="77777777"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9"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14:paraId="26EDEEED"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10F3CC13" w14:textId="77777777" w:rsidR="00A414B1" w:rsidRPr="005067BC" w:rsidRDefault="00A414B1" w:rsidP="00A414B1">
      <w:pPr>
        <w:pStyle w:val="110"/>
        <w:spacing w:after="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9"/>
      <w:r w:rsidRPr="005067BC">
        <w:rPr>
          <w:rFonts w:ascii="Times New Roman" w:hAnsi="Times New Roman" w:cs="Times New Roman"/>
          <w:sz w:val="28"/>
          <w:szCs w:val="28"/>
        </w:rPr>
        <w:t>;</w:t>
      </w:r>
    </w:p>
    <w:p w14:paraId="73E89D70" w14:textId="77777777" w:rsidR="00A414B1" w:rsidRPr="005067BC" w:rsidRDefault="00A414B1" w:rsidP="00A414B1">
      <w:pPr>
        <w:pStyle w:val="110"/>
        <w:spacing w:after="0" w:line="240" w:lineRule="auto"/>
        <w:ind w:left="440"/>
        <w:rPr>
          <w:rFonts w:ascii="Times New Roman" w:hAnsi="Times New Roman" w:cs="Times New Roman"/>
          <w:sz w:val="28"/>
          <w:szCs w:val="28"/>
        </w:rPr>
      </w:pPr>
    </w:p>
    <w:bookmarkStart w:id="10" w:name="bookmark0"/>
    <w:bookmarkStart w:id="11" w:name="bookmark2"/>
    <w:p w14:paraId="3DECB5CB" w14:textId="0279D796" w:rsidR="00A414B1" w:rsidRPr="005067BC" w:rsidRDefault="00A0500F" w:rsidP="00A414B1">
      <w:pPr>
        <w:pStyle w:val="110"/>
        <w:spacing w:after="0" w:line="240" w:lineRule="auto"/>
        <w:ind w:left="618"/>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825152" behindDoc="0" locked="0" layoutInCell="1" allowOverlap="1" wp14:anchorId="4D8AD24A" wp14:editId="5D759249">
                <wp:simplePos x="0" y="0"/>
                <wp:positionH relativeFrom="column">
                  <wp:posOffset>838200</wp:posOffset>
                </wp:positionH>
                <wp:positionV relativeFrom="paragraph">
                  <wp:posOffset>-124460</wp:posOffset>
                </wp:positionV>
                <wp:extent cx="591820" cy="113665"/>
                <wp:effectExtent l="19050" t="0" r="0" b="19685"/>
                <wp:wrapNone/>
                <wp:docPr id="12674" name="Группа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20" cy="113665"/>
                          <a:chOff x="2991" y="15279"/>
                          <a:chExt cx="932" cy="179"/>
                        </a:xfrm>
                      </wpg:grpSpPr>
                      <wps:wsp>
                        <wps:cNvPr id="12675" name="AutoShape 603"/>
                        <wps:cNvSpPr>
                          <a:spLocks noChangeArrowheads="1"/>
                        </wps:cNvSpPr>
                        <wps:spPr bwMode="auto">
                          <a:xfrm flipH="1">
                            <a:off x="3294" y="15279"/>
                            <a:ext cx="339" cy="179"/>
                          </a:xfrm>
                          <a:prstGeom prst="curvedDownArrow">
                            <a:avLst>
                              <a:gd name="adj1" fmla="val 37877"/>
                              <a:gd name="adj2" fmla="val 75754"/>
                              <a:gd name="adj3" fmla="val 33333"/>
                            </a:avLst>
                          </a:prstGeom>
                          <a:solidFill>
                            <a:srgbClr val="000000"/>
                          </a:solidFill>
                          <a:ln w="3175">
                            <a:solidFill>
                              <a:srgbClr val="000000"/>
                            </a:solidFill>
                            <a:miter lim="800000"/>
                            <a:headEnd/>
                            <a:tailEnd/>
                          </a:ln>
                        </wps:spPr>
                        <wps:bodyPr rot="0" vert="horz" wrap="square" lIns="91440" tIns="45720" rIns="91440" bIns="45720" anchor="t" anchorCtr="0" upright="1">
                          <a:noAutofit/>
                        </wps:bodyPr>
                      </wps:wsp>
                      <wps:wsp>
                        <wps:cNvPr id="12676" name="AutoShape 604"/>
                        <wps:cNvSpPr>
                          <a:spLocks noChangeArrowheads="1"/>
                        </wps:cNvSpPr>
                        <wps:spPr bwMode="auto">
                          <a:xfrm flipH="1">
                            <a:off x="3624" y="15279"/>
                            <a:ext cx="299" cy="179"/>
                          </a:xfrm>
                          <a:prstGeom prst="curvedDownArrow">
                            <a:avLst>
                              <a:gd name="adj1" fmla="val 33408"/>
                              <a:gd name="adj2" fmla="val 66816"/>
                              <a:gd name="adj3" fmla="val 33333"/>
                            </a:avLst>
                          </a:prstGeom>
                          <a:solidFill>
                            <a:srgbClr val="000000"/>
                          </a:solidFill>
                          <a:ln w="3175">
                            <a:solidFill>
                              <a:srgbClr val="000000"/>
                            </a:solidFill>
                            <a:miter lim="800000"/>
                            <a:headEnd/>
                            <a:tailEnd/>
                          </a:ln>
                        </wps:spPr>
                        <wps:bodyPr rot="0" vert="horz" wrap="square" lIns="91440" tIns="45720" rIns="91440" bIns="45720" anchor="t" anchorCtr="0" upright="1">
                          <a:noAutofit/>
                        </wps:bodyPr>
                      </wps:wsp>
                      <wps:wsp>
                        <wps:cNvPr id="12677" name="AutoShape 605"/>
                        <wps:cNvSpPr>
                          <a:spLocks noChangeArrowheads="1"/>
                        </wps:cNvSpPr>
                        <wps:spPr bwMode="auto">
                          <a:xfrm flipH="1">
                            <a:off x="2991" y="15279"/>
                            <a:ext cx="314" cy="179"/>
                          </a:xfrm>
                          <a:prstGeom prst="curvedDownArrow">
                            <a:avLst>
                              <a:gd name="adj1" fmla="val 35084"/>
                              <a:gd name="adj2" fmla="val 70168"/>
                              <a:gd name="adj3" fmla="val 33333"/>
                            </a:avLst>
                          </a:prstGeom>
                          <a:solidFill>
                            <a:srgbClr val="000000"/>
                          </a:solidFill>
                          <a:ln w="317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594AA" id="Группа 97" o:spid="_x0000_s1026" style="position:absolute;margin-left:66pt;margin-top:-9.8pt;width:46.6pt;height:8.95pt;z-index:251825152" coordorigin="2991,15279" coordsize="93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1027" type="#_x0000_t105" style="position:absolute;left:3294;top:15279;width:33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" fillcolor="black" strokeweight=".25pt"/>
                <v:shape id="AutoShape 604" o:spid="_x0000_s1028" type="#_x0000_t105" style="position:absolute;left:3624;top:15279;width:29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" fillcolor="black" strokeweight=".25pt"/>
                <v:shape id="AutoShape 605" o:spid="_x0000_s1029" type="#_x0000_t105" style="position:absolute;left:2991;top:15279;width:314;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" fillcolor="black" strokeweight=".25pt"/>
              </v:group>
            </w:pict>
          </mc:Fallback>
        </mc:AlternateContent>
      </w:r>
      <w:r>
        <w:rPr>
          <w:rFonts w:ascii="Times New Roman" w:hAnsi="Times New Roman" w:cs="Times New Roman"/>
          <w:i/>
          <w:noProof/>
          <w:sz w:val="28"/>
          <w:szCs w:val="28"/>
          <w:lang w:eastAsia="ru-RU"/>
        </w:rPr>
        <mc:AlternateContent>
          <mc:Choice Requires="wps">
            <w:drawing>
              <wp:anchor distT="0" distB="0" distL="114300" distR="114300" simplePos="0" relativeHeight="251791360" behindDoc="0" locked="0" layoutInCell="1" allowOverlap="1" wp14:anchorId="61B2407D" wp14:editId="1FCAB829">
                <wp:simplePos x="0" y="0"/>
                <wp:positionH relativeFrom="column">
                  <wp:posOffset>234315</wp:posOffset>
                </wp:positionH>
                <wp:positionV relativeFrom="paragraph">
                  <wp:posOffset>93345</wp:posOffset>
                </wp:positionV>
                <wp:extent cx="257175" cy="333375"/>
                <wp:effectExtent l="0" t="0" r="0" b="0"/>
                <wp:wrapNone/>
                <wp:docPr id="12673" name="Надпись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98422C" w14:textId="77777777" w:rsidR="00B152BD" w:rsidRPr="00B919C6" w:rsidRDefault="00B152BD" w:rsidP="00A414B1">
                            <w:pPr>
                              <w:rPr>
                                <w:sz w:val="28"/>
                                <w:szCs w:val="28"/>
                              </w:rPr>
                            </w:pPr>
                            <w:r w:rsidRPr="00B919C6">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2407D" id="Надпись 93" o:spid="_x0000_s1794" type="#_x0000_t202" style="position:absolute;left:0;text-align:left;margin-left:18.45pt;margin-top:7.35pt;width:20.2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" stroked="f">
                <v:fill opacity="0"/>
                <v:textbox>
                  <w:txbxContent>
                    <w:p w14:paraId="1098422C" w14:textId="77777777" w:rsidR="00B152BD" w:rsidRPr="00B919C6" w:rsidRDefault="00B152BD" w:rsidP="00A414B1">
                      <w:pPr>
                        <w:rPr>
                          <w:sz w:val="28"/>
                          <w:szCs w:val="28"/>
                        </w:rPr>
                      </w:pPr>
                      <w:r w:rsidRPr="00B919C6">
                        <w:rPr>
                          <w:sz w:val="28"/>
                          <w:szCs w:val="28"/>
                        </w:rPr>
                        <w:t>+</w:t>
                      </w:r>
                    </w:p>
                  </w:txbxContent>
                </v:textbox>
              </v:shape>
            </w:pict>
          </mc:Fallback>
        </mc:AlternateContent>
      </w:r>
      <w:r w:rsidR="00A414B1" w:rsidRPr="005067BC">
        <w:rPr>
          <w:rFonts w:ascii="Times New Roman" w:hAnsi="Times New Roman" w:cs="Times New Roman"/>
          <w:i/>
          <w:sz w:val="28"/>
          <w:szCs w:val="28"/>
        </w:rPr>
        <w:t xml:space="preserve"> 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0  1  1 (3)</w:t>
      </w:r>
      <w:bookmarkEnd w:id="10"/>
      <w:r w:rsidR="00A414B1" w:rsidRPr="005067BC">
        <w:rPr>
          <w:rStyle w:val="130"/>
          <w:sz w:val="28"/>
          <w:szCs w:val="28"/>
        </w:rPr>
        <w:t xml:space="preserve"> </w:t>
      </w:r>
    </w:p>
    <w:p w14:paraId="3D06F9FF" w14:textId="77777777"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12"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12"/>
      <w:r w:rsidRPr="005067BC">
        <w:rPr>
          <w:rStyle w:val="130"/>
          <w:sz w:val="28"/>
          <w:szCs w:val="28"/>
        </w:rPr>
        <w:t xml:space="preserve"> </w:t>
      </w:r>
    </w:p>
    <w:p w14:paraId="4FB18FE4" w14:textId="77777777"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14:paraId="69E9F903"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11"/>
      <w:r w:rsidRPr="005067BC">
        <w:rPr>
          <w:rFonts w:ascii="Times New Roman" w:hAnsi="Times New Roman" w:cs="Times New Roman"/>
          <w:sz w:val="28"/>
          <w:szCs w:val="28"/>
        </w:rPr>
        <w:t>;</w:t>
      </w:r>
    </w:p>
    <w:p w14:paraId="5002EA77"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1AE9B32C" w14:textId="77777777" w:rsidR="00A414B1" w:rsidRPr="005067BC" w:rsidRDefault="00A414B1" w:rsidP="00A414B1">
      <w:pPr>
        <w:pStyle w:val="110"/>
        <w:spacing w:after="0" w:line="240" w:lineRule="auto"/>
        <w:ind w:left="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14:paraId="128B4D98" w14:textId="79FDB9B7" w:rsidR="00A414B1" w:rsidRPr="005067BC" w:rsidRDefault="00A0500F" w:rsidP="00A414B1">
      <w:pPr>
        <w:pStyle w:val="110"/>
        <w:spacing w:after="0" w:line="240" w:lineRule="auto"/>
        <w:ind w:left="567"/>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793408" behindDoc="0" locked="0" layoutInCell="1" allowOverlap="1" wp14:anchorId="0E60F2ED" wp14:editId="5B26C919">
                <wp:simplePos x="0" y="0"/>
                <wp:positionH relativeFrom="column">
                  <wp:posOffset>1240155</wp:posOffset>
                </wp:positionH>
                <wp:positionV relativeFrom="paragraph">
                  <wp:posOffset>123825</wp:posOffset>
                </wp:positionV>
                <wp:extent cx="189865" cy="113665"/>
                <wp:effectExtent l="19050" t="0" r="635" b="19685"/>
                <wp:wrapNone/>
                <wp:docPr id="12672" name="Выгнутая вверх стрелка 12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89865" cy="113665"/>
                        </a:xfrm>
                        <a:prstGeom prst="curvedDownArrow">
                          <a:avLst>
                            <a:gd name="adj1" fmla="val 33408"/>
                            <a:gd name="adj2" fmla="val 66816"/>
                            <a:gd name="adj3" fmla="val 33333"/>
                          </a:avLst>
                        </a:prstGeom>
                        <a:solidFill>
                          <a:srgbClr val="000000"/>
                        </a:solidFill>
                        <a:ln w="31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AD467" id="Выгнутая вверх стрелка 12672" o:spid="_x0000_s1026" type="#_x0000_t105" style="position:absolute;margin-left:97.65pt;margin-top:9.75pt;width:14.95pt;height:8.9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" fillcolor="black" strokeweight=".25pt"/>
            </w:pict>
          </mc:Fallback>
        </mc:AlternateContent>
      </w:r>
    </w:p>
    <w:p w14:paraId="052C72F3" w14:textId="574F4DB1" w:rsidR="00A414B1" w:rsidRPr="005067BC" w:rsidRDefault="00A0500F" w:rsidP="00A414B1">
      <w:pPr>
        <w:pStyle w:val="110"/>
        <w:spacing w:after="0" w:line="240" w:lineRule="auto"/>
        <w:ind w:left="360" w:firstLine="349"/>
        <w:rPr>
          <w:rFonts w:ascii="Times New Roman" w:hAnsi="Times New Roman" w:cs="Times New Roman"/>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792384" behindDoc="0" locked="0" layoutInCell="1" allowOverlap="1" wp14:anchorId="385416B6" wp14:editId="5FE7B673">
                <wp:simplePos x="0" y="0"/>
                <wp:positionH relativeFrom="column">
                  <wp:posOffset>234315</wp:posOffset>
                </wp:positionH>
                <wp:positionV relativeFrom="paragraph">
                  <wp:posOffset>93345</wp:posOffset>
                </wp:positionV>
                <wp:extent cx="257175" cy="333375"/>
                <wp:effectExtent l="0" t="0" r="0" b="0"/>
                <wp:wrapNone/>
                <wp:docPr id="12671"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125FD1" w14:textId="77777777" w:rsidR="00B152BD" w:rsidRPr="00B919C6" w:rsidRDefault="00B152BD" w:rsidP="00A414B1">
                            <w:pPr>
                              <w:rPr>
                                <w:sz w:val="28"/>
                                <w:szCs w:val="28"/>
                              </w:rPr>
                            </w:pPr>
                            <w:r w:rsidRPr="00B919C6">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416B6" id="Надпись 90" o:spid="_x0000_s1795" type="#_x0000_t202" style="position:absolute;left:0;text-align:left;margin-left:18.45pt;margin-top:7.35pt;width:20.25pt;height:2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" stroked="f">
                <v:fill opacity="0"/>
                <v:textbox>
                  <w:txbxContent>
                    <w:p w14:paraId="7E125FD1" w14:textId="77777777" w:rsidR="00B152BD" w:rsidRPr="00B919C6" w:rsidRDefault="00B152BD" w:rsidP="00A414B1">
                      <w:pPr>
                        <w:rPr>
                          <w:sz w:val="28"/>
                          <w:szCs w:val="28"/>
                        </w:rPr>
                      </w:pPr>
                      <w:r w:rsidRPr="00B919C6">
                        <w:rPr>
                          <w:sz w:val="28"/>
                          <w:szCs w:val="28"/>
                        </w:rPr>
                        <w:t>+</w:t>
                      </w:r>
                    </w:p>
                  </w:txbxContent>
                </v:textbox>
              </v:shape>
            </w:pict>
          </mc:Fallback>
        </mc:AlternateContent>
      </w:r>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14:paraId="154286A2" w14:textId="77777777"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14:paraId="3433AABA" w14:textId="77777777"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14:paraId="3D296C0D"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14:paraId="7922F753"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14:paraId="4D772BBB" w14:textId="77777777"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14:paraId="6FD57315" w14:textId="77777777"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14:paraId="6AACD7C6" w14:textId="457BCC58" w:rsidR="00A414B1" w:rsidRPr="005067BC" w:rsidRDefault="00A0500F" w:rsidP="00A414B1">
      <w:pPr>
        <w:pStyle w:val="110"/>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796480" behindDoc="0" locked="0" layoutInCell="1" allowOverlap="1" wp14:anchorId="0CF808D4" wp14:editId="5169089A">
                <wp:simplePos x="0" y="0"/>
                <wp:positionH relativeFrom="column">
                  <wp:posOffset>800100</wp:posOffset>
                </wp:positionH>
                <wp:positionV relativeFrom="paragraph">
                  <wp:posOffset>69215</wp:posOffset>
                </wp:positionV>
                <wp:extent cx="199390" cy="113665"/>
                <wp:effectExtent l="19050" t="0" r="0" b="19685"/>
                <wp:wrapNone/>
                <wp:docPr id="12670" name="Выгнутая вверх стрелка 12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99390" cy="113665"/>
                        </a:xfrm>
                        <a:prstGeom prst="curvedDownArrow">
                          <a:avLst>
                            <a:gd name="adj1" fmla="val 35084"/>
                            <a:gd name="adj2" fmla="val 70168"/>
                            <a:gd name="adj3" fmla="val 33333"/>
                          </a:avLst>
                        </a:prstGeom>
                        <a:solidFill>
                          <a:srgbClr val="000000"/>
                        </a:solidFill>
                        <a:ln w="31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962C4" id="Выгнутая вверх стрелка 12670" o:spid="_x0000_s1026" type="#_x0000_t105" style="position:absolute;margin-left:63pt;margin-top:5.45pt;width:15.7pt;height:8.9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" fillcolor="black" strokeweight=".25p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95456" behindDoc="0" locked="0" layoutInCell="1" allowOverlap="1" wp14:anchorId="22777626" wp14:editId="7DD54983">
                <wp:simplePos x="0" y="0"/>
                <wp:positionH relativeFrom="column">
                  <wp:posOffset>989965</wp:posOffset>
                </wp:positionH>
                <wp:positionV relativeFrom="paragraph">
                  <wp:posOffset>69215</wp:posOffset>
                </wp:positionV>
                <wp:extent cx="199390" cy="113665"/>
                <wp:effectExtent l="19050" t="0" r="0" b="19685"/>
                <wp:wrapNone/>
                <wp:docPr id="12669" name="Выгнутая вверх стрелка 12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99390" cy="113665"/>
                        </a:xfrm>
                        <a:prstGeom prst="curvedDownArrow">
                          <a:avLst>
                            <a:gd name="adj1" fmla="val 35084"/>
                            <a:gd name="adj2" fmla="val 70168"/>
                            <a:gd name="adj3" fmla="val 33333"/>
                          </a:avLst>
                        </a:prstGeom>
                        <a:solidFill>
                          <a:srgbClr val="000000"/>
                        </a:solidFill>
                        <a:ln w="31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D8C1E" id="Выгнутая вверх стрелка 12669" o:spid="_x0000_s1026" type="#_x0000_t105" style="position:absolute;margin-left:77.95pt;margin-top:5.45pt;width:15.7pt;height:8.9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" fillcolor="black" strokeweight=".25p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98528" behindDoc="0" locked="0" layoutInCell="1" allowOverlap="1" wp14:anchorId="5BFC4E12" wp14:editId="5BCCEC41">
                <wp:simplePos x="0" y="0"/>
                <wp:positionH relativeFrom="column">
                  <wp:posOffset>1171575</wp:posOffset>
                </wp:positionH>
                <wp:positionV relativeFrom="paragraph">
                  <wp:posOffset>69215</wp:posOffset>
                </wp:positionV>
                <wp:extent cx="199390" cy="113665"/>
                <wp:effectExtent l="19050" t="0" r="0" b="19685"/>
                <wp:wrapNone/>
                <wp:docPr id="12668" name="Выгнутая вверх стрелка 12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99390" cy="113665"/>
                        </a:xfrm>
                        <a:prstGeom prst="curvedDownArrow">
                          <a:avLst>
                            <a:gd name="adj1" fmla="val 35084"/>
                            <a:gd name="adj2" fmla="val 70168"/>
                            <a:gd name="adj3" fmla="val 33333"/>
                          </a:avLst>
                        </a:prstGeom>
                        <a:solidFill>
                          <a:srgbClr val="000000"/>
                        </a:solidFill>
                        <a:ln w="31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85B4C" id="Выгнутая вверх стрелка 12668" o:spid="_x0000_s1026" type="#_x0000_t105" style="position:absolute;margin-left:92.25pt;margin-top:5.45pt;width:15.7pt;height:8.9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" fillcolor="black" strokeweight=".25p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97504" behindDoc="0" locked="0" layoutInCell="1" allowOverlap="1" wp14:anchorId="794BE034" wp14:editId="5DEAE880">
                <wp:simplePos x="0" y="0"/>
                <wp:positionH relativeFrom="column">
                  <wp:posOffset>1344930</wp:posOffset>
                </wp:positionH>
                <wp:positionV relativeFrom="paragraph">
                  <wp:posOffset>59690</wp:posOffset>
                </wp:positionV>
                <wp:extent cx="215265" cy="113665"/>
                <wp:effectExtent l="19050" t="0" r="0" b="19685"/>
                <wp:wrapNone/>
                <wp:docPr id="12667" name="Выгнутая вверх стрелка 12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5265" cy="113665"/>
                        </a:xfrm>
                        <a:prstGeom prst="curvedDownArrow">
                          <a:avLst>
                            <a:gd name="adj1" fmla="val 37877"/>
                            <a:gd name="adj2" fmla="val 75754"/>
                            <a:gd name="adj3" fmla="val 33333"/>
                          </a:avLst>
                        </a:prstGeom>
                        <a:solidFill>
                          <a:srgbClr val="000000"/>
                        </a:solidFill>
                        <a:ln w="31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FF9E2" id="Выгнутая вверх стрелка 12667" o:spid="_x0000_s1026" type="#_x0000_t105" style="position:absolute;margin-left:105.9pt;margin-top:4.7pt;width:16.95pt;height:8.9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" fillcolor="black" strokeweight=".25pt"/>
            </w:pict>
          </mc:Fallback>
        </mc:AlternateContent>
      </w:r>
      <w:r w:rsidR="00A414B1" w:rsidRPr="005067BC">
        <w:rPr>
          <w:rFonts w:ascii="Times New Roman" w:hAnsi="Times New Roman" w:cs="Times New Roman"/>
          <w:sz w:val="28"/>
          <w:szCs w:val="28"/>
        </w:rPr>
        <w:t xml:space="preserve"> </w:t>
      </w:r>
    </w:p>
    <w:p w14:paraId="03DEBD8C" w14:textId="025D54A7" w:rsidR="00A414B1" w:rsidRPr="005067BC" w:rsidRDefault="00A0500F" w:rsidP="00A414B1">
      <w:pPr>
        <w:pStyle w:val="110"/>
        <w:spacing w:after="0" w:line="240" w:lineRule="auto"/>
        <w:ind w:left="618"/>
        <w:rPr>
          <w:rFonts w:ascii="Times New Roman" w:hAnsi="Times New Roman" w:cs="Times New Roman"/>
          <w:sz w:val="28"/>
          <w:szCs w:val="28"/>
          <w:lang w:val="en-US"/>
        </w:rPr>
      </w:pPr>
      <w:r>
        <w:rPr>
          <w:rFonts w:ascii="Times New Roman" w:hAnsi="Times New Roman" w:cs="Times New Roman"/>
          <w:i/>
          <w:noProof/>
          <w:sz w:val="28"/>
          <w:szCs w:val="28"/>
          <w:lang w:eastAsia="ru-RU"/>
        </w:rPr>
        <mc:AlternateContent>
          <mc:Choice Requires="wps">
            <w:drawing>
              <wp:anchor distT="0" distB="0" distL="114300" distR="114300" simplePos="0" relativeHeight="251794432" behindDoc="0" locked="0" layoutInCell="1" allowOverlap="1" wp14:anchorId="6EE518A8" wp14:editId="5B951BEE">
                <wp:simplePos x="0" y="0"/>
                <wp:positionH relativeFrom="column">
                  <wp:posOffset>234315</wp:posOffset>
                </wp:positionH>
                <wp:positionV relativeFrom="paragraph">
                  <wp:posOffset>93345</wp:posOffset>
                </wp:positionV>
                <wp:extent cx="257175" cy="333375"/>
                <wp:effectExtent l="0" t="0" r="0" b="0"/>
                <wp:wrapNone/>
                <wp:docPr id="12666" name="Надпись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76B2D5" w14:textId="77777777" w:rsidR="00B152BD" w:rsidRPr="00B919C6" w:rsidRDefault="00B152BD" w:rsidP="00A414B1">
                            <w:pPr>
                              <w:rPr>
                                <w:sz w:val="28"/>
                                <w:szCs w:val="28"/>
                              </w:rPr>
                            </w:pPr>
                            <w:r w:rsidRPr="00B919C6">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518A8" id="Надпись 84" o:spid="_x0000_s1796" type="#_x0000_t202" style="position:absolute;left:0;text-align:left;margin-left:18.45pt;margin-top:7.35pt;width:20.25pt;height:2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" stroked="f">
                <v:fill opacity="0"/>
                <v:textbox>
                  <w:txbxContent>
                    <w:p w14:paraId="7D76B2D5" w14:textId="77777777" w:rsidR="00B152BD" w:rsidRPr="00B919C6" w:rsidRDefault="00B152BD" w:rsidP="00A414B1">
                      <w:pPr>
                        <w:rPr>
                          <w:sz w:val="28"/>
                          <w:szCs w:val="28"/>
                        </w:rPr>
                      </w:pPr>
                      <w:r w:rsidRPr="00B919C6">
                        <w:rPr>
                          <w:sz w:val="28"/>
                          <w:szCs w:val="28"/>
                        </w:rPr>
                        <w:t>+</w:t>
                      </w:r>
                    </w:p>
                  </w:txbxContent>
                </v:textbox>
              </v:shape>
            </w:pict>
          </mc:Fallback>
        </mc:AlternateConten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14:paraId="131A4595" w14:textId="77777777"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14:paraId="71EC0E90" w14:textId="77777777"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14:paraId="07F79550"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14:paraId="4027E039" w14:textId="77777777"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14:paraId="54D1D375" w14:textId="77777777"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чисел с использованием двоичного сумматора необходимо выполнить потетрадную коррекцию полученного результата в следующих случаях:</w:t>
      </w:r>
    </w:p>
    <w:p w14:paraId="10AA06CC" w14:textId="77777777"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14:paraId="65D38B09" w14:textId="77777777"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14:paraId="7F89CAAE" w14:textId="77777777"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14:paraId="6431836C" w14:textId="77777777"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14:paraId="5A8BBD25" w14:textId="77777777"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14:paraId="3DE41865" w14:textId="77777777"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14:paraId="7288C05E" w14:textId="77777777"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14:paraId="0348C2A6" w14:textId="04EEC3FD"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A0500F">
        <w:rPr>
          <w:rFonts w:ascii="Times New Roman" w:hAnsi="Times New Roman" w:cs="Times New Roman"/>
          <w:noProof/>
          <w:sz w:val="28"/>
          <w:szCs w:val="28"/>
          <w:u w:val="thick"/>
          <w:lang w:eastAsia="ru-RU"/>
        </w:rPr>
        <w:lastRenderedPageBreak/>
        <mc:AlternateContent>
          <mc:Choice Requires="wpg">
            <w:drawing>
              <wp:anchor distT="0" distB="0" distL="114300" distR="114300" simplePos="0" relativeHeight="251780096" behindDoc="0" locked="0" layoutInCell="1" allowOverlap="1" wp14:anchorId="65EFE947" wp14:editId="10CC33E0">
                <wp:simplePos x="0" y="0"/>
                <wp:positionH relativeFrom="column">
                  <wp:posOffset>1148715</wp:posOffset>
                </wp:positionH>
                <wp:positionV relativeFrom="paragraph">
                  <wp:posOffset>-90170</wp:posOffset>
                </wp:positionV>
                <wp:extent cx="1007745" cy="115570"/>
                <wp:effectExtent l="19050" t="0" r="1905" b="17780"/>
                <wp:wrapNone/>
                <wp:docPr id="12660" name="Группа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745" cy="115570"/>
                          <a:chOff x="3519" y="972"/>
                          <a:chExt cx="1587" cy="182"/>
                        </a:xfrm>
                      </wpg:grpSpPr>
                      <wps:wsp>
                        <wps:cNvPr id="12661" name="AutoShape 519"/>
                        <wps:cNvSpPr>
                          <a:spLocks noChangeArrowheads="1"/>
                        </wps:cNvSpPr>
                        <wps:spPr bwMode="auto">
                          <a:xfrm flipH="1">
                            <a:off x="4927" y="975"/>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62" name="AutoShape 520"/>
                        <wps:cNvSpPr>
                          <a:spLocks noChangeArrowheads="1"/>
                        </wps:cNvSpPr>
                        <wps:spPr bwMode="auto">
                          <a:xfrm flipH="1">
                            <a:off x="4731" y="972"/>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63" name="AutoShape 521"/>
                        <wps:cNvSpPr>
                          <a:spLocks noChangeArrowheads="1"/>
                        </wps:cNvSpPr>
                        <wps:spPr bwMode="auto">
                          <a:xfrm flipH="1">
                            <a:off x="4137" y="972"/>
                            <a:ext cx="180" cy="179"/>
                          </a:xfrm>
                          <a:prstGeom prst="curvedDownArrow">
                            <a:avLst>
                              <a:gd name="adj1" fmla="val 20112"/>
                              <a:gd name="adj2" fmla="val 40223"/>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64" name="AutoShape 522"/>
                        <wps:cNvSpPr>
                          <a:spLocks noChangeArrowheads="1"/>
                        </wps:cNvSpPr>
                        <wps:spPr bwMode="auto">
                          <a:xfrm flipH="1">
                            <a:off x="3519" y="972"/>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35369D" id="Группа 82" o:spid="_x0000_s1026" style="position:absolute;margin-left:90.45pt;margin-top:-7.1pt;width:79.35pt;height:9.1pt;z-index:251780096" coordorigin="3519,972" coordsize="158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">
                <v:shape id="AutoShape 519" o:spid="_x0000_s1027" type="#_x0000_t105" style="position:absolute;left:4927;top:975;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" fillcolor="black"/>
                <v:shape id="AutoShape 520" o:spid="_x0000_s1028" type="#_x0000_t105" style="position:absolute;left:4731;top:972;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" fillcolor="black"/>
                <v:shape id="AutoShape 521" o:spid="_x0000_s1029" type="#_x0000_t105" style="position:absolute;left:4137;top:972;width:180;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" fillcolor="black"/>
                <v:shape id="AutoShape 522" o:spid="_x0000_s1030" type="#_x0000_t105" style="position:absolute;left:3519;top:972;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" fillcolor="black"/>
              </v:group>
            </w:pict>
          </mc:Fallback>
        </mc:AlternateContent>
      </w:r>
      <w:r w:rsidR="00A0500F">
        <w:rPr>
          <w:rFonts w:ascii="Times New Roman" w:hAnsi="Times New Roman" w:cs="Times New Roman"/>
          <w:noProof/>
          <w:sz w:val="28"/>
          <w:szCs w:val="28"/>
          <w:u w:val="thick"/>
          <w:lang w:eastAsia="ru-RU"/>
        </w:rPr>
        <mc:AlternateContent>
          <mc:Choice Requires="wps">
            <w:drawing>
              <wp:anchor distT="0" distB="0" distL="114300" distR="114300" simplePos="0" relativeHeight="251799552" behindDoc="0" locked="0" layoutInCell="1" allowOverlap="1" wp14:anchorId="3FD5398F" wp14:editId="394C2B34">
                <wp:simplePos x="0" y="0"/>
                <wp:positionH relativeFrom="column">
                  <wp:posOffset>72390</wp:posOffset>
                </wp:positionH>
                <wp:positionV relativeFrom="paragraph">
                  <wp:posOffset>94615</wp:posOffset>
                </wp:positionV>
                <wp:extent cx="257175" cy="333375"/>
                <wp:effectExtent l="0" t="0" r="0" b="0"/>
                <wp:wrapNone/>
                <wp:docPr id="12665" name="Надпись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9C8D5D" w14:textId="77777777" w:rsidR="00B152BD" w:rsidRPr="00B919C6" w:rsidRDefault="00B152BD" w:rsidP="00A414B1">
                            <w:pPr>
                              <w:rPr>
                                <w:sz w:val="28"/>
                                <w:szCs w:val="28"/>
                              </w:rPr>
                            </w:pPr>
                            <w:r w:rsidRPr="00B919C6">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5398F" id="Надпись 77" o:spid="_x0000_s1797" type="#_x0000_t202" style="position:absolute;left:0;text-align:left;margin-left:5.7pt;margin-top:7.45pt;width:20.25pt;height:26.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" stroked="f">
                <v:fill opacity="0"/>
                <v:textbox>
                  <w:txbxContent>
                    <w:p w14:paraId="139C8D5D" w14:textId="77777777" w:rsidR="00B152BD" w:rsidRPr="00B919C6" w:rsidRDefault="00B152BD" w:rsidP="00A414B1">
                      <w:pPr>
                        <w:rPr>
                          <w:sz w:val="28"/>
                          <w:szCs w:val="28"/>
                        </w:rPr>
                      </w:pPr>
                      <w:r w:rsidRPr="00B919C6">
                        <w:rPr>
                          <w:sz w:val="28"/>
                          <w:szCs w:val="28"/>
                        </w:rPr>
                        <w:t>+</w:t>
                      </w:r>
                    </w:p>
                  </w:txbxContent>
                </v:textbox>
              </v:shape>
            </w:pict>
          </mc:Fallback>
        </mc:AlternateConten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14:paraId="19600E62" w14:textId="580F1FA6" w:rsidR="00A414B1" w:rsidRPr="009856CE" w:rsidRDefault="00A0500F" w:rsidP="00A414B1">
      <w:pPr>
        <w:pStyle w:val="310"/>
        <w:tabs>
          <w:tab w:val="left" w:pos="487"/>
        </w:tabs>
        <w:spacing w:before="0" w:after="240" w:line="240" w:lineRule="auto"/>
        <w:ind w:firstLine="567"/>
        <w:rPr>
          <w:sz w:val="28"/>
          <w:szCs w:val="28"/>
          <w:u w:val="thick"/>
          <w:lang w:val="en-US"/>
        </w:rPr>
      </w:pPr>
      <w:r>
        <w:rPr>
          <w:rFonts w:ascii="Times New Roman" w:hAnsi="Times New Roman" w:cs="Times New Roman"/>
          <w:noProof/>
          <w:sz w:val="28"/>
          <w:szCs w:val="28"/>
          <w:u w:val="thick"/>
          <w:lang w:eastAsia="ru-RU"/>
        </w:rPr>
        <mc:AlternateContent>
          <mc:Choice Requires="wpg">
            <w:drawing>
              <wp:anchor distT="0" distB="0" distL="114300" distR="114300" simplePos="0" relativeHeight="251803648" behindDoc="0" locked="0" layoutInCell="1" allowOverlap="1" wp14:anchorId="720E0AF2" wp14:editId="45FB62EE">
                <wp:simplePos x="0" y="0"/>
                <wp:positionH relativeFrom="column">
                  <wp:posOffset>1296035</wp:posOffset>
                </wp:positionH>
                <wp:positionV relativeFrom="paragraph">
                  <wp:posOffset>239395</wp:posOffset>
                </wp:positionV>
                <wp:extent cx="772795" cy="684530"/>
                <wp:effectExtent l="19050" t="0" r="8255" b="20320"/>
                <wp:wrapNone/>
                <wp:docPr id="12651" name="Группа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2795" cy="684530"/>
                          <a:chOff x="3768" y="1808"/>
                          <a:chExt cx="1217" cy="1078"/>
                        </a:xfrm>
                      </wpg:grpSpPr>
                      <wps:wsp>
                        <wps:cNvPr id="12652" name="AutoShape 546"/>
                        <wps:cNvSpPr>
                          <a:spLocks noChangeArrowheads="1"/>
                        </wps:cNvSpPr>
                        <wps:spPr bwMode="auto">
                          <a:xfrm flipH="1">
                            <a:off x="4611" y="1808"/>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53" name="AutoShape 547"/>
                        <wps:cNvSpPr>
                          <a:spLocks noChangeArrowheads="1"/>
                        </wps:cNvSpPr>
                        <wps:spPr bwMode="auto">
                          <a:xfrm flipH="1">
                            <a:off x="4806" y="1808"/>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54" name="AutoShape 548"/>
                        <wps:cNvSpPr>
                          <a:spLocks noChangeArrowheads="1"/>
                        </wps:cNvSpPr>
                        <wps:spPr bwMode="auto">
                          <a:xfrm flipH="1">
                            <a:off x="4416" y="1808"/>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grpSp>
                        <wpg:cNvPr id="12655" name="Group 549"/>
                        <wpg:cNvGrpSpPr>
                          <a:grpSpLocks/>
                        </wpg:cNvGrpSpPr>
                        <wpg:grpSpPr bwMode="auto">
                          <a:xfrm>
                            <a:off x="3768" y="2706"/>
                            <a:ext cx="690" cy="180"/>
                            <a:chOff x="3768" y="2706"/>
                            <a:chExt cx="690" cy="180"/>
                          </a:xfrm>
                        </wpg:grpSpPr>
                        <wps:wsp>
                          <wps:cNvPr id="12656" name="AutoShape 550"/>
                          <wps:cNvSpPr>
                            <a:spLocks noChangeArrowheads="1"/>
                          </wps:cNvSpPr>
                          <wps:spPr bwMode="auto">
                            <a:xfrm flipH="1">
                              <a:off x="3948" y="2706"/>
                              <a:ext cx="180" cy="180"/>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57" name="AutoShape 551"/>
                          <wps:cNvSpPr>
                            <a:spLocks noChangeArrowheads="1"/>
                          </wps:cNvSpPr>
                          <wps:spPr bwMode="auto">
                            <a:xfrm flipH="1">
                              <a:off x="4278" y="2706"/>
                              <a:ext cx="180" cy="180"/>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58" name="AutoShape 552"/>
                          <wps:cNvSpPr>
                            <a:spLocks noChangeArrowheads="1"/>
                          </wps:cNvSpPr>
                          <wps:spPr bwMode="auto">
                            <a:xfrm flipH="1">
                              <a:off x="4113" y="2706"/>
                              <a:ext cx="180" cy="180"/>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59" name="AutoShape 553"/>
                          <wps:cNvSpPr>
                            <a:spLocks noChangeArrowheads="1"/>
                          </wps:cNvSpPr>
                          <wps:spPr bwMode="auto">
                            <a:xfrm flipH="1">
                              <a:off x="3768" y="2706"/>
                              <a:ext cx="180" cy="180"/>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91569CE" id="Группа 75" o:spid="_x0000_s1026" style="position:absolute;margin-left:102.05pt;margin-top:18.85pt;width:60.85pt;height:53.9pt;z-index:251803648" coordorigin="3768,1808" coordsize="1217,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">
                <v:shape id="AutoShape 546" o:spid="_x0000_s1027" type="#_x0000_t105" style="position:absolute;left:4611;top:1808;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" fillcolor="black"/>
                <v:shape id="AutoShape 547" o:spid="_x0000_s1028" type="#_x0000_t105" style="position:absolute;left:4806;top:1808;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" fillcolor="black"/>
                <v:shape id="AutoShape 548" o:spid="_x0000_s1029" type="#_x0000_t105" style="position:absolute;left:4416;top:1808;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" fillcolor="black"/>
                <v:group id="Group 549" o:spid="_x0000_s1030" style="position:absolute;left:3768;top:2706;width:690;height:180" coordorigin="3768,2706" coordsize="69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">
                  <v:shape id="AutoShape 550" o:spid="_x0000_s1031" type="#_x0000_t105" style="position:absolute;left:3948;top:2706;width:180;height:1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" fillcolor="black"/>
                  <v:shape id="AutoShape 551" o:spid="_x0000_s1032" type="#_x0000_t105" style="position:absolute;left:4278;top:2706;width:180;height:1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" fillcolor="black"/>
                  <v:shape id="AutoShape 552" o:spid="_x0000_s1033" type="#_x0000_t105" style="position:absolute;left:4113;top:2706;width:180;height:1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" fillcolor="black"/>
                  <v:shape id="AutoShape 553" o:spid="_x0000_s1034" type="#_x0000_t105" style="position:absolute;left:3768;top:2706;width:180;height:1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" fillcolor="black"/>
                </v:group>
              </v:group>
            </w:pict>
          </mc:Fallback>
        </mc:AlternateConten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14:paraId="1514824C" w14:textId="13F95AFC" w:rsidR="00A414B1" w:rsidRPr="005067BC" w:rsidRDefault="00A0500F" w:rsidP="00A414B1">
      <w:pPr>
        <w:pStyle w:val="310"/>
        <w:tabs>
          <w:tab w:val="left" w:pos="487"/>
        </w:tabs>
        <w:spacing w:before="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mc:AlternateContent>
          <mc:Choice Requires="wps">
            <w:drawing>
              <wp:anchor distT="0" distB="0" distL="114300" distR="114300" simplePos="0" relativeHeight="251801600" behindDoc="0" locked="0" layoutInCell="1" allowOverlap="1" wp14:anchorId="1FC6EA9D" wp14:editId="5149B6DF">
                <wp:simplePos x="0" y="0"/>
                <wp:positionH relativeFrom="column">
                  <wp:posOffset>81915</wp:posOffset>
                </wp:positionH>
                <wp:positionV relativeFrom="paragraph">
                  <wp:posOffset>40005</wp:posOffset>
                </wp:positionV>
                <wp:extent cx="257175" cy="333375"/>
                <wp:effectExtent l="0" t="0" r="0" b="0"/>
                <wp:wrapNone/>
                <wp:docPr id="12650" name="Надпись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725713" w14:textId="77777777" w:rsidR="00B152BD" w:rsidRPr="00B919C6" w:rsidRDefault="00B152BD" w:rsidP="00A414B1">
                            <w:pPr>
                              <w:rPr>
                                <w:sz w:val="28"/>
                                <w:szCs w:val="28"/>
                              </w:rPr>
                            </w:pPr>
                            <w:r w:rsidRPr="00B919C6">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6EA9D" id="Надпись 67" o:spid="_x0000_s1798" type="#_x0000_t202" style="position:absolute;left:0;text-align:left;margin-left:6.45pt;margin-top:3.15pt;width:20.25pt;height:26.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" stroked="f">
                <v:fill opacity="0"/>
                <v:textbox>
                  <w:txbxContent>
                    <w:p w14:paraId="16725713" w14:textId="77777777" w:rsidR="00B152BD" w:rsidRPr="00B919C6" w:rsidRDefault="00B152BD" w:rsidP="00A414B1">
                      <w:pPr>
                        <w:rPr>
                          <w:sz w:val="28"/>
                          <w:szCs w:val="28"/>
                        </w:rPr>
                      </w:pPr>
                      <w:r w:rsidRPr="00B919C6">
                        <w:rPr>
                          <w:sz w:val="28"/>
                          <w:szCs w:val="28"/>
                        </w:rPr>
                        <w:t>+</w:t>
                      </w:r>
                    </w:p>
                  </w:txbxContent>
                </v:textbox>
              </v:shape>
            </w:pict>
          </mc:Fallback>
        </mc:AlternateConten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14:paraId="4ED76D08" w14:textId="77777777"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14:paraId="397EBA6D" w14:textId="519B611B" w:rsidR="00A414B1" w:rsidRPr="005067BC" w:rsidRDefault="00A0500F" w:rsidP="00A414B1">
      <w:pPr>
        <w:pStyle w:val="310"/>
        <w:tabs>
          <w:tab w:val="left" w:pos="487"/>
        </w:tabs>
        <w:spacing w:before="24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mc:AlternateContent>
          <mc:Choice Requires="wps">
            <w:drawing>
              <wp:anchor distT="0" distB="0" distL="114300" distR="114300" simplePos="0" relativeHeight="251800576" behindDoc="0" locked="0" layoutInCell="1" allowOverlap="1" wp14:anchorId="2D2356E3" wp14:editId="56FD61BD">
                <wp:simplePos x="0" y="0"/>
                <wp:positionH relativeFrom="column">
                  <wp:posOffset>91440</wp:posOffset>
                </wp:positionH>
                <wp:positionV relativeFrom="paragraph">
                  <wp:posOffset>92710</wp:posOffset>
                </wp:positionV>
                <wp:extent cx="257175" cy="333375"/>
                <wp:effectExtent l="0" t="0" r="0" b="0"/>
                <wp:wrapNone/>
                <wp:docPr id="12649" name="Надпись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1CB58" w14:textId="77777777" w:rsidR="00B152BD" w:rsidRPr="00B919C6" w:rsidRDefault="00B152BD" w:rsidP="00A414B1">
                            <w:pPr>
                              <w:rPr>
                                <w:sz w:val="28"/>
                                <w:szCs w:val="28"/>
                              </w:rPr>
                            </w:pPr>
                            <w:r w:rsidRPr="00B919C6">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356E3" id="Надпись 65" o:spid="_x0000_s1799" type="#_x0000_t202" style="position:absolute;left:0;text-align:left;margin-left:7.2pt;margin-top:7.3pt;width:20.25pt;height:26.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" stroked="f">
                <v:fill opacity="0"/>
                <v:textbox>
                  <w:txbxContent>
                    <w:p w14:paraId="3111CB58" w14:textId="77777777" w:rsidR="00B152BD" w:rsidRPr="00B919C6" w:rsidRDefault="00B152BD" w:rsidP="00A414B1">
                      <w:pPr>
                        <w:rPr>
                          <w:sz w:val="28"/>
                          <w:szCs w:val="28"/>
                        </w:rPr>
                      </w:pPr>
                      <w:r w:rsidRPr="00B919C6">
                        <w:rPr>
                          <w:sz w:val="28"/>
                          <w:szCs w:val="28"/>
                        </w:rPr>
                        <w:t>+</w:t>
                      </w:r>
                    </w:p>
                  </w:txbxContent>
                </v:textbox>
              </v:shape>
            </w:pict>
          </mc:Fallback>
        </mc:AlternateConten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14:paraId="4DC2BE5D" w14:textId="3EB72572" w:rsidR="00A414B1" w:rsidRPr="008C7C02" w:rsidRDefault="00A0500F" w:rsidP="00A414B1">
      <w:pPr>
        <w:pStyle w:val="310"/>
        <w:tabs>
          <w:tab w:val="left" w:pos="487"/>
        </w:tabs>
        <w:spacing w:before="0" w:after="240" w:line="240" w:lineRule="auto"/>
        <w:ind w:firstLine="301"/>
        <w:rPr>
          <w:rFonts w:ascii="Times New Roman" w:hAnsi="Times New Roman" w:cs="Times New Roman"/>
          <w:sz w:val="28"/>
          <w:szCs w:val="28"/>
          <w:u w:val="thick"/>
        </w:rPr>
      </w:pPr>
      <w:r>
        <w:rPr>
          <w:rFonts w:ascii="Times New Roman" w:hAnsi="Times New Roman" w:cs="Times New Roman"/>
          <w:i/>
          <w:noProof/>
          <w:sz w:val="28"/>
          <w:szCs w:val="28"/>
          <w:lang w:eastAsia="ru-RU"/>
        </w:rPr>
        <mc:AlternateContent>
          <mc:Choice Requires="wpg">
            <w:drawing>
              <wp:anchor distT="0" distB="0" distL="114300" distR="114300" simplePos="0" relativeHeight="251804672" behindDoc="0" locked="0" layoutInCell="1" allowOverlap="1" wp14:anchorId="3FC911BD" wp14:editId="539964A6">
                <wp:simplePos x="0" y="0"/>
                <wp:positionH relativeFrom="column">
                  <wp:posOffset>1015365</wp:posOffset>
                </wp:positionH>
                <wp:positionV relativeFrom="paragraph">
                  <wp:posOffset>242570</wp:posOffset>
                </wp:positionV>
                <wp:extent cx="352425" cy="114300"/>
                <wp:effectExtent l="19050" t="0" r="9525" b="19050"/>
                <wp:wrapNone/>
                <wp:docPr id="12645" name="Группа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425" cy="114300"/>
                          <a:chOff x="3300" y="3581"/>
                          <a:chExt cx="555" cy="180"/>
                        </a:xfrm>
                      </wpg:grpSpPr>
                      <wps:wsp>
                        <wps:cNvPr id="12646" name="AutoShape 555"/>
                        <wps:cNvSpPr>
                          <a:spLocks noChangeArrowheads="1"/>
                        </wps:cNvSpPr>
                        <wps:spPr bwMode="auto">
                          <a:xfrm flipH="1">
                            <a:off x="3300" y="3581"/>
                            <a:ext cx="180" cy="180"/>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47" name="AutoShape 556"/>
                        <wps:cNvSpPr>
                          <a:spLocks noChangeArrowheads="1"/>
                        </wps:cNvSpPr>
                        <wps:spPr bwMode="auto">
                          <a:xfrm flipH="1">
                            <a:off x="3495" y="3581"/>
                            <a:ext cx="180" cy="180"/>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48" name="AutoShape 557"/>
                        <wps:cNvSpPr>
                          <a:spLocks noChangeArrowheads="1"/>
                        </wps:cNvSpPr>
                        <wps:spPr bwMode="auto">
                          <a:xfrm flipH="1">
                            <a:off x="3675" y="3581"/>
                            <a:ext cx="180" cy="180"/>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ADAFEC" id="Группа 63" o:spid="_x0000_s1026" style="position:absolute;margin-left:79.95pt;margin-top:19.1pt;width:27.75pt;height:9pt;z-index:251804672" coordorigin="3300,3581" coordsize="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">
                <v:shape id="AutoShape 555" o:spid="_x0000_s1027" type="#_x0000_t105" style="position:absolute;left:3300;top:3581;width:180;height:1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" fillcolor="black"/>
                <v:shape id="AutoShape 556" o:spid="_x0000_s1028" type="#_x0000_t105" style="position:absolute;left:3495;top:3581;width:180;height:1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" fillcolor="black"/>
                <v:shape id="AutoShape 557" o:spid="_x0000_s1029" type="#_x0000_t105" style="position:absolute;left:3675;top:3581;width:180;height:1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" fillcolor="black"/>
              </v:group>
            </w:pict>
          </mc:Fallback>
        </mc:AlternateConten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14:paraId="430DDCA9" w14:textId="1C112C49" w:rsidR="00A414B1" w:rsidRPr="008C7C02" w:rsidRDefault="00A0500F" w:rsidP="00A414B1">
      <w:pPr>
        <w:pStyle w:val="310"/>
        <w:tabs>
          <w:tab w:val="left" w:pos="487"/>
        </w:tabs>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802624" behindDoc="0" locked="0" layoutInCell="1" allowOverlap="1" wp14:anchorId="1FBA603F" wp14:editId="1B5B63D2">
                <wp:simplePos x="0" y="0"/>
                <wp:positionH relativeFrom="column">
                  <wp:posOffset>120015</wp:posOffset>
                </wp:positionH>
                <wp:positionV relativeFrom="paragraph">
                  <wp:posOffset>43180</wp:posOffset>
                </wp:positionV>
                <wp:extent cx="257175" cy="333375"/>
                <wp:effectExtent l="0" t="0" r="0" b="0"/>
                <wp:wrapNone/>
                <wp:docPr id="12644"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EE9FFA" w14:textId="77777777" w:rsidR="00B152BD" w:rsidRPr="00B919C6" w:rsidRDefault="00B152BD" w:rsidP="00A414B1">
                            <w:pPr>
                              <w:rPr>
                                <w:sz w:val="28"/>
                                <w:szCs w:val="28"/>
                              </w:rPr>
                            </w:pPr>
                            <w:r w:rsidRPr="00B919C6">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A603F" id="Надпись 59" o:spid="_x0000_s1800" type="#_x0000_t202" style="position:absolute;left:0;text-align:left;margin-left:9.45pt;margin-top:3.4pt;width:20.25pt;height:26.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" stroked="f">
                <v:fill opacity="0"/>
                <v:textbox>
                  <w:txbxContent>
                    <w:p w14:paraId="6CEE9FFA" w14:textId="77777777" w:rsidR="00B152BD" w:rsidRPr="00B919C6" w:rsidRDefault="00B152BD" w:rsidP="00A414B1">
                      <w:pPr>
                        <w:rPr>
                          <w:sz w:val="28"/>
                          <w:szCs w:val="28"/>
                        </w:rPr>
                      </w:pPr>
                      <w:r w:rsidRPr="00B919C6">
                        <w:rPr>
                          <w:sz w:val="28"/>
                          <w:szCs w:val="28"/>
                        </w:rPr>
                        <w:t>+</w:t>
                      </w:r>
                    </w:p>
                  </w:txbxContent>
                </v:textbox>
              </v:shape>
            </w:pict>
          </mc:Fallback>
        </mc:AlternateConten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14:paraId="05D7284C" w14:textId="77777777"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14:paraId="2A31AA7A" w14:textId="77777777"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14:paraId="4E65CD02" w14:textId="77777777"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14:paraId="32769287" w14:textId="77777777"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Ajust</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14:paraId="09E025DB" w14:textId="64018E37" w:rsidR="00A414B1" w:rsidRPr="005067BC" w:rsidRDefault="00A0500F" w:rsidP="00A414B1">
      <w:pPr>
        <w:pStyle w:val="151"/>
        <w:spacing w:before="480" w:line="240" w:lineRule="auto"/>
        <w:ind w:firstLine="567"/>
        <w:rPr>
          <w:rStyle w:val="15MSGothic"/>
          <w:rFonts w:ascii="Times New Roman" w:eastAsiaTheme="minorHAnsi" w:cs="Times New Roman"/>
          <w:sz w:val="28"/>
          <w:szCs w:val="28"/>
        </w:rPr>
      </w:pPr>
      <w:r>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806720" behindDoc="0" locked="0" layoutInCell="1" allowOverlap="1" wp14:anchorId="4C0B0988" wp14:editId="2A5D9A9F">
                <wp:simplePos x="0" y="0"/>
                <wp:positionH relativeFrom="column">
                  <wp:posOffset>1304290</wp:posOffset>
                </wp:positionH>
                <wp:positionV relativeFrom="paragraph">
                  <wp:posOffset>104140</wp:posOffset>
                </wp:positionV>
                <wp:extent cx="1066165" cy="123190"/>
                <wp:effectExtent l="19050" t="0" r="635" b="10160"/>
                <wp:wrapNone/>
                <wp:docPr id="12639"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6165" cy="123190"/>
                          <a:chOff x="3781" y="7828"/>
                          <a:chExt cx="1679" cy="194"/>
                        </a:xfrm>
                      </wpg:grpSpPr>
                      <wps:wsp>
                        <wps:cNvPr id="12640" name="AutoShape 560"/>
                        <wps:cNvSpPr>
                          <a:spLocks noChangeArrowheads="1"/>
                        </wps:cNvSpPr>
                        <wps:spPr bwMode="auto">
                          <a:xfrm flipH="1">
                            <a:off x="5281" y="784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41" name="AutoShape 561"/>
                        <wps:cNvSpPr>
                          <a:spLocks noChangeArrowheads="1"/>
                        </wps:cNvSpPr>
                        <wps:spPr bwMode="auto">
                          <a:xfrm flipH="1">
                            <a:off x="5116" y="784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42" name="AutoShape 562"/>
                        <wps:cNvSpPr>
                          <a:spLocks noChangeArrowheads="1"/>
                        </wps:cNvSpPr>
                        <wps:spPr bwMode="auto">
                          <a:xfrm flipH="1">
                            <a:off x="4458" y="784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43" name="AutoShape 563"/>
                        <wps:cNvSpPr>
                          <a:spLocks noChangeArrowheads="1"/>
                        </wps:cNvSpPr>
                        <wps:spPr bwMode="auto">
                          <a:xfrm flipH="1">
                            <a:off x="3781" y="7828"/>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86B3A" id="Группа 57" o:spid="_x0000_s1026" style="position:absolute;margin-left:102.7pt;margin-top:8.2pt;width:83.95pt;height:9.7pt;z-index:251806720" coordorigin="3781,7828" coordsize="167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">
                <v:shape id="AutoShape 560" o:spid="_x0000_s1027" type="#_x0000_t105" style="position:absolute;left:5281;top:784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" fillcolor="black"/>
                <v:shape id="AutoShape 561" o:spid="_x0000_s1028" type="#_x0000_t105" style="position:absolute;left:5116;top:784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" fillcolor="black"/>
                <v:shape id="AutoShape 562" o:spid="_x0000_s1029" type="#_x0000_t105" style="position:absolute;left:4458;top:784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" fillcolor="black"/>
                <v:shape id="AutoShape 563" o:spid="_x0000_s1030" type="#_x0000_t105" style="position:absolute;left:3781;top:7828;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" fillcolor="black"/>
              </v:group>
            </w:pict>
          </mc:Fallback>
        </mc:AlternateContent>
      </w:r>
      <w:r>
        <w:rPr>
          <w:rFonts w:ascii="Times New Roman" w:eastAsia="MS Gothic" w:hAnsi="Times New Roman" w:cs="Times New Roman"/>
          <w:noProof/>
          <w:sz w:val="28"/>
          <w:szCs w:val="28"/>
          <w:lang w:eastAsia="ru-RU"/>
        </w:rPr>
        <mc:AlternateContent>
          <mc:Choice Requires="wps">
            <w:drawing>
              <wp:anchor distT="0" distB="0" distL="114300" distR="114300" simplePos="0" relativeHeight="251805696" behindDoc="0" locked="0" layoutInCell="1" allowOverlap="1" wp14:anchorId="5E798C88" wp14:editId="77FD06C3">
                <wp:simplePos x="0" y="0"/>
                <wp:positionH relativeFrom="column">
                  <wp:posOffset>62865</wp:posOffset>
                </wp:positionH>
                <wp:positionV relativeFrom="paragraph">
                  <wp:posOffset>234950</wp:posOffset>
                </wp:positionV>
                <wp:extent cx="257175" cy="333375"/>
                <wp:effectExtent l="0" t="0" r="0" b="0"/>
                <wp:wrapNone/>
                <wp:docPr id="12638"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D9ABCF" w14:textId="77777777" w:rsidR="00B152BD" w:rsidRPr="00B919C6" w:rsidRDefault="00B152BD" w:rsidP="00A414B1">
                            <w:pPr>
                              <w:rPr>
                                <w:sz w:val="28"/>
                                <w:szCs w:val="28"/>
                              </w:rPr>
                            </w:pPr>
                            <w:r w:rsidRPr="00B919C6">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98C88" id="Надпись 52" o:spid="_x0000_s1801" type="#_x0000_t202" style="position:absolute;left:0;text-align:left;margin-left:4.95pt;margin-top:18.5pt;width:20.25pt;height:26.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" stroked="f">
                <v:fill opacity="0"/>
                <v:textbox>
                  <w:txbxContent>
                    <w:p w14:paraId="4AD9ABCF" w14:textId="77777777" w:rsidR="00B152BD" w:rsidRPr="00B919C6" w:rsidRDefault="00B152BD" w:rsidP="00A414B1">
                      <w:pPr>
                        <w:rPr>
                          <w:sz w:val="28"/>
                          <w:szCs w:val="28"/>
                        </w:rPr>
                      </w:pPr>
                      <w:r w:rsidRPr="00B919C6">
                        <w:rPr>
                          <w:sz w:val="28"/>
                          <w:szCs w:val="28"/>
                        </w:rPr>
                        <w:t>+</w:t>
                      </w:r>
                    </w:p>
                  </w:txbxContent>
                </v:textbox>
              </v:shape>
            </w:pict>
          </mc:Fallback>
        </mc:AlternateConten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14:paraId="7718E9BE" w14:textId="77777777"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14:paraId="11CC1E27" w14:textId="2213BCD9" w:rsidR="00A414B1" w:rsidRPr="005067BC" w:rsidRDefault="00A0500F" w:rsidP="00A414B1">
      <w:pPr>
        <w:pStyle w:val="151"/>
        <w:spacing w:line="240" w:lineRule="auto"/>
        <w:ind w:firstLine="301"/>
        <w:rPr>
          <w:rFonts w:ascii="Times New Roman" w:hAnsi="Times New Roman" w:cs="Times New Roman"/>
          <w:sz w:val="28"/>
          <w:szCs w:val="28"/>
        </w:rPr>
      </w:pPr>
      <w:r>
        <w:rPr>
          <w:rFonts w:ascii="Times New Roman" w:hAnsi="Times New Roman" w:cs="Times New Roman"/>
          <w:noProof/>
          <w:sz w:val="28"/>
          <w:szCs w:val="28"/>
          <w:u w:val="thick"/>
          <w:lang w:eastAsia="ru-RU"/>
        </w:rPr>
        <mc:AlternateContent>
          <mc:Choice Requires="wpg">
            <w:drawing>
              <wp:anchor distT="0" distB="0" distL="114300" distR="114300" simplePos="0" relativeHeight="251808768" behindDoc="0" locked="0" layoutInCell="1" allowOverlap="1" wp14:anchorId="78112D59" wp14:editId="632874BF">
                <wp:simplePos x="0" y="0"/>
                <wp:positionH relativeFrom="column">
                  <wp:posOffset>1156970</wp:posOffset>
                </wp:positionH>
                <wp:positionV relativeFrom="paragraph">
                  <wp:posOffset>74930</wp:posOffset>
                </wp:positionV>
                <wp:extent cx="1061720" cy="119380"/>
                <wp:effectExtent l="19050" t="0" r="5080" b="13970"/>
                <wp:wrapNone/>
                <wp:docPr id="12627" name="Группа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1720" cy="119380"/>
                          <a:chOff x="3601" y="8784"/>
                          <a:chExt cx="1672" cy="188"/>
                        </a:xfrm>
                      </wpg:grpSpPr>
                      <wps:wsp>
                        <wps:cNvPr id="12628" name="AutoShape 566"/>
                        <wps:cNvSpPr>
                          <a:spLocks noChangeArrowheads="1"/>
                        </wps:cNvSpPr>
                        <wps:spPr bwMode="auto">
                          <a:xfrm flipH="1">
                            <a:off x="4576" y="879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29" name="AutoShape 567"/>
                        <wps:cNvSpPr>
                          <a:spLocks noChangeArrowheads="1"/>
                        </wps:cNvSpPr>
                        <wps:spPr bwMode="auto">
                          <a:xfrm flipH="1">
                            <a:off x="4911" y="879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30" name="AutoShape 568"/>
                        <wps:cNvSpPr>
                          <a:spLocks noChangeArrowheads="1"/>
                        </wps:cNvSpPr>
                        <wps:spPr bwMode="auto">
                          <a:xfrm flipH="1">
                            <a:off x="5094" y="8784"/>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31" name="AutoShape 569"/>
                        <wps:cNvSpPr>
                          <a:spLocks noChangeArrowheads="1"/>
                        </wps:cNvSpPr>
                        <wps:spPr bwMode="auto">
                          <a:xfrm flipH="1">
                            <a:off x="4731" y="879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32" name="AutoShape 570"/>
                        <wps:cNvSpPr>
                          <a:spLocks noChangeArrowheads="1"/>
                        </wps:cNvSpPr>
                        <wps:spPr bwMode="auto">
                          <a:xfrm flipH="1">
                            <a:off x="4426" y="879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33" name="AutoShape 571"/>
                        <wps:cNvSpPr>
                          <a:spLocks noChangeArrowheads="1"/>
                        </wps:cNvSpPr>
                        <wps:spPr bwMode="auto">
                          <a:xfrm flipH="1">
                            <a:off x="4261" y="879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34" name="AutoShape 572"/>
                        <wps:cNvSpPr>
                          <a:spLocks noChangeArrowheads="1"/>
                        </wps:cNvSpPr>
                        <wps:spPr bwMode="auto">
                          <a:xfrm flipH="1">
                            <a:off x="4096" y="879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35" name="AutoShape 573"/>
                        <wps:cNvSpPr>
                          <a:spLocks noChangeArrowheads="1"/>
                        </wps:cNvSpPr>
                        <wps:spPr bwMode="auto">
                          <a:xfrm flipH="1">
                            <a:off x="3931" y="879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36" name="AutoShape 574"/>
                        <wps:cNvSpPr>
                          <a:spLocks noChangeArrowheads="1"/>
                        </wps:cNvSpPr>
                        <wps:spPr bwMode="auto">
                          <a:xfrm flipH="1">
                            <a:off x="3781" y="879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37" name="AutoShape 575"/>
                        <wps:cNvSpPr>
                          <a:spLocks noChangeArrowheads="1"/>
                        </wps:cNvSpPr>
                        <wps:spPr bwMode="auto">
                          <a:xfrm flipH="1">
                            <a:off x="3601" y="8793"/>
                            <a:ext cx="179" cy="179"/>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3FCFB2" id="Группа 50" o:spid="_x0000_s1026" style="position:absolute;margin-left:91.1pt;margin-top:5.9pt;width:83.6pt;height:9.4pt;z-index:251808768" coordorigin="3601,8784" coordsize="16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">
                <v:shape id="AutoShape 566" o:spid="_x0000_s1027" type="#_x0000_t105" style="position:absolute;left:4576;top:879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" fillcolor="black"/>
                <v:shape id="AutoShape 567" o:spid="_x0000_s1028" type="#_x0000_t105" style="position:absolute;left:4911;top:879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" fillcolor="black"/>
                <v:shape id="AutoShape 568" o:spid="_x0000_s1029" type="#_x0000_t105" style="position:absolute;left:5094;top:8784;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" fillcolor="black"/>
                <v:shape id="AutoShape 569" o:spid="_x0000_s1030" type="#_x0000_t105" style="position:absolute;left:4731;top:879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" fillcolor="black"/>
                <v:shape id="AutoShape 570" o:spid="_x0000_s1031" type="#_x0000_t105" style="position:absolute;left:4426;top:879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" fillcolor="black"/>
                <v:shape id="AutoShape 571" o:spid="_x0000_s1032" type="#_x0000_t105" style="position:absolute;left:4261;top:879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" fillcolor="black"/>
                <v:shape id="AutoShape 572" o:spid="_x0000_s1033" type="#_x0000_t105" style="position:absolute;left:4096;top:879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" fillcolor="black"/>
                <v:shape id="AutoShape 573" o:spid="_x0000_s1034" type="#_x0000_t105" style="position:absolute;left:3931;top:879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" fillcolor="black"/>
                <v:shape id="AutoShape 574" o:spid="_x0000_s1035" type="#_x0000_t105" style="position:absolute;left:3781;top:879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" fillcolor="black"/>
                <v:shape id="AutoShape 575" o:spid="_x0000_s1036" type="#_x0000_t105" style="position:absolute;left:3601;top:8793;width:179;height:17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" fillcolor="black"/>
              </v:group>
            </w:pict>
          </mc:Fallback>
        </mc:AlternateContent>
      </w:r>
    </w:p>
    <w:p w14:paraId="5EAD8905" w14:textId="1518F598" w:rsidR="00A414B1" w:rsidRPr="005067BC" w:rsidRDefault="00A0500F" w:rsidP="00A414B1">
      <w:pPr>
        <w:pStyle w:val="151"/>
        <w:spacing w:line="240" w:lineRule="auto"/>
        <w:ind w:firstLine="284"/>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807744" behindDoc="0" locked="0" layoutInCell="1" allowOverlap="1" wp14:anchorId="46059768" wp14:editId="651C98A6">
                <wp:simplePos x="0" y="0"/>
                <wp:positionH relativeFrom="column">
                  <wp:posOffset>5715</wp:posOffset>
                </wp:positionH>
                <wp:positionV relativeFrom="paragraph">
                  <wp:posOffset>55880</wp:posOffset>
                </wp:positionV>
                <wp:extent cx="257175" cy="333375"/>
                <wp:effectExtent l="0" t="0" r="0" b="0"/>
                <wp:wrapNone/>
                <wp:docPr id="12626" name="Надпись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0D627D" w14:textId="77777777" w:rsidR="00B152BD" w:rsidRPr="00B919C6" w:rsidRDefault="00B152BD" w:rsidP="00A414B1">
                            <w:pPr>
                              <w:rPr>
                                <w:sz w:val="28"/>
                                <w:szCs w:val="28"/>
                              </w:rPr>
                            </w:pPr>
                            <w:r w:rsidRPr="00610DD0">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59768" id="Надпись 39" o:spid="_x0000_s1802" type="#_x0000_t202" style="position:absolute;left:0;text-align:left;margin-left:.45pt;margin-top:4.4pt;width:20.25pt;height:26.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" stroked="f">
                <v:fill opacity="0"/>
                <v:textbox>
                  <w:txbxContent>
                    <w:p w14:paraId="0C0D627D" w14:textId="77777777" w:rsidR="00B152BD" w:rsidRPr="00B919C6" w:rsidRDefault="00B152BD" w:rsidP="00A414B1">
                      <w:pPr>
                        <w:rPr>
                          <w:sz w:val="28"/>
                          <w:szCs w:val="28"/>
                        </w:rPr>
                      </w:pPr>
                      <w:r w:rsidRPr="00610DD0">
                        <w:rPr>
                          <w:sz w:val="28"/>
                          <w:szCs w:val="28"/>
                        </w:rPr>
                        <w:t>+</w:t>
                      </w:r>
                    </w:p>
                  </w:txbxContent>
                </v:textbox>
              </v:shape>
            </w:pict>
          </mc:Fallback>
        </mc:AlternateConten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]иб =  0110 1011 1010 1101</w:t>
      </w:r>
    </w:p>
    <w:p w14:paraId="426E7044" w14:textId="77777777"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14:paraId="21D5A650" w14:textId="11C2EEB9" w:rsidR="00A414B1" w:rsidRPr="005067BC" w:rsidRDefault="00A0500F" w:rsidP="00A414B1">
      <w:pPr>
        <w:pStyle w:val="151"/>
        <w:spacing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809792" behindDoc="0" locked="0" layoutInCell="1" allowOverlap="1" wp14:anchorId="5F8E5628" wp14:editId="135728BF">
                <wp:simplePos x="0" y="0"/>
                <wp:positionH relativeFrom="column">
                  <wp:posOffset>110490</wp:posOffset>
                </wp:positionH>
                <wp:positionV relativeFrom="paragraph">
                  <wp:posOffset>10795</wp:posOffset>
                </wp:positionV>
                <wp:extent cx="257175" cy="333375"/>
                <wp:effectExtent l="0" t="0" r="0" b="0"/>
                <wp:wrapNone/>
                <wp:docPr id="12625" name="Надпись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067272" w14:textId="77777777" w:rsidR="00B152BD" w:rsidRPr="00BB5CC2" w:rsidRDefault="00B152BD" w:rsidP="00A414B1">
                            <w:pPr>
                              <w:rPr>
                                <w:sz w:val="28"/>
                                <w:szCs w:val="28"/>
                                <w:lang w:val="en-US"/>
                              </w:rPr>
                            </w:pPr>
                            <w:r>
                              <w:rPr>
                                <w:sz w:val="28"/>
                                <w:szCs w:val="28"/>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E5628" id="Надпись 37" o:spid="_x0000_s1803" type="#_x0000_t202" style="position:absolute;left:0;text-align:left;margin-left:8.7pt;margin-top:.85pt;width:20.25pt;height:26.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" stroked="f">
                <v:fill opacity="0"/>
                <v:textbox>
                  <w:txbxContent>
                    <w:p w14:paraId="14067272" w14:textId="77777777" w:rsidR="00B152BD" w:rsidRPr="00BB5CC2" w:rsidRDefault="00B152BD" w:rsidP="00A414B1">
                      <w:pPr>
                        <w:rPr>
                          <w:sz w:val="28"/>
                          <w:szCs w:val="28"/>
                          <w:lang w:val="en-US"/>
                        </w:rPr>
                      </w:pPr>
                      <w:r>
                        <w:rPr>
                          <w:sz w:val="28"/>
                          <w:szCs w:val="28"/>
                          <w:lang w:val="en-US"/>
                        </w:rPr>
                        <w:t>-</w:t>
                      </w:r>
                    </w:p>
                  </w:txbxContent>
                </v:textbox>
              </v:shape>
            </w:pict>
          </mc:Fallback>
        </mc:AlternateConten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14:paraId="1C5A1B17" w14:textId="77777777"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14:paraId="47CDF488" w14:textId="77777777"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14:paraId="432AE191" w14:textId="77777777"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14:paraId="5F1C618C"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вычитатель. В целях сокращения затрат оборудования можно использовать другой подход к коррекции, заменяя вычитание 6 сложением с дополнением 6: </w:t>
      </w:r>
    </w:p>
    <w:p w14:paraId="5ED72AF3"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14:paraId="7F97861D"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[6]доп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14:paraId="7300FE91" w14:textId="77777777"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При коррекции сложения на момент этой коррекции осуществляется блокировка межтетрадных переносов в сумматоре.</w:t>
      </w:r>
    </w:p>
    <w:p w14:paraId="08330095" w14:textId="77777777" w:rsidR="008A23B0" w:rsidRDefault="008A23B0" w:rsidP="00A414B1">
      <w:pPr>
        <w:pStyle w:val="211"/>
        <w:spacing w:line="240" w:lineRule="auto"/>
        <w:rPr>
          <w:sz w:val="28"/>
          <w:szCs w:val="28"/>
        </w:rPr>
      </w:pPr>
    </w:p>
    <w:p w14:paraId="27AA0A01" w14:textId="77777777"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lastRenderedPageBreak/>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14:paraId="17835A8D" w14:textId="77777777" w:rsidTr="00A414B1">
        <w:trPr>
          <w:trHeight w:val="245"/>
        </w:trPr>
        <w:tc>
          <w:tcPr>
            <w:tcW w:w="5387" w:type="dxa"/>
            <w:tcBorders>
              <w:top w:val="nil"/>
              <w:left w:val="nil"/>
              <w:bottom w:val="nil"/>
              <w:right w:val="nil"/>
            </w:tcBorders>
            <w:shd w:val="clear" w:color="auto" w:fill="FFFFFF"/>
          </w:tcPr>
          <w:p w14:paraId="414E92D8"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14:paraId="7E643112"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14:paraId="64BB801D" w14:textId="3D8E2177" w:rsidR="00A414B1" w:rsidRPr="008A23B0" w:rsidRDefault="00A0500F" w:rsidP="008A23B0">
            <w:pPr>
              <w:pStyle w:val="310"/>
              <w:shd w:val="clear" w:color="auto" w:fill="auto"/>
              <w:spacing w:before="0" w:after="24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810816" behindDoc="0" locked="0" layoutInCell="1" allowOverlap="1" wp14:anchorId="728C3384" wp14:editId="1FC0ABDE">
                      <wp:simplePos x="0" y="0"/>
                      <wp:positionH relativeFrom="column">
                        <wp:posOffset>1544955</wp:posOffset>
                      </wp:positionH>
                      <wp:positionV relativeFrom="paragraph">
                        <wp:posOffset>240665</wp:posOffset>
                      </wp:positionV>
                      <wp:extent cx="113665" cy="113665"/>
                      <wp:effectExtent l="19050" t="0" r="635" b="19685"/>
                      <wp:wrapNone/>
                      <wp:docPr id="12621" name="Выгнутая вверх стрелка 12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BED85" id="Выгнутая вверх стрелка 12621" o:spid="_x0000_s1026" type="#_x0000_t105" style="position:absolute;margin-left:121.65pt;margin-top:18.95pt;width:8.95pt;height:8.9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" fillcolor="black"/>
                  </w:pict>
                </mc:Fallback>
              </mc:AlternateContent>
            </w:r>
            <w:r>
              <w:rPr>
                <w:rFonts w:ascii="Times New Roman" w:hAnsi="Times New Roman" w:cs="Times New Roman"/>
                <w:i/>
                <w:noProof/>
                <w:sz w:val="28"/>
                <w:szCs w:val="28"/>
                <w:lang w:eastAsia="ru-RU"/>
              </w:rPr>
              <mc:AlternateContent>
                <mc:Choice Requires="wpg">
                  <w:drawing>
                    <wp:anchor distT="0" distB="0" distL="114300" distR="114300" simplePos="0" relativeHeight="251811840" behindDoc="0" locked="0" layoutInCell="1" allowOverlap="1" wp14:anchorId="07A139E1" wp14:editId="07069F1C">
                      <wp:simplePos x="0" y="0"/>
                      <wp:positionH relativeFrom="column">
                        <wp:posOffset>1034415</wp:posOffset>
                      </wp:positionH>
                      <wp:positionV relativeFrom="paragraph">
                        <wp:posOffset>229235</wp:posOffset>
                      </wp:positionV>
                      <wp:extent cx="511175" cy="113665"/>
                      <wp:effectExtent l="19050" t="0" r="3175" b="19685"/>
                      <wp:wrapNone/>
                      <wp:docPr id="12693" name="Группа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175" cy="113665"/>
                                <a:chOff x="0" y="0"/>
                                <a:chExt cx="511230" cy="113665"/>
                              </a:xfrm>
                            </wpg:grpSpPr>
                            <wps:wsp>
                              <wps:cNvPr id="12622" name="Выгнутая вверх стрелка 12622"/>
                              <wps:cNvSpPr>
                                <a:spLocks noChangeArrowheads="1"/>
                              </wps:cNvSpPr>
                              <wps:spPr bwMode="auto">
                                <a:xfrm flipH="1">
                                  <a:off x="397565"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23" name="Выгнутая вверх стрелка 12623"/>
                              <wps:cNvSpPr>
                                <a:spLocks noChangeArrowheads="1"/>
                              </wps:cNvSpPr>
                              <wps:spPr bwMode="auto">
                                <a:xfrm flipH="1">
                                  <a:off x="103367"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24" name="Выгнутая вверх стрелка 12624"/>
                              <wps:cNvSpPr>
                                <a:spLocks noChangeArrowheads="1"/>
                              </wps:cNvSpPr>
                              <wps:spPr bwMode="auto">
                                <a:xfrm flipH="1">
                                  <a:off x="0"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9F78A" id="Группа 34" o:spid="_x0000_s1026" style="position:absolute;margin-left:81.45pt;margin-top:18.05pt;width:40.25pt;height:8.95pt;z-index:251811840" coordsize="511230,11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">
                      <v:shape id="Выгнутая вверх стрелка 12622" o:spid="_x0000_s1027" type="#_x0000_t105" style="position:absolute;left:397565;width:113665;height:11366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" fillcolor="black"/>
                      <v:shape id="Выгнутая вверх стрелка 12623" o:spid="_x0000_s1028" type="#_x0000_t105" style="position:absolute;left:103367;width:113665;height:11366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" fillcolor="black"/>
                      <v:shape id="Выгнутая вверх стрелка 12624" o:spid="_x0000_s1029" type="#_x0000_t105" style="position:absolute;width:113665;height:11366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" fillcolor="black"/>
                    </v:group>
                  </w:pict>
                </mc:Fallback>
              </mc:AlternateConten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14:paraId="082ECD0D" w14:textId="5BD16320" w:rsidR="00A414B1" w:rsidRPr="008A23B0" w:rsidRDefault="00A0500F" w:rsidP="00A414B1">
            <w:pPr>
              <w:pStyle w:val="310"/>
              <w:shd w:val="clear" w:color="auto" w:fill="auto"/>
              <w:spacing w:before="120" w:after="0" w:line="240" w:lineRule="auto"/>
              <w:ind w:firstLine="567"/>
              <w:rPr>
                <w:rFonts w:ascii="Times New Roman" w:hAnsi="Times New Roman" w:cs="Times New Roman"/>
                <w:sz w:val="28"/>
                <w:szCs w:val="28"/>
              </w:rPr>
            </w:pPr>
            <w:r>
              <w:rPr>
                <w:rFonts w:ascii="Times New Roman" w:hAnsi="Times New Roman" w:cs="Times New Roman"/>
                <w:noProof/>
                <w:lang w:eastAsia="ru-RU"/>
              </w:rPr>
              <mc:AlternateContent>
                <mc:Choice Requires="wps">
                  <w:drawing>
                    <wp:anchor distT="0" distB="0" distL="114300" distR="114300" simplePos="0" relativeHeight="251812864" behindDoc="0" locked="0" layoutInCell="1" allowOverlap="1" wp14:anchorId="4F362802" wp14:editId="61462A4B">
                      <wp:simplePos x="0" y="0"/>
                      <wp:positionH relativeFrom="column">
                        <wp:posOffset>196215</wp:posOffset>
                      </wp:positionH>
                      <wp:positionV relativeFrom="paragraph">
                        <wp:posOffset>127635</wp:posOffset>
                      </wp:positionV>
                      <wp:extent cx="257175" cy="333375"/>
                      <wp:effectExtent l="0" t="0" r="0" b="0"/>
                      <wp:wrapNone/>
                      <wp:docPr id="1262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157011" w14:textId="77777777" w:rsidR="00B152BD" w:rsidRPr="00B919C6" w:rsidRDefault="00B152BD" w:rsidP="00A414B1">
                                  <w:pPr>
                                    <w:rPr>
                                      <w:sz w:val="28"/>
                                      <w:szCs w:val="28"/>
                                    </w:rPr>
                                  </w:pPr>
                                  <w:r w:rsidRPr="00B919C6">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62802" id="Надпись 30" o:spid="_x0000_s1804" type="#_x0000_t202" style="position:absolute;left:0;text-align:left;margin-left:15.45pt;margin-top:10.05pt;width:20.25pt;height:26.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" stroked="f">
                      <v:fill opacity="0"/>
                      <v:textbox>
                        <w:txbxContent>
                          <w:p w14:paraId="69157011" w14:textId="77777777" w:rsidR="00B152BD" w:rsidRPr="00B919C6" w:rsidRDefault="00B152BD" w:rsidP="00A414B1">
                            <w:pPr>
                              <w:rPr>
                                <w:sz w:val="28"/>
                                <w:szCs w:val="28"/>
                              </w:rPr>
                            </w:pPr>
                            <w:r w:rsidRPr="00B919C6">
                              <w:rPr>
                                <w:sz w:val="28"/>
                                <w:szCs w:val="28"/>
                              </w:rPr>
                              <w:t>+</w:t>
                            </w:r>
                          </w:p>
                        </w:txbxContent>
                      </v:textbox>
                    </v:shape>
                  </w:pict>
                </mc:Fallback>
              </mc:AlternateConten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14:paraId="067D3083" w14:textId="77777777"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14:paraId="0BBABB54" w14:textId="74F841D9" w:rsidR="00A414B1" w:rsidRPr="008A23B0" w:rsidRDefault="00A0500F"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813888" behindDoc="0" locked="0" layoutInCell="1" allowOverlap="1" wp14:anchorId="6BA9A233" wp14:editId="20F51375">
                      <wp:simplePos x="0" y="0"/>
                      <wp:positionH relativeFrom="column">
                        <wp:posOffset>186690</wp:posOffset>
                      </wp:positionH>
                      <wp:positionV relativeFrom="paragraph">
                        <wp:posOffset>90170</wp:posOffset>
                      </wp:positionV>
                      <wp:extent cx="257175" cy="333375"/>
                      <wp:effectExtent l="0" t="0" r="0" b="0"/>
                      <wp:wrapNone/>
                      <wp:docPr id="12619"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22B0D" w14:textId="77777777" w:rsidR="00B152BD" w:rsidRPr="00B919C6" w:rsidRDefault="00B152BD" w:rsidP="00A414B1">
                                  <w:pPr>
                                    <w:rPr>
                                      <w:sz w:val="28"/>
                                      <w:szCs w:val="28"/>
                                    </w:rPr>
                                  </w:pPr>
                                  <w:r w:rsidRPr="00610DD0">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9A233" id="Надпись 28" o:spid="_x0000_s1805" type="#_x0000_t202" style="position:absolute;left:0;text-align:left;margin-left:14.7pt;margin-top:7.1pt;width:20.25pt;height:26.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" stroked="f">
                      <v:fill opacity="0"/>
                      <v:textbox>
                        <w:txbxContent>
                          <w:p w14:paraId="23B22B0D" w14:textId="77777777" w:rsidR="00B152BD" w:rsidRPr="00B919C6" w:rsidRDefault="00B152BD" w:rsidP="00A414B1">
                            <w:pPr>
                              <w:rPr>
                                <w:sz w:val="28"/>
                                <w:szCs w:val="28"/>
                              </w:rPr>
                            </w:pPr>
                            <w:r w:rsidRPr="00610DD0">
                              <w:rPr>
                                <w:sz w:val="28"/>
                                <w:szCs w:val="28"/>
                              </w:rPr>
                              <w:t>+</w:t>
                            </w:r>
                          </w:p>
                        </w:txbxContent>
                      </v:textbox>
                    </v:shape>
                  </w:pict>
                </mc:Fallback>
              </mc:AlternateConten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]иб  = 1000 1001 0111</w:t>
            </w:r>
          </w:p>
          <w:p w14:paraId="15B13FAA" w14:textId="13F8181D" w:rsidR="00A414B1" w:rsidRPr="008A23B0" w:rsidRDefault="00A0500F" w:rsidP="008A23B0">
            <w:pPr>
              <w:pStyle w:val="310"/>
              <w:shd w:val="clear" w:color="auto" w:fill="auto"/>
              <w:spacing w:before="0" w:after="240" w:line="240" w:lineRule="auto"/>
              <w:ind w:firstLine="567"/>
              <w:rPr>
                <w:rFonts w:ascii="Times New Roman" w:hAnsi="Times New Roman" w:cs="Times New Roman"/>
                <w:sz w:val="28"/>
                <w:szCs w:val="28"/>
                <w:u w:val="single"/>
              </w:rPr>
            </w:pPr>
            <w:r>
              <w:rPr>
                <w:rFonts w:ascii="Times New Roman" w:hAnsi="Times New Roman" w:cs="Times New Roman"/>
                <w:i/>
                <w:noProof/>
                <w:sz w:val="28"/>
                <w:szCs w:val="28"/>
                <w:lang w:eastAsia="ru-RU"/>
              </w:rPr>
              <mc:AlternateContent>
                <mc:Choice Requires="wps">
                  <w:drawing>
                    <wp:anchor distT="0" distB="0" distL="114300" distR="114300" simplePos="0" relativeHeight="251816960" behindDoc="0" locked="0" layoutInCell="1" allowOverlap="1" wp14:anchorId="65C077AF" wp14:editId="0BC8086E">
                      <wp:simplePos x="0" y="0"/>
                      <wp:positionH relativeFrom="column">
                        <wp:posOffset>1020445</wp:posOffset>
                      </wp:positionH>
                      <wp:positionV relativeFrom="paragraph">
                        <wp:posOffset>244475</wp:posOffset>
                      </wp:positionV>
                      <wp:extent cx="113665" cy="113665"/>
                      <wp:effectExtent l="19050" t="0" r="635" b="19685"/>
                      <wp:wrapNone/>
                      <wp:docPr id="12613" name="Выгнутая вверх стрелка 12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94CEB" id="Выгнутая вверх стрелка 12613" o:spid="_x0000_s1026" type="#_x0000_t105" style="position:absolute;margin-left:80.35pt;margin-top:19.25pt;width:8.95pt;height:8.9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" fillcolor="black"/>
                  </w:pict>
                </mc:Fallback>
              </mc:AlternateContent>
            </w:r>
            <w:r>
              <w:rPr>
                <w:rFonts w:ascii="Times New Roman" w:hAnsi="Times New Roman" w:cs="Times New Roman"/>
                <w:i/>
                <w:noProof/>
                <w:sz w:val="28"/>
                <w:szCs w:val="28"/>
                <w:lang w:eastAsia="ru-RU"/>
              </w:rPr>
              <mc:AlternateContent>
                <mc:Choice Requires="wpg">
                  <w:drawing>
                    <wp:anchor distT="0" distB="0" distL="114300" distR="114300" simplePos="0" relativeHeight="251815936" behindDoc="0" locked="0" layoutInCell="1" allowOverlap="1" wp14:anchorId="23BC69D7" wp14:editId="43A942F6">
                      <wp:simplePos x="0" y="0"/>
                      <wp:positionH relativeFrom="column">
                        <wp:posOffset>1137920</wp:posOffset>
                      </wp:positionH>
                      <wp:positionV relativeFrom="paragraph">
                        <wp:posOffset>231140</wp:posOffset>
                      </wp:positionV>
                      <wp:extent cx="901065" cy="121920"/>
                      <wp:effectExtent l="19050" t="0" r="0" b="11430"/>
                      <wp:wrapNone/>
                      <wp:docPr id="12694" name="Группа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1065" cy="121920"/>
                                <a:chOff x="0" y="0"/>
                                <a:chExt cx="900844" cy="121616"/>
                              </a:xfrm>
                            </wpg:grpSpPr>
                            <wps:wsp>
                              <wps:cNvPr id="12617" name="Выгнутая вверх стрелка 12617"/>
                              <wps:cNvSpPr>
                                <a:spLocks noChangeArrowheads="1"/>
                              </wps:cNvSpPr>
                              <wps:spPr bwMode="auto">
                                <a:xfrm flipH="1">
                                  <a:off x="675861"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18" name="Выгнутая вверх стрелка 12618"/>
                              <wps:cNvSpPr>
                                <a:spLocks noChangeArrowheads="1"/>
                              </wps:cNvSpPr>
                              <wps:spPr bwMode="auto">
                                <a:xfrm flipH="1">
                                  <a:off x="787179"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16" name="Выгнутая вверх стрелка 12616"/>
                              <wps:cNvSpPr>
                                <a:spLocks noChangeArrowheads="1"/>
                              </wps:cNvSpPr>
                              <wps:spPr bwMode="auto">
                                <a:xfrm flipH="1">
                                  <a:off x="381663"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15" name="Выгнутая вверх стрелка 12615"/>
                              <wps:cNvSpPr>
                                <a:spLocks noChangeArrowheads="1"/>
                              </wps:cNvSpPr>
                              <wps:spPr bwMode="auto">
                                <a:xfrm flipH="1">
                                  <a:off x="262393"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14" name="Выгнутая вверх стрелка 12614"/>
                              <wps:cNvSpPr>
                                <a:spLocks noChangeArrowheads="1"/>
                              </wps:cNvSpPr>
                              <wps:spPr bwMode="auto">
                                <a:xfrm flipH="1">
                                  <a:off x="0" y="7951"/>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6D40A3" id="Группа 25" o:spid="_x0000_s1026" style="position:absolute;margin-left:89.6pt;margin-top:18.2pt;width:70.95pt;height:9.6pt;z-index:251815936" coordsize="9008,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">
                      <v:shape id="Выгнутая вверх стрелка 12617" o:spid="_x0000_s1027" type="#_x0000_t105" style="position:absolute;left:6758;width:1137;height:11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" fillcolor="black"/>
                      <v:shape id="Выгнутая вверх стрелка 12618" o:spid="_x0000_s1028" type="#_x0000_t105" style="position:absolute;left:7871;width:1137;height:11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" fillcolor="black"/>
                      <v:shape id="Выгнутая вверх стрелка 12616" o:spid="_x0000_s1029" type="#_x0000_t105" style="position:absolute;left:3816;width:1137;height:11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" fillcolor="black"/>
                      <v:shape id="Выгнутая вверх стрелка 12615" o:spid="_x0000_s1030" type="#_x0000_t105" style="position:absolute;left:2623;width:1137;height:11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" fillcolor="black"/>
                      <v:shape id="Выгнутая вверх стрелка 12614" o:spid="_x0000_s1031" type="#_x0000_t105" style="position:absolute;top:79;width:1136;height:113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" fillcolor="black"/>
                    </v:group>
                  </w:pict>
                </mc:Fallback>
              </mc:AlternateConten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14:paraId="4BE40E6F" w14:textId="29F6E2F3" w:rsidR="00A414B1" w:rsidRPr="008A23B0" w:rsidRDefault="00A0500F"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814912" behindDoc="0" locked="0" layoutInCell="1" allowOverlap="1" wp14:anchorId="0E351ADA" wp14:editId="371489CA">
                      <wp:simplePos x="0" y="0"/>
                      <wp:positionH relativeFrom="column">
                        <wp:posOffset>234315</wp:posOffset>
                      </wp:positionH>
                      <wp:positionV relativeFrom="paragraph">
                        <wp:posOffset>71755</wp:posOffset>
                      </wp:positionV>
                      <wp:extent cx="257175" cy="333375"/>
                      <wp:effectExtent l="0" t="0" r="0" b="0"/>
                      <wp:wrapNone/>
                      <wp:docPr id="12612"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25EABF" w14:textId="77777777" w:rsidR="00B152BD" w:rsidRPr="00B919C6" w:rsidRDefault="00B152BD" w:rsidP="00A414B1">
                                  <w:pPr>
                                    <w:rPr>
                                      <w:sz w:val="28"/>
                                      <w:szCs w:val="28"/>
                                    </w:rPr>
                                  </w:pPr>
                                  <w:r w:rsidRPr="00610DD0">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51ADA" id="Надпись 19" o:spid="_x0000_s1806" type="#_x0000_t202" style="position:absolute;left:0;text-align:left;margin-left:18.45pt;margin-top:5.65pt;width:20.25pt;height:26.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" stroked="f">
                      <v:fill opacity="0"/>
                      <v:textbox>
                        <w:txbxContent>
                          <w:p w14:paraId="4425EABF" w14:textId="77777777" w:rsidR="00B152BD" w:rsidRPr="00B919C6" w:rsidRDefault="00B152BD" w:rsidP="00A414B1">
                            <w:pPr>
                              <w:rPr>
                                <w:sz w:val="28"/>
                                <w:szCs w:val="28"/>
                              </w:rPr>
                            </w:pPr>
                            <w:r w:rsidRPr="00610DD0">
                              <w:rPr>
                                <w:sz w:val="28"/>
                                <w:szCs w:val="28"/>
                              </w:rPr>
                              <w:t>+</w:t>
                            </w:r>
                          </w:p>
                        </w:txbxContent>
                      </v:textbox>
                    </v:shape>
                  </w:pict>
                </mc:Fallback>
              </mc:AlternateConten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14:paraId="070AA294"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14:paraId="3E0BAA9C" w14:textId="77777777"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14:paraId="609CE7E7" w14:textId="77777777"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14:paraId="7E7982D3" w14:textId="77777777"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14:paraId="169CC6CD" w14:textId="77777777" w:rsidR="00A414B1" w:rsidRPr="00C56C6B" w:rsidRDefault="00A414B1" w:rsidP="00A414B1">
            <w:pPr>
              <w:ind w:firstLine="567"/>
              <w:rPr>
                <w:sz w:val="28"/>
                <w:szCs w:val="28"/>
              </w:rPr>
            </w:pPr>
          </w:p>
        </w:tc>
      </w:tr>
    </w:tbl>
    <w:p w14:paraId="25358FEB" w14:textId="77777777"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14:paraId="12DEE2CC" w14:textId="77777777"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14:paraId="0BAF56F9" w14:textId="77777777"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14:paraId="60A83E09"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14:paraId="3160C639"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14:paraId="68A14236"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14:paraId="0D75F2BA" w14:textId="77777777"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00ED8CA3" w14:textId="77777777"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14:paraId="3438EC22" w14:textId="2A17AD0B" w:rsidR="00A414B1" w:rsidRPr="008A23B0" w:rsidRDefault="00A0500F" w:rsidP="00A414B1">
      <w:pPr>
        <w:pStyle w:val="310"/>
        <w:spacing w:before="120" w:after="120" w:line="240" w:lineRule="auto"/>
        <w:ind w:right="5880" w:firstLine="567"/>
        <w:rPr>
          <w:rFonts w:ascii="Times New Roman" w:hAnsi="Times New Roman" w:cs="Times New Roman"/>
          <w:sz w:val="28"/>
          <w:szCs w:val="28"/>
        </w:rPr>
      </w:pPr>
      <w:r>
        <w:rPr>
          <w:rFonts w:ascii="Times New Roman" w:hAnsi="Times New Roman" w:cs="Times New Roman"/>
          <w:i/>
          <w:noProof/>
          <w:sz w:val="28"/>
          <w:szCs w:val="28"/>
          <w:lang w:eastAsia="ru-RU"/>
        </w:rPr>
        <mc:AlternateContent>
          <mc:Choice Requires="wpg">
            <w:drawing>
              <wp:anchor distT="0" distB="0" distL="114300" distR="114300" simplePos="0" relativeHeight="251820032" behindDoc="0" locked="0" layoutInCell="1" allowOverlap="1" wp14:anchorId="2653C416" wp14:editId="38F1AA1B">
                <wp:simplePos x="0" y="0"/>
                <wp:positionH relativeFrom="column">
                  <wp:posOffset>923290</wp:posOffset>
                </wp:positionH>
                <wp:positionV relativeFrom="paragraph">
                  <wp:posOffset>261620</wp:posOffset>
                </wp:positionV>
                <wp:extent cx="638175" cy="121920"/>
                <wp:effectExtent l="19050" t="0" r="9525" b="11430"/>
                <wp:wrapNone/>
                <wp:docPr id="12695" name="Группа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175" cy="121920"/>
                          <a:chOff x="0" y="0"/>
                          <a:chExt cx="638451" cy="121617"/>
                        </a:xfrm>
                      </wpg:grpSpPr>
                      <wps:wsp>
                        <wps:cNvPr id="12609" name="Выгнутая вверх стрелка 12609"/>
                        <wps:cNvSpPr>
                          <a:spLocks noChangeArrowheads="1"/>
                        </wps:cNvSpPr>
                        <wps:spPr bwMode="auto">
                          <a:xfrm flipH="1">
                            <a:off x="524786"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10" name="Выгнутая вверх стрелка 12610"/>
                        <wps:cNvSpPr>
                          <a:spLocks noChangeArrowheads="1"/>
                        </wps:cNvSpPr>
                        <wps:spPr bwMode="auto">
                          <a:xfrm flipH="1">
                            <a:off x="413468"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11" name="Выгнутая вверх стрелка 12611"/>
                        <wps:cNvSpPr>
                          <a:spLocks noChangeArrowheads="1"/>
                        </wps:cNvSpPr>
                        <wps:spPr bwMode="auto">
                          <a:xfrm flipH="1">
                            <a:off x="302149"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06" name="Выгнутая вверх стрелка 12606"/>
                        <wps:cNvSpPr>
                          <a:spLocks noChangeArrowheads="1"/>
                        </wps:cNvSpPr>
                        <wps:spPr bwMode="auto">
                          <a:xfrm flipH="1">
                            <a:off x="206734" y="7952"/>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07" name="Выгнутая вверх стрелка 12607"/>
                        <wps:cNvSpPr>
                          <a:spLocks noChangeArrowheads="1"/>
                        </wps:cNvSpPr>
                        <wps:spPr bwMode="auto">
                          <a:xfrm flipH="1">
                            <a:off x="95415" y="7952"/>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s:wsp>
                        <wps:cNvPr id="12608" name="Выгнутая вверх стрелка 12608"/>
                        <wps:cNvSpPr>
                          <a:spLocks noChangeArrowheads="1"/>
                        </wps:cNvSpPr>
                        <wps:spPr bwMode="auto">
                          <a:xfrm flipH="1">
                            <a:off x="0" y="7952"/>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9AD17" id="Группа 17" o:spid="_x0000_s1026" style="position:absolute;margin-left:72.7pt;margin-top:20.6pt;width:50.25pt;height:9.6pt;z-index:251820032" coordsize="6384,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">
                <v:shape id="Выгнутая вверх стрелка 12609" o:spid="_x0000_s1027" type="#_x0000_t105" style="position:absolute;left:5247;width:1137;height:11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" fillcolor="black"/>
                <v:shape id="Выгнутая вверх стрелка 12610" o:spid="_x0000_s1028" type="#_x0000_t105" style="position:absolute;left:4134;width:1137;height:11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" fillcolor="black"/>
                <v:shape id="Выгнутая вверх стрелка 12611" o:spid="_x0000_s1029" type="#_x0000_t105" style="position:absolute;left:3021;width:1137;height:11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" fillcolor="black"/>
                <v:shape id="Выгнутая вверх стрелка 12606" o:spid="_x0000_s1030" type="#_x0000_t105" style="position:absolute;left:2067;top:79;width:1136;height:113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" fillcolor="black"/>
                <v:shape id="Выгнутая вверх стрелка 12607" o:spid="_x0000_s1031" type="#_x0000_t105" style="position:absolute;left:954;top:79;width:1136;height:113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" fillcolor="black"/>
                <v:shape id="Выгнутая вверх стрелка 12608" o:spid="_x0000_s1032" type="#_x0000_t105" style="position:absolute;top:79;width:1136;height:113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" fillcolor="black"/>
              </v:group>
            </w:pict>
          </mc:Fallback>
        </mc:AlternateContent>
      </w:r>
      <w:r>
        <w:rPr>
          <w:rFonts w:ascii="Times New Roman" w:hAnsi="Times New Roman" w:cs="Times New Roman"/>
          <w:i/>
          <w:noProof/>
          <w:sz w:val="28"/>
          <w:szCs w:val="28"/>
          <w:lang w:eastAsia="ru-RU"/>
        </w:rPr>
        <mc:AlternateContent>
          <mc:Choice Requires="wps">
            <w:drawing>
              <wp:anchor distT="0" distB="0" distL="114300" distR="114300" simplePos="0" relativeHeight="251819008" behindDoc="0" locked="0" layoutInCell="1" allowOverlap="1" wp14:anchorId="76963DE1" wp14:editId="7AAD5937">
                <wp:simplePos x="0" y="0"/>
                <wp:positionH relativeFrom="column">
                  <wp:posOffset>1735455</wp:posOffset>
                </wp:positionH>
                <wp:positionV relativeFrom="paragraph">
                  <wp:posOffset>256540</wp:posOffset>
                </wp:positionV>
                <wp:extent cx="113665" cy="113665"/>
                <wp:effectExtent l="19050" t="0" r="635" b="19685"/>
                <wp:wrapNone/>
                <wp:docPr id="12605" name="Выгнутая вверх стрелка 12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5F04B" id="Выгнутая вверх стрелка 12605" o:spid="_x0000_s1026" type="#_x0000_t105" style="position:absolute;margin-left:136.65pt;margin-top:20.2pt;width:8.95pt;height:8.9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" fillcolor="black"/>
            </w:pict>
          </mc:Fallback>
        </mc:AlternateConten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14:paraId="06C7A08F" w14:textId="70142D93" w:rsidR="00A414B1" w:rsidRPr="008A23B0" w:rsidRDefault="00A0500F" w:rsidP="00A414B1">
      <w:pPr>
        <w:pStyle w:val="310"/>
        <w:spacing w:before="0" w:after="0" w:line="240" w:lineRule="auto"/>
        <w:ind w:right="3968" w:firstLine="567"/>
        <w:rPr>
          <w:rFonts w:ascii="Times New Roman" w:hAnsi="Times New Roman" w:cs="Times New Roman"/>
          <w:sz w:val="28"/>
          <w:szCs w:val="28"/>
        </w:rPr>
      </w:pPr>
      <w:r>
        <w:rPr>
          <w:rFonts w:ascii="Times New Roman" w:hAnsi="Times New Roman" w:cs="Times New Roman"/>
          <w:i/>
          <w:noProof/>
          <w:sz w:val="28"/>
          <w:szCs w:val="28"/>
          <w:u w:val="thick"/>
          <w:lang w:eastAsia="ru-RU"/>
        </w:rPr>
        <mc:AlternateContent>
          <mc:Choice Requires="wps">
            <w:drawing>
              <wp:anchor distT="0" distB="0" distL="114300" distR="114300" simplePos="0" relativeHeight="251817984" behindDoc="0" locked="0" layoutInCell="1" allowOverlap="1" wp14:anchorId="7CD0E249" wp14:editId="1A600107">
                <wp:simplePos x="0" y="0"/>
                <wp:positionH relativeFrom="column">
                  <wp:posOffset>158115</wp:posOffset>
                </wp:positionH>
                <wp:positionV relativeFrom="paragraph">
                  <wp:posOffset>75565</wp:posOffset>
                </wp:positionV>
                <wp:extent cx="257175" cy="333375"/>
                <wp:effectExtent l="0" t="0" r="0" b="0"/>
                <wp:wrapNone/>
                <wp:docPr id="12604"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AE5A35" w14:textId="77777777" w:rsidR="00B152BD" w:rsidRPr="00B919C6" w:rsidRDefault="00B152BD" w:rsidP="00A414B1">
                            <w:pPr>
                              <w:rPr>
                                <w:sz w:val="28"/>
                                <w:szCs w:val="28"/>
                              </w:rPr>
                            </w:pPr>
                            <w:r w:rsidRPr="00610DD0">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0E249" id="Надпись 9" o:spid="_x0000_s1807" type="#_x0000_t202" style="position:absolute;left:0;text-align:left;margin-left:12.45pt;margin-top:5.95pt;width:20.25pt;height:26.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" stroked="f">
                <v:fill opacity="0"/>
                <v:textbox>
                  <w:txbxContent>
                    <w:p w14:paraId="38AE5A35" w14:textId="77777777" w:rsidR="00B152BD" w:rsidRPr="00B919C6" w:rsidRDefault="00B152BD" w:rsidP="00A414B1">
                      <w:pPr>
                        <w:rPr>
                          <w:sz w:val="28"/>
                          <w:szCs w:val="28"/>
                        </w:rPr>
                      </w:pPr>
                      <w:r w:rsidRPr="00610DD0">
                        <w:rPr>
                          <w:sz w:val="28"/>
                          <w:szCs w:val="28"/>
                        </w:rPr>
                        <w:t>+</w:t>
                      </w:r>
                    </w:p>
                  </w:txbxContent>
                </v:textbox>
              </v:shape>
            </w:pict>
          </mc:Fallback>
        </mc:AlternateConten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1101 1100 1111</w:t>
      </w:r>
    </w:p>
    <w:p w14:paraId="33674283" w14:textId="77777777"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14:paraId="1B6F7266" w14:textId="77777777"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14:paraId="1D8463DF" w14:textId="77777777"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14:paraId="7AF835AA" w14:textId="77777777"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14:paraId="1F2FC68A" w14:textId="77777777"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14:paraId="06E05D19" w14:textId="77777777"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lastRenderedPageBreak/>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14:paraId="68604E10" w14:textId="0D700646" w:rsidR="00A414B1" w:rsidRPr="008A23B0" w:rsidRDefault="00A0500F" w:rsidP="00A414B1">
      <w:pPr>
        <w:pStyle w:val="261"/>
        <w:spacing w:before="120" w:after="0" w:line="240" w:lineRule="auto"/>
        <w:ind w:left="799" w:hanging="232"/>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823104" behindDoc="0" locked="0" layoutInCell="1" allowOverlap="1" wp14:anchorId="74860CF8" wp14:editId="22D2D632">
                <wp:simplePos x="0" y="0"/>
                <wp:positionH relativeFrom="column">
                  <wp:posOffset>1506855</wp:posOffset>
                </wp:positionH>
                <wp:positionV relativeFrom="paragraph">
                  <wp:posOffset>-86360</wp:posOffset>
                </wp:positionV>
                <wp:extent cx="113665" cy="113665"/>
                <wp:effectExtent l="19050" t="0" r="635" b="19685"/>
                <wp:wrapNone/>
                <wp:docPr id="12603" name="Выгнутая вверх стрелка 12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2D487" id="Выгнутая вверх стрелка 12603" o:spid="_x0000_s1026" type="#_x0000_t105" style="position:absolute;margin-left:118.65pt;margin-top:-6.8pt;width:8.95pt;height:8.9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" fillcolor="black"/>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22080" behindDoc="0" locked="0" layoutInCell="1" allowOverlap="1" wp14:anchorId="55AC6913" wp14:editId="7983C598">
                <wp:simplePos x="0" y="0"/>
                <wp:positionH relativeFrom="column">
                  <wp:posOffset>1621155</wp:posOffset>
                </wp:positionH>
                <wp:positionV relativeFrom="paragraph">
                  <wp:posOffset>-95885</wp:posOffset>
                </wp:positionV>
                <wp:extent cx="113665" cy="113665"/>
                <wp:effectExtent l="19050" t="0" r="635" b="19685"/>
                <wp:wrapNone/>
                <wp:docPr id="12602" name="Выгнутая вверх стрелка 12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48843" id="Выгнутая вверх стрелка 12602" o:spid="_x0000_s1026" type="#_x0000_t105" style="position:absolute;margin-left:127.65pt;margin-top:-7.55pt;width:8.95pt;height:8.9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" fillcolor="black"/>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821056" behindDoc="0" locked="0" layoutInCell="1" allowOverlap="1" wp14:anchorId="5247D5CB" wp14:editId="73D16CF8">
                <wp:simplePos x="0" y="0"/>
                <wp:positionH relativeFrom="column">
                  <wp:posOffset>148590</wp:posOffset>
                </wp:positionH>
                <wp:positionV relativeFrom="paragraph">
                  <wp:posOffset>60960</wp:posOffset>
                </wp:positionV>
                <wp:extent cx="257175" cy="333375"/>
                <wp:effectExtent l="0" t="0" r="0" b="0"/>
                <wp:wrapNone/>
                <wp:docPr id="12601"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33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DAF8A2" w14:textId="77777777" w:rsidR="00B152BD" w:rsidRPr="00B919C6" w:rsidRDefault="00B152BD" w:rsidP="00A414B1">
                            <w:pPr>
                              <w:rPr>
                                <w:sz w:val="28"/>
                                <w:szCs w:val="28"/>
                              </w:rPr>
                            </w:pPr>
                            <w:r w:rsidRPr="00610DD0">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7D5CB" id="Надпись 5" o:spid="_x0000_s1808" type="#_x0000_t202" style="position:absolute;left:0;text-align:left;margin-left:11.7pt;margin-top:4.8pt;width:20.25pt;height:2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" stroked="f">
                <v:fill opacity="0"/>
                <v:textbox>
                  <w:txbxContent>
                    <w:p w14:paraId="63DAF8A2" w14:textId="77777777" w:rsidR="00B152BD" w:rsidRPr="00B919C6" w:rsidRDefault="00B152BD" w:rsidP="00A414B1">
                      <w:pPr>
                        <w:rPr>
                          <w:sz w:val="28"/>
                          <w:szCs w:val="28"/>
                        </w:rPr>
                      </w:pPr>
                      <w:r w:rsidRPr="00610DD0">
                        <w:rPr>
                          <w:sz w:val="28"/>
                          <w:szCs w:val="28"/>
                        </w:rPr>
                        <w:t>+</w:t>
                      </w:r>
                    </w:p>
                  </w:txbxContent>
                </v:textbox>
              </v:shape>
            </w:pict>
          </mc:Fallback>
        </mc:AlternateConten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1000 1001 1000</w:t>
      </w:r>
    </w:p>
    <w:p w14:paraId="519FAEAD"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14:paraId="75FD0E24" w14:textId="6B6B0E4E" w:rsidR="00A414B1" w:rsidRPr="008A23B0" w:rsidRDefault="00A0500F" w:rsidP="00A414B1">
      <w:pPr>
        <w:pStyle w:val="261"/>
        <w:spacing w:before="240" w:after="0" w:line="240" w:lineRule="auto"/>
        <w:ind w:left="799" w:hanging="232"/>
        <w:rPr>
          <w:rFonts w:ascii="Times New Roman" w:hAnsi="Times New Roman" w:cs="Times New Roman"/>
          <w:sz w:val="28"/>
          <w:szCs w:val="28"/>
        </w:rPr>
      </w:pPr>
      <w:r>
        <w:rPr>
          <w:rFonts w:ascii="Times New Roman" w:hAnsi="Times New Roman" w:cs="Times New Roman"/>
          <w:i/>
          <w:noProof/>
          <w:sz w:val="28"/>
          <w:szCs w:val="28"/>
          <w:lang w:eastAsia="ru-RU"/>
        </w:rPr>
        <mc:AlternateContent>
          <mc:Choice Requires="wps">
            <w:drawing>
              <wp:anchor distT="0" distB="0" distL="114300" distR="114300" simplePos="0" relativeHeight="251824128" behindDoc="0" locked="0" layoutInCell="1" allowOverlap="1" wp14:anchorId="28E1A90F" wp14:editId="7007844A">
                <wp:simplePos x="0" y="0"/>
                <wp:positionH relativeFrom="column">
                  <wp:posOffset>1087755</wp:posOffset>
                </wp:positionH>
                <wp:positionV relativeFrom="paragraph">
                  <wp:posOffset>51435</wp:posOffset>
                </wp:positionV>
                <wp:extent cx="113665" cy="113665"/>
                <wp:effectExtent l="19050" t="0" r="635" b="19685"/>
                <wp:wrapNone/>
                <wp:docPr id="12600" name="Выгнутая вверх стрелка 12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13665"/>
                        </a:xfrm>
                        <a:prstGeom prst="curvedDownArrow">
                          <a:avLst>
                            <a:gd name="adj1" fmla="val 20000"/>
                            <a:gd name="adj2" fmla="val 40000"/>
                            <a:gd name="adj3" fmla="val 33333"/>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BD92E" id="Выгнутая вверх стрелка 12600" o:spid="_x0000_s1026" type="#_x0000_t105" style="position:absolute;margin-left:85.65pt;margin-top:4.05pt;width:8.95pt;height:8.9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" fillcolor="black"/>
            </w:pict>
          </mc:Fallback>
        </mc:AlternateConten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14:paraId="08147F7B"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14:paraId="156B43AA" w14:textId="77777777"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дк</w:t>
      </w:r>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14:paraId="4F0F8A27" w14:textId="77777777"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пк</w:t>
      </w:r>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14:paraId="2233D941" w14:textId="77777777"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14:paraId="3A225959" w14:textId="77777777"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14:paraId="52CA70CA" w14:textId="77777777"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14:paraId="3B55DDD5" w14:textId="77777777"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14:paraId="682C1628" w14:textId="77777777"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7E5AFE4E" w14:textId="77777777"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14:paraId="03DAE742" w14:textId="77777777"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14:paraId="7FE67842"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 1010 0111 1001</w:t>
      </w:r>
    </w:p>
    <w:p w14:paraId="47A07F67"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14:paraId="73445CF8" w14:textId="77777777"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14:paraId="30607317" w14:textId="77777777" w:rsidTr="00A414B1">
        <w:trPr>
          <w:trHeight w:val="499"/>
          <w:jc w:val="center"/>
        </w:trPr>
        <w:tc>
          <w:tcPr>
            <w:tcW w:w="1440" w:type="dxa"/>
            <w:tcBorders>
              <w:top w:val="single" w:sz="4" w:space="0" w:color="auto"/>
              <w:left w:val="nil"/>
              <w:bottom w:val="nil"/>
              <w:right w:val="nil"/>
            </w:tcBorders>
            <w:shd w:val="clear" w:color="auto" w:fill="FFFFFF"/>
          </w:tcPr>
          <w:p w14:paraId="20AF8C08"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14:paraId="099BE527"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14:paraId="3CB2BF44"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14:paraId="5481CB5B" w14:textId="77777777" w:rsidTr="00A414B1">
        <w:trPr>
          <w:trHeight w:val="278"/>
          <w:jc w:val="center"/>
        </w:trPr>
        <w:tc>
          <w:tcPr>
            <w:tcW w:w="1440" w:type="dxa"/>
            <w:tcBorders>
              <w:top w:val="nil"/>
              <w:left w:val="nil"/>
              <w:bottom w:val="nil"/>
              <w:right w:val="single" w:sz="4" w:space="0" w:color="auto"/>
            </w:tcBorders>
            <w:shd w:val="clear" w:color="auto" w:fill="FFFFFF"/>
          </w:tcPr>
          <w:p w14:paraId="7F2BF598"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r w:rsidRPr="00F73D1A">
              <w:rPr>
                <w:rFonts w:ascii="Times New Roman" w:hAnsi="Times New Roman" w:cs="Times New Roman"/>
                <w:sz w:val="28"/>
                <w:szCs w:val="28"/>
                <w:vertAlign w:val="subscript"/>
              </w:rPr>
              <w:t>пк</w:t>
            </w:r>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14:paraId="5479C9EB"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14:paraId="5F442665"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14:paraId="74B0A0CA" w14:textId="77777777" w:rsidTr="00A414B1">
        <w:trPr>
          <w:trHeight w:val="254"/>
          <w:jc w:val="center"/>
        </w:trPr>
        <w:tc>
          <w:tcPr>
            <w:tcW w:w="1440" w:type="dxa"/>
            <w:tcBorders>
              <w:top w:val="nil"/>
              <w:left w:val="nil"/>
              <w:bottom w:val="nil"/>
              <w:right w:val="single" w:sz="4" w:space="0" w:color="auto"/>
            </w:tcBorders>
            <w:shd w:val="clear" w:color="auto" w:fill="FFFFFF"/>
          </w:tcPr>
          <w:p w14:paraId="126333A9" w14:textId="77777777"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14:paraId="02C18675" w14:textId="77777777"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14:paraId="554FE27C" w14:textId="77777777"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14:paraId="7857F1FA" w14:textId="77777777" w:rsidTr="00A414B1">
        <w:trPr>
          <w:trHeight w:val="432"/>
          <w:jc w:val="center"/>
        </w:trPr>
        <w:tc>
          <w:tcPr>
            <w:tcW w:w="1440" w:type="dxa"/>
            <w:tcBorders>
              <w:top w:val="nil"/>
              <w:left w:val="nil"/>
              <w:bottom w:val="single" w:sz="4" w:space="0" w:color="auto"/>
              <w:right w:val="single" w:sz="4" w:space="0" w:color="auto"/>
            </w:tcBorders>
            <w:shd w:val="clear" w:color="auto" w:fill="FFFFFF"/>
          </w:tcPr>
          <w:p w14:paraId="37154BE3" w14:textId="77777777"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14:paraId="470D0986"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14:paraId="5A332D26"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14:paraId="60EB0897" w14:textId="77777777" w:rsidR="00A414B1" w:rsidRPr="008A23B0" w:rsidRDefault="00A414B1" w:rsidP="00A414B1">
      <w:pPr>
        <w:rPr>
          <w:rFonts w:ascii="Times New Roman" w:hAnsi="Times New Roman" w:cs="Times New Roman"/>
          <w:sz w:val="2"/>
          <w:szCs w:val="2"/>
        </w:rPr>
      </w:pPr>
    </w:p>
    <w:p w14:paraId="33B583F7" w14:textId="77777777"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14:paraId="55945EEA" w14:textId="77777777"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14:paraId="380A1C16" w14:textId="77777777"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14:paraId="76E4531A" w14:textId="77777777"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14:paraId="305507DA" w14:textId="77777777"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14:paraId="491B1654" w14:textId="77777777" w:rsidR="00E90FFA" w:rsidRPr="00E90FFA" w:rsidRDefault="00E90FFA" w:rsidP="00E90FFA">
      <w:pPr>
        <w:spacing w:after="0" w:line="240" w:lineRule="auto"/>
        <w:jc w:val="center"/>
        <w:rPr>
          <w:rFonts w:ascii="Times New Roman" w:hAnsi="Times New Roman" w:cs="Times New Roman"/>
          <w:b/>
          <w:sz w:val="16"/>
          <w:szCs w:val="16"/>
        </w:rPr>
      </w:pPr>
    </w:p>
    <w:p w14:paraId="2F347014"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14:paraId="09BC87C2"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14:paraId="20B0E4CF"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14:paraId="3D46B00B"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5BDC5D7A"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2FFAF61A"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14:paraId="49C002AF" w14:textId="77777777"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14:paraId="6633D91A"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14:paraId="6E1C9901"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14:paraId="5A269E0B" w14:textId="77777777"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14:paraId="1689EE61" w14:textId="77777777"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14:paraId="448AC5AC" w14:textId="77777777"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14:paraId="1ACE276F" w14:textId="77777777"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14:paraId="71CB9FE4" w14:textId="77777777"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14:paraId="2BC1F47A" w14:textId="77777777"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14:paraId="4ACCAF88" w14:textId="77777777"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14:paraId="2976CBA0" w14:textId="77777777"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14:paraId="4D6E7D16" w14:textId="77777777"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14:paraId="22C1852B"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14:paraId="751E83BB"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14:paraId="2EB09738" w14:textId="77777777"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14:paraId="47A6039A" w14:textId="77777777"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14:paraId="46E516FE" w14:textId="77777777"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14:paraId="5DAFE544" w14:textId="77777777"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14:paraId="3FFB371F" w14:textId="77777777"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14:paraId="237E7CCD" w14:textId="77777777"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14:paraId="46868476" w14:textId="77777777"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14:paraId="3194815A" w14:textId="77777777"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14:paraId="29333569" w14:textId="77777777"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14:paraId="2C94BD36" w14:textId="77777777"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14:paraId="612B7FB5" w14:textId="77777777"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14:paraId="5CCF1A58" w14:textId="77777777"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14:paraId="103288C6" w14:textId="77777777"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14:paraId="7DB5CF7F" w14:textId="77777777"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14:paraId="42E6247C" w14:textId="77777777"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14:paraId="121291E0" w14:textId="77777777"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14:paraId="6D72F645"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14:paraId="6E5EA23C"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14:paraId="3F82CAAA" w14:textId="77777777"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14:paraId="17A5A0C5" w14:textId="77777777" w:rsidR="00FC718D" w:rsidRPr="00997281" w:rsidRDefault="00FC718D" w:rsidP="00F636C5">
      <w:pPr>
        <w:spacing w:after="0" w:line="240" w:lineRule="auto"/>
        <w:ind w:left="720"/>
        <w:jc w:val="both"/>
        <w:rPr>
          <w:rFonts w:ascii="Times New Roman" w:hAnsi="Times New Roman" w:cs="Times New Roman"/>
          <w:sz w:val="28"/>
          <w:szCs w:val="28"/>
        </w:rPr>
      </w:pPr>
    </w:p>
    <w:p w14:paraId="48156435" w14:textId="77777777"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14:paraId="77B21965" w14:textId="77777777"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14:paraId="06853739" w14:textId="77777777" w:rsidR="00062A4F" w:rsidRDefault="00062A4F" w:rsidP="00062A4F">
      <w:pPr>
        <w:pStyle w:val="af5"/>
        <w:spacing w:after="0" w:line="240" w:lineRule="auto"/>
        <w:ind w:right="20" w:firstLine="567"/>
        <w:jc w:val="both"/>
        <w:rPr>
          <w:rFonts w:ascii="Times New Roman" w:hAnsi="Times New Roman" w:cs="Times New Roman"/>
          <w:sz w:val="28"/>
          <w:szCs w:val="28"/>
        </w:rPr>
      </w:pPr>
    </w:p>
    <w:p w14:paraId="3FA43F2D" w14:textId="77777777"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14:paraId="1B188767"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lastRenderedPageBreak/>
        <w:t xml:space="preserve">Качинский М.В. Арифметические основы электронных вычислительных средств: учеб.-метод. Пособие / М.В. Качинский, В.Б. Клюс,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14:paraId="170F3D08" w14:textId="77777777"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Меннингер, К. История цифр. Числа, символы, слова. – М.: ЗАО Центрополиграф.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14:paraId="3EA521BD" w14:textId="77777777"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A935A5">
        <w:rPr>
          <w:rFonts w:ascii="Times New Roman" w:hAnsi="Times New Roman" w:cs="Times New Roman"/>
          <w:sz w:val="28"/>
          <w:szCs w:val="28"/>
        </w:rPr>
        <w:t xml:space="preserve">Цилькер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14:paraId="600C3496" w14:textId="77777777"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14:paraId="4F4A5208" w14:textId="77777777" w:rsidR="00560037" w:rsidRPr="00DB04F2" w:rsidRDefault="00560037"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2" w:tgtFrame="_blank" w:history="1">
        <w:r w:rsidRPr="00EE1A57">
          <w:rPr>
            <w:rFonts w:ascii="Times New Roman" w:hAnsi="Times New Roman" w:cs="Times New Roman"/>
            <w:sz w:val="28"/>
            <w:szCs w:val="28"/>
          </w:rPr>
          <w:t>Мейлахс А. Л.</w:t>
        </w:r>
      </w:hyperlink>
      <w:r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Pr="00682E3E">
        <w:t xml:space="preserve"> </w:t>
      </w:r>
      <w:r w:rsidR="00DB04F2">
        <w:rPr>
          <w:rFonts w:ascii="Times New Roman" w:hAnsi="Times New Roman" w:cs="Times New Roman"/>
          <w:sz w:val="28"/>
          <w:szCs w:val="28"/>
        </w:rPr>
        <w:t>2012</w:t>
      </w:r>
      <w:r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Pr="00682E3E">
        <w:t xml:space="preserve"> </w:t>
      </w:r>
      <w:r w:rsidRPr="00DB04F2">
        <w:rPr>
          <w:rFonts w:ascii="Times New Roman" w:hAnsi="Times New Roman" w:cs="Times New Roman"/>
          <w:sz w:val="28"/>
          <w:szCs w:val="28"/>
        </w:rPr>
        <w:t>6</w:t>
      </w:r>
      <w:r w:rsidR="00DB04F2">
        <w:rPr>
          <w:rFonts w:ascii="Times New Roman" w:hAnsi="Times New Roman" w:cs="Times New Roman"/>
          <w:sz w:val="28"/>
          <w:szCs w:val="28"/>
        </w:rPr>
        <w:t>3</w:t>
      </w:r>
      <w:r w:rsidRPr="00DB04F2">
        <w:rPr>
          <w:rFonts w:ascii="Times New Roman" w:hAnsi="Times New Roman" w:cs="Times New Roman"/>
          <w:sz w:val="28"/>
          <w:szCs w:val="28"/>
        </w:rPr>
        <w:t xml:space="preserve"> с.</w:t>
      </w:r>
    </w:p>
    <w:p w14:paraId="7139DA30"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Жмакин А. П. Архитектура ЭВМ: 2-е изд., перераб. и доп.: учеб. пособие. — СПб.: БХВ- Петербург, 2010. — 352 с. — (Учебная литература для вузов) ISBN 978-5-9775-0550-5.</w:t>
      </w:r>
    </w:p>
    <w:p w14:paraId="5374691C" w14:textId="77777777"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Андреева Е., Фалина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14:paraId="33F132CF"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14:paraId="47370EA8"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14:paraId="263A2C9B"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Бурдинский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Бурдинский. – Хабаровск : Изд-во Тихоокеан. гос. ун-та, 2008. – 79 с. ISBN 978-5-7389-0733-3</w:t>
      </w:r>
      <w:r w:rsidR="00682E3E">
        <w:rPr>
          <w:rFonts w:ascii="Times New Roman" w:hAnsi="Times New Roman" w:cs="Times New Roman"/>
          <w:sz w:val="28"/>
          <w:szCs w:val="28"/>
        </w:rPr>
        <w:t>.</w:t>
      </w:r>
    </w:p>
    <w:p w14:paraId="20CE0D87" w14:textId="77777777"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3" w:history="1">
        <w:r w:rsidRPr="00D3541E">
          <w:rPr>
            <w:rStyle w:val="a3"/>
            <w:rFonts w:ascii="Times New Roman" w:hAnsi="Times New Roman" w:cs="Times New Roman"/>
            <w:color w:val="000000" w:themeColor="text1"/>
            <w:sz w:val="28"/>
            <w:szCs w:val="28"/>
            <w:u w:val="none"/>
            <w:shd w:val="clear" w:color="auto" w:fill="FFFFFF"/>
          </w:rPr>
          <w:t>Максимов Н.В., Партыка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перераб. и доп. - М.:Форум, НИЦ ИНФРА-М, 2016. - 512 с.: 60x90 1/16. ISBN 978-5-91134-742-0</w:t>
        </w:r>
        <w:r w:rsidRPr="00D3541E">
          <w:rPr>
            <w:rStyle w:val="a3"/>
            <w:rFonts w:ascii="Times New Roman" w:hAnsi="Times New Roman" w:cs="Times New Roman"/>
            <w:color w:val="000000" w:themeColor="text1"/>
            <w:sz w:val="28"/>
            <w:szCs w:val="28"/>
            <w:u w:val="none"/>
            <w:shd w:val="clear" w:color="auto" w:fill="FFFFFF"/>
          </w:rPr>
          <w:t>.</w:t>
        </w:r>
      </w:hyperlink>
    </w:p>
    <w:p w14:paraId="1BE9B801" w14:textId="77777777"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4" w:history="1">
        <w:r w:rsidRPr="00A65B1A">
          <w:rPr>
            <w:rStyle w:val="a3"/>
            <w:rFonts w:ascii="Times New Roman" w:hAnsi="Times New Roman" w:cs="Times New Roman"/>
            <w:color w:val="000000" w:themeColor="text1"/>
            <w:sz w:val="28"/>
            <w:szCs w:val="28"/>
            <w:u w:val="none"/>
            <w:shd w:val="clear" w:color="auto" w:fill="FFFFFF"/>
          </w:rPr>
          <w:t>http://numeration.ru/</w:t>
        </w:r>
      </w:hyperlink>
    </w:p>
    <w:p w14:paraId="7044CE89" w14:textId="77777777" w:rsidR="00250AAF" w:rsidRPr="00250AAF" w:rsidRDefault="00D3541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5" w:history="1">
        <w:r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14:paraId="1AB44540" w14:textId="77777777"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26"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14:paraId="10D155E2" w14:textId="77777777"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14:paraId="49D88A54" w14:textId="77777777"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14:paraId="133FA072" w14:textId="77777777"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14:paraId="169CA57D" w14:textId="77777777" w:rsidTr="00B70E5D">
        <w:trPr>
          <w:jc w:val="center"/>
        </w:trPr>
        <w:tc>
          <w:tcPr>
            <w:tcW w:w="728" w:type="dxa"/>
            <w:tcBorders>
              <w:top w:val="double" w:sz="4" w:space="0" w:color="auto"/>
              <w:left w:val="double" w:sz="4" w:space="0" w:color="auto"/>
            </w:tcBorders>
            <w:shd w:val="clear" w:color="auto" w:fill="auto"/>
            <w:vAlign w:val="center"/>
          </w:tcPr>
          <w:p w14:paraId="0AFAE66C"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566668C4"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31CE1580"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14:paraId="4A1B915D" w14:textId="77777777"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14:paraId="1EA469AA"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2476602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14:paraId="6C544169"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775E59A5"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14:paraId="79A1FC8F"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14:paraId="5662F043"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14:paraId="2CA80CFD"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14:paraId="460706C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14:paraId="6D1BCB0D" w14:textId="77777777" w:rsidTr="00B70E5D">
        <w:trPr>
          <w:jc w:val="center"/>
        </w:trPr>
        <w:tc>
          <w:tcPr>
            <w:tcW w:w="728" w:type="dxa"/>
            <w:tcBorders>
              <w:left w:val="double" w:sz="4" w:space="0" w:color="auto"/>
            </w:tcBorders>
            <w:shd w:val="clear" w:color="auto" w:fill="auto"/>
            <w:vAlign w:val="bottom"/>
          </w:tcPr>
          <w:p w14:paraId="12857D0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61A86D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14:paraId="62B3549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14:paraId="14C051EA" w14:textId="77777777" w:rsidR="00A11D49" w:rsidRPr="00A11D49" w:rsidRDefault="00A11D49" w:rsidP="009B419C">
            <w:pPr>
              <w:numPr>
                <w:ilvl w:val="0"/>
                <w:numId w:val="49"/>
              </w:numPr>
              <w:tabs>
                <w:tab w:val="clear" w:pos="567"/>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31132E9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14:paraId="47EE18C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14:paraId="1438D18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62C9DB1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14:paraId="74E7C98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14:paraId="7B2BA37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14:paraId="542A576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7768088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0487C985" w14:textId="77777777" w:rsidTr="00B70E5D">
        <w:trPr>
          <w:jc w:val="center"/>
        </w:trPr>
        <w:tc>
          <w:tcPr>
            <w:tcW w:w="728" w:type="dxa"/>
            <w:tcBorders>
              <w:left w:val="double" w:sz="4" w:space="0" w:color="auto"/>
            </w:tcBorders>
            <w:shd w:val="clear" w:color="auto" w:fill="auto"/>
            <w:vAlign w:val="bottom"/>
          </w:tcPr>
          <w:p w14:paraId="5E49B1E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C3BA2D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14:paraId="26E318D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14:paraId="713C471E"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30813C6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14:paraId="68F690C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561D3B4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3A78A90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14:paraId="41F84F6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14:paraId="6E0AD33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14:paraId="3055088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4934AAC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5C1CFE98" w14:textId="77777777" w:rsidTr="00B70E5D">
        <w:trPr>
          <w:jc w:val="center"/>
        </w:trPr>
        <w:tc>
          <w:tcPr>
            <w:tcW w:w="728" w:type="dxa"/>
            <w:tcBorders>
              <w:left w:val="double" w:sz="4" w:space="0" w:color="auto"/>
            </w:tcBorders>
            <w:shd w:val="clear" w:color="auto" w:fill="auto"/>
            <w:vAlign w:val="bottom"/>
          </w:tcPr>
          <w:p w14:paraId="684A9C2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1555DC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14:paraId="12FBA4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14:paraId="5AED98C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80AB10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14:paraId="7D36563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14:paraId="2896AC2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3756960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14:paraId="0FC75AA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14:paraId="6DEE4C2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14:paraId="69ED566D" w14:textId="77777777"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14:paraId="51198C0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14:paraId="7D84B623" w14:textId="77777777" w:rsidTr="00B70E5D">
        <w:trPr>
          <w:jc w:val="center"/>
        </w:trPr>
        <w:tc>
          <w:tcPr>
            <w:tcW w:w="728" w:type="dxa"/>
            <w:tcBorders>
              <w:left w:val="double" w:sz="4" w:space="0" w:color="auto"/>
            </w:tcBorders>
            <w:shd w:val="clear" w:color="auto" w:fill="auto"/>
            <w:vAlign w:val="bottom"/>
          </w:tcPr>
          <w:p w14:paraId="5F5FED3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E1BB18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14:paraId="0775F5B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14:paraId="535F2798"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47ED71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14:paraId="110DBA1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14:paraId="56A9A59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541FDB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14:paraId="0FAE9B3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14:paraId="38844E2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14:paraId="46B67C6A" w14:textId="77777777"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61CFD75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14:paraId="16B78B9B" w14:textId="77777777" w:rsidTr="00B70E5D">
        <w:trPr>
          <w:jc w:val="center"/>
        </w:trPr>
        <w:tc>
          <w:tcPr>
            <w:tcW w:w="728" w:type="dxa"/>
            <w:tcBorders>
              <w:left w:val="double" w:sz="4" w:space="0" w:color="auto"/>
            </w:tcBorders>
            <w:shd w:val="clear" w:color="auto" w:fill="auto"/>
            <w:vAlign w:val="bottom"/>
          </w:tcPr>
          <w:p w14:paraId="674C49E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4BB55F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14:paraId="51DDD00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14:paraId="45827A9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9A55808"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14:paraId="172F03B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14:paraId="01ADA6E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DE77F5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14:paraId="350E28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14:paraId="7B34578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14:paraId="220F4D4F"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015930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14:paraId="6DA2ADF6" w14:textId="77777777" w:rsidTr="00B70E5D">
        <w:trPr>
          <w:jc w:val="center"/>
        </w:trPr>
        <w:tc>
          <w:tcPr>
            <w:tcW w:w="728" w:type="dxa"/>
            <w:tcBorders>
              <w:left w:val="double" w:sz="4" w:space="0" w:color="auto"/>
            </w:tcBorders>
            <w:shd w:val="clear" w:color="auto" w:fill="auto"/>
            <w:vAlign w:val="bottom"/>
          </w:tcPr>
          <w:p w14:paraId="1A73750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A5D5E7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14:paraId="4AFDDBA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14:paraId="07E0D9D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811886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14:paraId="33AA06C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14:paraId="1CD388DE"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A366E6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14:paraId="1537849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14:paraId="0DE6A73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14:paraId="64A8D2D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BACC23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14:paraId="4D329FA9" w14:textId="77777777" w:rsidTr="00B70E5D">
        <w:trPr>
          <w:jc w:val="center"/>
        </w:trPr>
        <w:tc>
          <w:tcPr>
            <w:tcW w:w="728" w:type="dxa"/>
            <w:tcBorders>
              <w:left w:val="double" w:sz="4" w:space="0" w:color="auto"/>
            </w:tcBorders>
            <w:shd w:val="clear" w:color="auto" w:fill="auto"/>
            <w:vAlign w:val="bottom"/>
          </w:tcPr>
          <w:p w14:paraId="14F8A03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128375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14:paraId="1EDF4BF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14:paraId="7771E9E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827B62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14:paraId="5683279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14:paraId="0091D12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5107E3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14:paraId="14C793D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14:paraId="477EC45E"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14:paraId="65402542"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8E2506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4497C31D" w14:textId="77777777" w:rsidTr="00B70E5D">
        <w:trPr>
          <w:jc w:val="center"/>
        </w:trPr>
        <w:tc>
          <w:tcPr>
            <w:tcW w:w="728" w:type="dxa"/>
            <w:tcBorders>
              <w:left w:val="double" w:sz="4" w:space="0" w:color="auto"/>
            </w:tcBorders>
            <w:shd w:val="clear" w:color="auto" w:fill="auto"/>
            <w:vAlign w:val="bottom"/>
          </w:tcPr>
          <w:p w14:paraId="2A23EAF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EFAC88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14:paraId="35EB83A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14:paraId="2725DE9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2D8AFD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14:paraId="7DDF211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14:paraId="7405B34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9BC1D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14:paraId="60CF844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14:paraId="1411A27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14:paraId="03922B1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98CAB6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14:paraId="370065CC" w14:textId="77777777" w:rsidTr="00B70E5D">
        <w:trPr>
          <w:jc w:val="center"/>
        </w:trPr>
        <w:tc>
          <w:tcPr>
            <w:tcW w:w="728" w:type="dxa"/>
            <w:tcBorders>
              <w:left w:val="double" w:sz="4" w:space="0" w:color="auto"/>
            </w:tcBorders>
            <w:shd w:val="clear" w:color="auto" w:fill="auto"/>
            <w:vAlign w:val="bottom"/>
          </w:tcPr>
          <w:p w14:paraId="0D251AB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37D7BA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14:paraId="5FFE55F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14:paraId="3B35C95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978EC5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14:paraId="4F0E824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14:paraId="7AA8564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7039B8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14:paraId="5072052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14:paraId="413D4A3E"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14:paraId="6755FD8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8EBBEB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3D51F17B" w14:textId="77777777" w:rsidTr="00B70E5D">
        <w:trPr>
          <w:jc w:val="center"/>
        </w:trPr>
        <w:tc>
          <w:tcPr>
            <w:tcW w:w="728" w:type="dxa"/>
            <w:tcBorders>
              <w:left w:val="double" w:sz="4" w:space="0" w:color="auto"/>
            </w:tcBorders>
            <w:shd w:val="clear" w:color="auto" w:fill="auto"/>
            <w:vAlign w:val="bottom"/>
          </w:tcPr>
          <w:p w14:paraId="254E0B7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E1BA61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14:paraId="45BF4E2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14:paraId="5725A51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A3BB11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14:paraId="3F0650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14:paraId="705567F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783274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14:paraId="1D85DA6F"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14:paraId="3319846E"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14:paraId="74FA3AF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EB4E8C0" w14:textId="77777777"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14:paraId="719496A3" w14:textId="77777777" w:rsidTr="00B70E5D">
        <w:trPr>
          <w:jc w:val="center"/>
        </w:trPr>
        <w:tc>
          <w:tcPr>
            <w:tcW w:w="728" w:type="dxa"/>
            <w:tcBorders>
              <w:left w:val="double" w:sz="4" w:space="0" w:color="auto"/>
            </w:tcBorders>
            <w:shd w:val="clear" w:color="auto" w:fill="auto"/>
            <w:vAlign w:val="bottom"/>
          </w:tcPr>
          <w:p w14:paraId="0BA9CC7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C15770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14:paraId="2E83145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14:paraId="75AF2EAE"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C9EBF7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14:paraId="51236A8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14:paraId="56BAAF6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2E7237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14:paraId="0849209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14:paraId="7873305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14:paraId="761184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192312C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14:paraId="5F086223" w14:textId="77777777" w:rsidTr="00B70E5D">
        <w:trPr>
          <w:jc w:val="center"/>
        </w:trPr>
        <w:tc>
          <w:tcPr>
            <w:tcW w:w="728" w:type="dxa"/>
            <w:tcBorders>
              <w:left w:val="double" w:sz="4" w:space="0" w:color="auto"/>
            </w:tcBorders>
            <w:shd w:val="clear" w:color="auto" w:fill="auto"/>
            <w:vAlign w:val="bottom"/>
          </w:tcPr>
          <w:p w14:paraId="6C63E17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ECCEAE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14:paraId="265C1F3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14:paraId="3727756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FCEB44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14:paraId="37E6B77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14:paraId="29187E5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BB36EA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14:paraId="1DA7D19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14:paraId="4A210D3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14:paraId="7104ABA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B3A1A1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14:paraId="1AABAC9D" w14:textId="77777777" w:rsidTr="00B70E5D">
        <w:trPr>
          <w:jc w:val="center"/>
        </w:trPr>
        <w:tc>
          <w:tcPr>
            <w:tcW w:w="728" w:type="dxa"/>
            <w:tcBorders>
              <w:left w:val="double" w:sz="4" w:space="0" w:color="auto"/>
            </w:tcBorders>
            <w:shd w:val="clear" w:color="auto" w:fill="auto"/>
            <w:vAlign w:val="bottom"/>
          </w:tcPr>
          <w:p w14:paraId="5FA9BAD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D72D4E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14:paraId="095E7E3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14:paraId="091D6EE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933989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14:paraId="5B718D1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14:paraId="2E3E294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1C19F8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14:paraId="1C11834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14:paraId="66E67CC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14:paraId="334DE8C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EE74E1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5656AAE2" w14:textId="77777777" w:rsidTr="00B70E5D">
        <w:trPr>
          <w:jc w:val="center"/>
        </w:trPr>
        <w:tc>
          <w:tcPr>
            <w:tcW w:w="728" w:type="dxa"/>
            <w:tcBorders>
              <w:left w:val="double" w:sz="4" w:space="0" w:color="auto"/>
            </w:tcBorders>
            <w:shd w:val="clear" w:color="auto" w:fill="auto"/>
            <w:vAlign w:val="bottom"/>
          </w:tcPr>
          <w:p w14:paraId="4709B7D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ADF4E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14:paraId="43E402C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14:paraId="1D4AC7D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8E0294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14:paraId="2A9CD49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14:paraId="5D94CDD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0A8BB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14:paraId="54383D2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14:paraId="0C8F9B3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14:paraId="7C41C1A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1AFF50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3E14CF04" w14:textId="77777777" w:rsidTr="00B70E5D">
        <w:trPr>
          <w:jc w:val="center"/>
        </w:trPr>
        <w:tc>
          <w:tcPr>
            <w:tcW w:w="728" w:type="dxa"/>
            <w:tcBorders>
              <w:left w:val="double" w:sz="4" w:space="0" w:color="auto"/>
            </w:tcBorders>
            <w:shd w:val="clear" w:color="auto" w:fill="auto"/>
            <w:vAlign w:val="bottom"/>
          </w:tcPr>
          <w:p w14:paraId="55E68E8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8F777A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14:paraId="18B6705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14:paraId="2A00098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E795C2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70D1FAA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14:paraId="428A678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2B2BE8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14:paraId="2E43E6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14:paraId="7DF49BE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14:paraId="2C0E348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801F4B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14:paraId="4BD43602" w14:textId="77777777" w:rsidTr="00B70E5D">
        <w:trPr>
          <w:jc w:val="center"/>
        </w:trPr>
        <w:tc>
          <w:tcPr>
            <w:tcW w:w="728" w:type="dxa"/>
            <w:tcBorders>
              <w:left w:val="double" w:sz="4" w:space="0" w:color="auto"/>
            </w:tcBorders>
            <w:shd w:val="clear" w:color="auto" w:fill="auto"/>
            <w:vAlign w:val="bottom"/>
          </w:tcPr>
          <w:p w14:paraId="3F56A67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A3C1CA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14:paraId="6F24508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14:paraId="5F32B38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71ECD9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14:paraId="33C2CC0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14:paraId="53196FF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1E977F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14:paraId="44AC877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14:paraId="29D5AB4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14:paraId="0519CFB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A41728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18B5A169" w14:textId="77777777" w:rsidTr="00B70E5D">
        <w:trPr>
          <w:jc w:val="center"/>
        </w:trPr>
        <w:tc>
          <w:tcPr>
            <w:tcW w:w="728" w:type="dxa"/>
            <w:tcBorders>
              <w:left w:val="double" w:sz="4" w:space="0" w:color="auto"/>
            </w:tcBorders>
            <w:shd w:val="clear" w:color="auto" w:fill="auto"/>
            <w:vAlign w:val="bottom"/>
          </w:tcPr>
          <w:p w14:paraId="2728B9B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068F31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14:paraId="3542F59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14:paraId="64D3ED0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139239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14:paraId="781685C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14:paraId="1318340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2901A7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14:paraId="0D5392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14:paraId="5A38968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14:paraId="47F4236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BFFA04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14:paraId="1E208855" w14:textId="77777777" w:rsidTr="00B70E5D">
        <w:trPr>
          <w:jc w:val="center"/>
        </w:trPr>
        <w:tc>
          <w:tcPr>
            <w:tcW w:w="728" w:type="dxa"/>
            <w:tcBorders>
              <w:left w:val="double" w:sz="4" w:space="0" w:color="auto"/>
            </w:tcBorders>
            <w:shd w:val="clear" w:color="auto" w:fill="auto"/>
            <w:vAlign w:val="bottom"/>
          </w:tcPr>
          <w:p w14:paraId="0AFE014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D84BDB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14:paraId="786FE28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14:paraId="77528AA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49EA75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14:paraId="4586EA7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14:paraId="63DD5E4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E76801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14:paraId="631DCCD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14:paraId="094790E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14:paraId="198E7DA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A774F0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14:paraId="2586A41B" w14:textId="77777777" w:rsidTr="00B70E5D">
        <w:trPr>
          <w:jc w:val="center"/>
        </w:trPr>
        <w:tc>
          <w:tcPr>
            <w:tcW w:w="728" w:type="dxa"/>
            <w:tcBorders>
              <w:left w:val="double" w:sz="4" w:space="0" w:color="auto"/>
            </w:tcBorders>
            <w:shd w:val="clear" w:color="auto" w:fill="auto"/>
            <w:vAlign w:val="bottom"/>
          </w:tcPr>
          <w:p w14:paraId="611AD9D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E246A2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14:paraId="3608E12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14:paraId="0DB1D17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9BC615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14:paraId="4AF04F6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14:paraId="00221C6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7A7441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14:paraId="26EB656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14:paraId="2F9DA96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14:paraId="4E78F33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11674A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1F7759C4" w14:textId="77777777" w:rsidTr="00B70E5D">
        <w:trPr>
          <w:jc w:val="center"/>
        </w:trPr>
        <w:tc>
          <w:tcPr>
            <w:tcW w:w="728" w:type="dxa"/>
            <w:tcBorders>
              <w:left w:val="double" w:sz="4" w:space="0" w:color="auto"/>
            </w:tcBorders>
            <w:shd w:val="clear" w:color="auto" w:fill="auto"/>
            <w:vAlign w:val="bottom"/>
          </w:tcPr>
          <w:p w14:paraId="39526D6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A3D1C0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14:paraId="056A320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14:paraId="560E3AC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AF2481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14:paraId="3BC3E1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14:paraId="64BF705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F46276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14:paraId="61636EA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14:paraId="3E99697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14:paraId="1E6EED4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092168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14:paraId="2AD30094" w14:textId="77777777" w:rsidTr="00B70E5D">
        <w:trPr>
          <w:jc w:val="center"/>
        </w:trPr>
        <w:tc>
          <w:tcPr>
            <w:tcW w:w="728" w:type="dxa"/>
            <w:tcBorders>
              <w:left w:val="double" w:sz="4" w:space="0" w:color="auto"/>
            </w:tcBorders>
            <w:shd w:val="clear" w:color="auto" w:fill="auto"/>
            <w:vAlign w:val="bottom"/>
          </w:tcPr>
          <w:p w14:paraId="40BB7F6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41486E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14:paraId="528789D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14:paraId="34BF826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1FB657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14:paraId="1470663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14:paraId="370E199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2F9300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14:paraId="1CB4DC9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14:paraId="617EF7A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14:paraId="5EEF8BFF"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6DA96A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5A7C2F27" w14:textId="77777777" w:rsidTr="00B70E5D">
        <w:trPr>
          <w:jc w:val="center"/>
        </w:trPr>
        <w:tc>
          <w:tcPr>
            <w:tcW w:w="728" w:type="dxa"/>
            <w:tcBorders>
              <w:left w:val="double" w:sz="4" w:space="0" w:color="auto"/>
            </w:tcBorders>
            <w:shd w:val="clear" w:color="auto" w:fill="auto"/>
            <w:vAlign w:val="bottom"/>
          </w:tcPr>
          <w:p w14:paraId="7BC9FB2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EB56C7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14:paraId="610E4AB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14:paraId="7C5577F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5E839F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14:paraId="6905711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14:paraId="10D0FCB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C7ACAA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14:paraId="4DBD0C8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14:paraId="6897A40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14:paraId="1C7BEDA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959862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7A04A3F9" w14:textId="77777777" w:rsidTr="00B70E5D">
        <w:trPr>
          <w:jc w:val="center"/>
        </w:trPr>
        <w:tc>
          <w:tcPr>
            <w:tcW w:w="728" w:type="dxa"/>
            <w:tcBorders>
              <w:left w:val="double" w:sz="4" w:space="0" w:color="auto"/>
            </w:tcBorders>
            <w:shd w:val="clear" w:color="auto" w:fill="auto"/>
            <w:vAlign w:val="bottom"/>
          </w:tcPr>
          <w:p w14:paraId="6929D2B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485B7B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14:paraId="18E6677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14:paraId="5A1AF9B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7EBE7D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14:paraId="102AA3B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14:paraId="4ED841B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95D91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14:paraId="75A39FA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14:paraId="2131E1A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14:paraId="11AA9ED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99D139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34F042F1" w14:textId="77777777" w:rsidTr="00B70E5D">
        <w:trPr>
          <w:jc w:val="center"/>
        </w:trPr>
        <w:tc>
          <w:tcPr>
            <w:tcW w:w="728" w:type="dxa"/>
            <w:tcBorders>
              <w:left w:val="double" w:sz="4" w:space="0" w:color="auto"/>
            </w:tcBorders>
            <w:shd w:val="clear" w:color="auto" w:fill="auto"/>
            <w:vAlign w:val="bottom"/>
          </w:tcPr>
          <w:p w14:paraId="1F1382C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A8D589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14:paraId="2B8DB26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14:paraId="7602608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43D001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14:paraId="43395A4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14:paraId="0A49538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A160D9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14:paraId="7B13AEB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14:paraId="3D21CAE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14:paraId="547159C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B8E160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14:paraId="0B96558F" w14:textId="77777777" w:rsidTr="00B70E5D">
        <w:trPr>
          <w:jc w:val="center"/>
        </w:trPr>
        <w:tc>
          <w:tcPr>
            <w:tcW w:w="728" w:type="dxa"/>
            <w:tcBorders>
              <w:left w:val="double" w:sz="4" w:space="0" w:color="auto"/>
            </w:tcBorders>
            <w:shd w:val="clear" w:color="auto" w:fill="auto"/>
            <w:vAlign w:val="bottom"/>
          </w:tcPr>
          <w:p w14:paraId="0044F21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00739D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6042A16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14:paraId="7736F2C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20C16D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14:paraId="74D4A3B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14:paraId="1C9AC35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84471E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14:paraId="74D2F64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14:paraId="5C3EB45E"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14:paraId="6C9A6B5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B15BA3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14:paraId="76B7E005" w14:textId="77777777" w:rsidTr="00B70E5D">
        <w:trPr>
          <w:jc w:val="center"/>
        </w:trPr>
        <w:tc>
          <w:tcPr>
            <w:tcW w:w="728" w:type="dxa"/>
            <w:tcBorders>
              <w:left w:val="double" w:sz="4" w:space="0" w:color="auto"/>
            </w:tcBorders>
            <w:shd w:val="clear" w:color="auto" w:fill="auto"/>
            <w:vAlign w:val="bottom"/>
          </w:tcPr>
          <w:p w14:paraId="215D06A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8D3DA0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14:paraId="4260175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14:paraId="7B6BFB1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88C415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14:paraId="37B3E2C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14:paraId="0B0EBD7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F8820C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14:paraId="345F41B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14:paraId="456A1E1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14:paraId="1311532A"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AB040E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5850B65F" w14:textId="77777777" w:rsidTr="00B70E5D">
        <w:trPr>
          <w:jc w:val="center"/>
        </w:trPr>
        <w:tc>
          <w:tcPr>
            <w:tcW w:w="728" w:type="dxa"/>
            <w:tcBorders>
              <w:left w:val="double" w:sz="4" w:space="0" w:color="auto"/>
            </w:tcBorders>
            <w:shd w:val="clear" w:color="auto" w:fill="auto"/>
            <w:vAlign w:val="bottom"/>
          </w:tcPr>
          <w:p w14:paraId="071A1FC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04291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14:paraId="64E3242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14:paraId="78EDD31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6C7EFA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14:paraId="4F427CE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44BEF84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D47520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14:paraId="64236E2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14:paraId="3E4689B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14:paraId="331D20DF"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F82CF1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0189D957" w14:textId="77777777" w:rsidTr="00B70E5D">
        <w:trPr>
          <w:jc w:val="center"/>
        </w:trPr>
        <w:tc>
          <w:tcPr>
            <w:tcW w:w="728" w:type="dxa"/>
            <w:tcBorders>
              <w:left w:val="double" w:sz="4" w:space="0" w:color="auto"/>
            </w:tcBorders>
            <w:shd w:val="clear" w:color="auto" w:fill="auto"/>
            <w:vAlign w:val="bottom"/>
          </w:tcPr>
          <w:p w14:paraId="2B7139B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31C1290F"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14:paraId="5A50E1AA"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14:paraId="6BEE1FF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294CD4B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14:paraId="038A55A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14:paraId="6D05300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7B104B2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14:paraId="3B1F92B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14:paraId="454D8E2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14:paraId="4B53C6DC"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14:paraId="6800CB7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3CF7C92F" w14:textId="77777777" w:rsidTr="00B70E5D">
        <w:trPr>
          <w:jc w:val="center"/>
        </w:trPr>
        <w:tc>
          <w:tcPr>
            <w:tcW w:w="728" w:type="dxa"/>
            <w:tcBorders>
              <w:left w:val="double" w:sz="4" w:space="0" w:color="auto"/>
            </w:tcBorders>
            <w:shd w:val="clear" w:color="auto" w:fill="auto"/>
            <w:vAlign w:val="bottom"/>
          </w:tcPr>
          <w:p w14:paraId="20639AE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283B320B"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14:paraId="01FB9AF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14:paraId="2C74B21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13E0C89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14:paraId="317CA38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14:paraId="159A89F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64AB73A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14:paraId="207FADB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14:paraId="5D38D6F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14:paraId="689BC17B"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14:paraId="3A5A804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14:paraId="3C364ECA" w14:textId="77777777" w:rsidTr="00B70E5D">
        <w:trPr>
          <w:jc w:val="center"/>
        </w:trPr>
        <w:tc>
          <w:tcPr>
            <w:tcW w:w="728" w:type="dxa"/>
            <w:tcBorders>
              <w:left w:val="double" w:sz="4" w:space="0" w:color="auto"/>
              <w:bottom w:val="double" w:sz="4" w:space="0" w:color="auto"/>
            </w:tcBorders>
            <w:shd w:val="clear" w:color="auto" w:fill="auto"/>
            <w:vAlign w:val="bottom"/>
          </w:tcPr>
          <w:p w14:paraId="08EDDC0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281FBF9B"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14:paraId="650671D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14:paraId="4349A7A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14:paraId="7BB1C978"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14:paraId="6E8B00F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14:paraId="65B0239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31527CC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14:paraId="448989C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14:paraId="6B76721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14:paraId="3A032F40"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14:paraId="273876E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14:paraId="0A79712E" w14:textId="77777777" w:rsidR="00AE0C12" w:rsidRDefault="00AE0C12" w:rsidP="00560037">
      <w:pPr>
        <w:tabs>
          <w:tab w:val="left" w:pos="2880"/>
        </w:tabs>
        <w:ind w:left="1080" w:hanging="1080"/>
        <w:jc w:val="right"/>
        <w:rPr>
          <w:rFonts w:ascii="Times New Roman" w:hAnsi="Times New Roman" w:cs="Times New Roman"/>
          <w:sz w:val="28"/>
          <w:szCs w:val="28"/>
        </w:rPr>
      </w:pPr>
    </w:p>
    <w:p w14:paraId="6FF7A45C" w14:textId="77777777"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14:paraId="0A695589" w14:textId="77777777"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14:paraId="36EBD146" w14:textId="77777777" w:rsidTr="000C43A8">
        <w:tc>
          <w:tcPr>
            <w:tcW w:w="444" w:type="dxa"/>
            <w:tcBorders>
              <w:top w:val="double" w:sz="4" w:space="0" w:color="auto"/>
              <w:left w:val="double" w:sz="4" w:space="0" w:color="auto"/>
            </w:tcBorders>
            <w:shd w:val="clear" w:color="auto" w:fill="auto"/>
            <w:vAlign w:val="center"/>
          </w:tcPr>
          <w:p w14:paraId="060322D8" w14:textId="77777777"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415C632E"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1055A3B8"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14:paraId="407692AD"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1FE5BF9B"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4BF45F18"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14:paraId="78F107FD"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14:paraId="51CC60CE"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14:paraId="28AAAE42"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14:paraId="761B3E18" w14:textId="77777777" w:rsidTr="000C43A8">
        <w:tc>
          <w:tcPr>
            <w:tcW w:w="444" w:type="dxa"/>
            <w:tcBorders>
              <w:left w:val="double" w:sz="4" w:space="0" w:color="auto"/>
            </w:tcBorders>
            <w:shd w:val="clear" w:color="auto" w:fill="auto"/>
            <w:vAlign w:val="center"/>
          </w:tcPr>
          <w:p w14:paraId="0FC8463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13A9961"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101AD93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14:paraId="710B9E3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65C1AD9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522EA08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61D126DE"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14:paraId="2FCD0BF5"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14:paraId="685092C3"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14:paraId="38361975" w14:textId="77777777" w:rsidTr="000C43A8">
        <w:tc>
          <w:tcPr>
            <w:tcW w:w="444" w:type="dxa"/>
            <w:tcBorders>
              <w:left w:val="double" w:sz="4" w:space="0" w:color="auto"/>
            </w:tcBorders>
            <w:shd w:val="clear" w:color="auto" w:fill="auto"/>
            <w:vAlign w:val="center"/>
          </w:tcPr>
          <w:p w14:paraId="0E2A173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FC902B9"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14:paraId="5D7A756E"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14:paraId="3DF7F17A"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6BF79A1A"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14:paraId="14DFCDE9"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68EB1DD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14:paraId="1EE5864C"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14:paraId="665DD15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14:paraId="36358115" w14:textId="77777777" w:rsidTr="000C43A8">
        <w:tc>
          <w:tcPr>
            <w:tcW w:w="444" w:type="dxa"/>
            <w:tcBorders>
              <w:left w:val="double" w:sz="4" w:space="0" w:color="auto"/>
            </w:tcBorders>
            <w:shd w:val="clear" w:color="auto" w:fill="auto"/>
            <w:vAlign w:val="center"/>
          </w:tcPr>
          <w:p w14:paraId="0E7B5F3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E00A649"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14:paraId="69F8082C"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14:paraId="6B5E6F0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0D640B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14:paraId="567DE9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14:paraId="377A5DFA"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14:paraId="6C74084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14:paraId="3A6E581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14:paraId="19035D5B" w14:textId="77777777" w:rsidTr="000C43A8">
        <w:tc>
          <w:tcPr>
            <w:tcW w:w="444" w:type="dxa"/>
            <w:tcBorders>
              <w:left w:val="double" w:sz="4" w:space="0" w:color="auto"/>
            </w:tcBorders>
            <w:shd w:val="clear" w:color="auto" w:fill="auto"/>
            <w:vAlign w:val="center"/>
          </w:tcPr>
          <w:p w14:paraId="3DA5D49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DD9E6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14:paraId="4B79D09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14:paraId="1B4364A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3793E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14:paraId="5D6FBE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14:paraId="22FC3FC0"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14:paraId="42265E5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14:paraId="54FD6B1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14:paraId="3EC61771" w14:textId="77777777" w:rsidTr="000C43A8">
        <w:tc>
          <w:tcPr>
            <w:tcW w:w="444" w:type="dxa"/>
            <w:tcBorders>
              <w:left w:val="double" w:sz="4" w:space="0" w:color="auto"/>
            </w:tcBorders>
            <w:shd w:val="clear" w:color="auto" w:fill="auto"/>
            <w:vAlign w:val="center"/>
          </w:tcPr>
          <w:p w14:paraId="31211E6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E987E6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14:paraId="1B35401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14:paraId="64E82E3C"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A428E0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14:paraId="264ED73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14:paraId="39A42A4F"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14:paraId="69F7E8C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14:paraId="66AABA9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14:paraId="7A119618" w14:textId="77777777" w:rsidTr="000C43A8">
        <w:tc>
          <w:tcPr>
            <w:tcW w:w="444" w:type="dxa"/>
            <w:tcBorders>
              <w:left w:val="double" w:sz="4" w:space="0" w:color="auto"/>
            </w:tcBorders>
            <w:shd w:val="clear" w:color="auto" w:fill="auto"/>
            <w:vAlign w:val="center"/>
          </w:tcPr>
          <w:p w14:paraId="507E0DE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EE9796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14:paraId="2DE2DC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14:paraId="734243A4"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029D8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14:paraId="706C0BA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14:paraId="7C079BFE"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14:paraId="4AF8649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14:paraId="3637144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14:paraId="2FBC6183" w14:textId="77777777" w:rsidTr="000C43A8">
        <w:tc>
          <w:tcPr>
            <w:tcW w:w="444" w:type="dxa"/>
            <w:tcBorders>
              <w:left w:val="double" w:sz="4" w:space="0" w:color="auto"/>
            </w:tcBorders>
            <w:shd w:val="clear" w:color="auto" w:fill="auto"/>
            <w:vAlign w:val="center"/>
          </w:tcPr>
          <w:p w14:paraId="0FB820A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5C9DC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14:paraId="4C236D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14:paraId="0639327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B51A7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14:paraId="66954EB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14:paraId="08F8DC4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14:paraId="4E2772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14:paraId="5A70AD7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14:paraId="5809DBB1" w14:textId="77777777" w:rsidTr="000C43A8">
        <w:tc>
          <w:tcPr>
            <w:tcW w:w="444" w:type="dxa"/>
            <w:tcBorders>
              <w:left w:val="double" w:sz="4" w:space="0" w:color="auto"/>
            </w:tcBorders>
            <w:shd w:val="clear" w:color="auto" w:fill="auto"/>
            <w:vAlign w:val="center"/>
          </w:tcPr>
          <w:p w14:paraId="68F5B4E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52A0B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14:paraId="291020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14:paraId="6AB70C3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B5C98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14:paraId="7A4632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14:paraId="720223BA"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14:paraId="5721813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14:paraId="3B6620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14:paraId="509D5E77" w14:textId="77777777" w:rsidTr="000C43A8">
        <w:tc>
          <w:tcPr>
            <w:tcW w:w="444" w:type="dxa"/>
            <w:tcBorders>
              <w:left w:val="double" w:sz="4" w:space="0" w:color="auto"/>
            </w:tcBorders>
            <w:shd w:val="clear" w:color="auto" w:fill="auto"/>
            <w:vAlign w:val="center"/>
          </w:tcPr>
          <w:p w14:paraId="0D3E0CF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084164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14:paraId="065784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14:paraId="6687B801"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FAADBF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14:paraId="58C4CE1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14:paraId="1123603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14:paraId="152FBEC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14:paraId="63B5CD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14:paraId="13787DF8" w14:textId="77777777" w:rsidTr="000C43A8">
        <w:tc>
          <w:tcPr>
            <w:tcW w:w="444" w:type="dxa"/>
            <w:tcBorders>
              <w:left w:val="double" w:sz="4" w:space="0" w:color="auto"/>
            </w:tcBorders>
            <w:shd w:val="clear" w:color="auto" w:fill="auto"/>
            <w:vAlign w:val="center"/>
          </w:tcPr>
          <w:p w14:paraId="403DED0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2BBBB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14:paraId="17217F0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7B12B5D5"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7D6B6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14:paraId="232310C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14:paraId="1348884E"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14:paraId="60A1C7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14:paraId="396284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14:paraId="369F4737" w14:textId="77777777" w:rsidTr="000C43A8">
        <w:tc>
          <w:tcPr>
            <w:tcW w:w="444" w:type="dxa"/>
            <w:tcBorders>
              <w:left w:val="double" w:sz="4" w:space="0" w:color="auto"/>
            </w:tcBorders>
            <w:shd w:val="clear" w:color="auto" w:fill="auto"/>
            <w:vAlign w:val="center"/>
          </w:tcPr>
          <w:p w14:paraId="10854A1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4783A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14:paraId="736E305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14:paraId="654265FB"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F4F34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14:paraId="5C96AA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14:paraId="1B1D3DA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14:paraId="4BD314F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14:paraId="7BD85E1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14:paraId="54AAA4C1" w14:textId="77777777" w:rsidTr="00B70E5D">
        <w:tc>
          <w:tcPr>
            <w:tcW w:w="444" w:type="dxa"/>
            <w:tcBorders>
              <w:left w:val="double" w:sz="4" w:space="0" w:color="auto"/>
              <w:bottom w:val="single" w:sz="4" w:space="0" w:color="auto"/>
            </w:tcBorders>
            <w:shd w:val="clear" w:color="auto" w:fill="auto"/>
            <w:vAlign w:val="center"/>
          </w:tcPr>
          <w:p w14:paraId="177BEA5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07D8D70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14:paraId="24BE0A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14:paraId="29B20DFB"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2ECF1B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14:paraId="5A4D4C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14:paraId="626BDE33"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14:paraId="5F3822F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14:paraId="07A15E4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14:paraId="5FA9A4F7" w14:textId="77777777" w:rsidTr="00B70E5D">
        <w:tc>
          <w:tcPr>
            <w:tcW w:w="444" w:type="dxa"/>
            <w:tcBorders>
              <w:left w:val="double" w:sz="4" w:space="0" w:color="auto"/>
              <w:bottom w:val="single" w:sz="4" w:space="0" w:color="auto"/>
            </w:tcBorders>
            <w:shd w:val="clear" w:color="auto" w:fill="auto"/>
            <w:vAlign w:val="center"/>
          </w:tcPr>
          <w:p w14:paraId="317F6D9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009BD56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14:paraId="7557B0C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14:paraId="4026B27E"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279A611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14:paraId="688C91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14:paraId="73B56CB3"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14:paraId="121813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14:paraId="40B0F4B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14:paraId="0CF39888" w14:textId="77777777" w:rsidTr="00B70E5D">
        <w:tc>
          <w:tcPr>
            <w:tcW w:w="444" w:type="dxa"/>
            <w:tcBorders>
              <w:top w:val="single" w:sz="4" w:space="0" w:color="auto"/>
              <w:left w:val="double" w:sz="4" w:space="0" w:color="auto"/>
            </w:tcBorders>
            <w:shd w:val="clear" w:color="auto" w:fill="auto"/>
            <w:vAlign w:val="center"/>
          </w:tcPr>
          <w:p w14:paraId="0A2A7B5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14:paraId="1AC96EE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14:paraId="3CB048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14:paraId="51D23DD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14:paraId="099A22D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14:paraId="79384B0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14:paraId="7FA25394"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14:paraId="116D5C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14:paraId="2B80F2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14:paraId="5B10B0F8" w14:textId="77777777" w:rsidTr="000C43A8">
        <w:tc>
          <w:tcPr>
            <w:tcW w:w="444" w:type="dxa"/>
            <w:tcBorders>
              <w:left w:val="double" w:sz="4" w:space="0" w:color="auto"/>
            </w:tcBorders>
            <w:shd w:val="clear" w:color="auto" w:fill="auto"/>
            <w:vAlign w:val="center"/>
          </w:tcPr>
          <w:p w14:paraId="782F629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CE6E6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14:paraId="511CB89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14:paraId="55E326D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654FA3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14:paraId="050FE51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14:paraId="4DD4D71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14:paraId="794D1D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14:paraId="1E771FE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14:paraId="62A58496" w14:textId="77777777" w:rsidTr="000C43A8">
        <w:tc>
          <w:tcPr>
            <w:tcW w:w="444" w:type="dxa"/>
            <w:tcBorders>
              <w:left w:val="double" w:sz="4" w:space="0" w:color="auto"/>
            </w:tcBorders>
            <w:shd w:val="clear" w:color="auto" w:fill="auto"/>
            <w:vAlign w:val="center"/>
          </w:tcPr>
          <w:p w14:paraId="2A620D2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EA09DE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14:paraId="42D6EBA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14:paraId="4A1C4B9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A8D21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14:paraId="533E60B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14:paraId="1B11FEA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14:paraId="1C62941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14:paraId="0CD857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14:paraId="605E275A" w14:textId="77777777" w:rsidTr="000C43A8">
        <w:tc>
          <w:tcPr>
            <w:tcW w:w="444" w:type="dxa"/>
            <w:tcBorders>
              <w:left w:val="double" w:sz="4" w:space="0" w:color="auto"/>
            </w:tcBorders>
            <w:shd w:val="clear" w:color="auto" w:fill="auto"/>
            <w:vAlign w:val="center"/>
          </w:tcPr>
          <w:p w14:paraId="02DC5FF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B592D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14:paraId="073F642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14:paraId="25F2D42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FC108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14:paraId="5B74A7A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14:paraId="2550C77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14:paraId="270064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14:paraId="5519F8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14:paraId="3C7DCC1D" w14:textId="77777777" w:rsidTr="000C43A8">
        <w:tc>
          <w:tcPr>
            <w:tcW w:w="444" w:type="dxa"/>
            <w:tcBorders>
              <w:left w:val="double" w:sz="4" w:space="0" w:color="auto"/>
            </w:tcBorders>
            <w:shd w:val="clear" w:color="auto" w:fill="auto"/>
            <w:vAlign w:val="center"/>
          </w:tcPr>
          <w:p w14:paraId="1718890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34DA9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14:paraId="756CC3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14:paraId="68951F8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BE84F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14:paraId="5A3C9F7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14:paraId="62BF0E1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14:paraId="568BA0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14:paraId="45AA975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14:paraId="4123EAB3" w14:textId="77777777" w:rsidTr="000C43A8">
        <w:tc>
          <w:tcPr>
            <w:tcW w:w="444" w:type="dxa"/>
            <w:tcBorders>
              <w:left w:val="double" w:sz="4" w:space="0" w:color="auto"/>
            </w:tcBorders>
            <w:shd w:val="clear" w:color="auto" w:fill="auto"/>
            <w:vAlign w:val="center"/>
          </w:tcPr>
          <w:p w14:paraId="410C3BA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D58EAE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14:paraId="27378D9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14:paraId="193F70C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1D698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14:paraId="10B1AD4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14:paraId="0B510903"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14:paraId="3ED35C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14:paraId="4D90A5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14:paraId="333FE66B" w14:textId="77777777" w:rsidTr="000C43A8">
        <w:tc>
          <w:tcPr>
            <w:tcW w:w="444" w:type="dxa"/>
            <w:tcBorders>
              <w:left w:val="double" w:sz="4" w:space="0" w:color="auto"/>
            </w:tcBorders>
            <w:shd w:val="clear" w:color="auto" w:fill="auto"/>
            <w:vAlign w:val="center"/>
          </w:tcPr>
          <w:p w14:paraId="19EFA4A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98D5D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14:paraId="5F587E0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14:paraId="60E87A5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1AAF9C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14:paraId="273C55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14:paraId="509F66E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14:paraId="0E3C2A1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14:paraId="3526F9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14:paraId="3A7AC11E" w14:textId="77777777" w:rsidTr="000C43A8">
        <w:tc>
          <w:tcPr>
            <w:tcW w:w="444" w:type="dxa"/>
            <w:tcBorders>
              <w:left w:val="double" w:sz="4" w:space="0" w:color="auto"/>
            </w:tcBorders>
            <w:shd w:val="clear" w:color="auto" w:fill="auto"/>
            <w:vAlign w:val="center"/>
          </w:tcPr>
          <w:p w14:paraId="3577750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2D2804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14:paraId="2090676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14:paraId="5EDCCAE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76158A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14:paraId="4C941E1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14:paraId="695272F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14:paraId="1B11C3E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14:paraId="139447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14:paraId="0209026D" w14:textId="77777777" w:rsidTr="000C43A8">
        <w:tc>
          <w:tcPr>
            <w:tcW w:w="444" w:type="dxa"/>
            <w:tcBorders>
              <w:left w:val="double" w:sz="4" w:space="0" w:color="auto"/>
            </w:tcBorders>
            <w:shd w:val="clear" w:color="auto" w:fill="auto"/>
            <w:vAlign w:val="center"/>
          </w:tcPr>
          <w:p w14:paraId="124F71D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CCF2C0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14:paraId="02DA04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14:paraId="00FCE5C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106B9D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14:paraId="7A1340D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14:paraId="4FAB4E7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14:paraId="79EE909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14:paraId="502DA46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14:paraId="4BBBC996" w14:textId="77777777" w:rsidTr="000C43A8">
        <w:tc>
          <w:tcPr>
            <w:tcW w:w="444" w:type="dxa"/>
            <w:tcBorders>
              <w:left w:val="double" w:sz="4" w:space="0" w:color="auto"/>
            </w:tcBorders>
            <w:shd w:val="clear" w:color="auto" w:fill="auto"/>
            <w:vAlign w:val="center"/>
          </w:tcPr>
          <w:p w14:paraId="2EAEBE8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0CF297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14:paraId="267699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14:paraId="2EEA3EE7"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B7BEC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14:paraId="0C31FA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14:paraId="746B803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14:paraId="5B2299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14:paraId="597A81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14:paraId="76182E2A" w14:textId="77777777" w:rsidTr="000C43A8">
        <w:tc>
          <w:tcPr>
            <w:tcW w:w="444" w:type="dxa"/>
            <w:tcBorders>
              <w:left w:val="double" w:sz="4" w:space="0" w:color="auto"/>
              <w:bottom w:val="single" w:sz="4" w:space="0" w:color="auto"/>
            </w:tcBorders>
            <w:shd w:val="clear" w:color="auto" w:fill="auto"/>
            <w:vAlign w:val="center"/>
          </w:tcPr>
          <w:p w14:paraId="7E31589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462024D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14:paraId="5A324E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14:paraId="5702403B"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0C67066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14:paraId="676D77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14:paraId="6D93500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14:paraId="4770FB2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14:paraId="545FB10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14:paraId="7ECEF962" w14:textId="77777777" w:rsidTr="000C43A8">
        <w:tc>
          <w:tcPr>
            <w:tcW w:w="444" w:type="dxa"/>
            <w:tcBorders>
              <w:left w:val="double" w:sz="4" w:space="0" w:color="auto"/>
            </w:tcBorders>
            <w:shd w:val="clear" w:color="auto" w:fill="auto"/>
            <w:vAlign w:val="center"/>
          </w:tcPr>
          <w:p w14:paraId="18AFF76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1B3AEF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14:paraId="554B43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4357E1A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D778E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14:paraId="0EADC92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14:paraId="3C0ABAF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14:paraId="02B3F2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14:paraId="4C6CA3A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14:paraId="6065AC6F" w14:textId="77777777" w:rsidTr="000C43A8">
        <w:tc>
          <w:tcPr>
            <w:tcW w:w="444" w:type="dxa"/>
            <w:tcBorders>
              <w:left w:val="double" w:sz="4" w:space="0" w:color="auto"/>
            </w:tcBorders>
            <w:shd w:val="clear" w:color="auto" w:fill="auto"/>
            <w:vAlign w:val="center"/>
          </w:tcPr>
          <w:p w14:paraId="654232E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7A72C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14:paraId="235A2B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14:paraId="555433A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A4DB67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14:paraId="325D49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14:paraId="3FD9604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14:paraId="1150820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14:paraId="589828E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14:paraId="42C9FB7C" w14:textId="77777777" w:rsidTr="000C43A8">
        <w:tc>
          <w:tcPr>
            <w:tcW w:w="444" w:type="dxa"/>
            <w:tcBorders>
              <w:left w:val="double" w:sz="4" w:space="0" w:color="auto"/>
            </w:tcBorders>
            <w:shd w:val="clear" w:color="auto" w:fill="auto"/>
            <w:vAlign w:val="center"/>
          </w:tcPr>
          <w:p w14:paraId="379516F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D9E9FC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14:paraId="796468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14:paraId="1C19A7C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F4593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14:paraId="4B40D64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14:paraId="116A4DB9"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14:paraId="36346E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14:paraId="147E0D1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14:paraId="341575B0" w14:textId="77777777" w:rsidTr="000C43A8">
        <w:tc>
          <w:tcPr>
            <w:tcW w:w="444" w:type="dxa"/>
            <w:tcBorders>
              <w:left w:val="double" w:sz="4" w:space="0" w:color="auto"/>
            </w:tcBorders>
            <w:shd w:val="clear" w:color="auto" w:fill="auto"/>
            <w:vAlign w:val="center"/>
          </w:tcPr>
          <w:p w14:paraId="59C197B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2E729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14:paraId="2939301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14:paraId="11F5F87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44A6DA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14:paraId="565CCFB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14:paraId="4199A6F3"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14:paraId="3EA6A1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14:paraId="19963F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14:paraId="63EBC409" w14:textId="77777777" w:rsidTr="000C43A8">
        <w:tc>
          <w:tcPr>
            <w:tcW w:w="444" w:type="dxa"/>
            <w:tcBorders>
              <w:left w:val="double" w:sz="4" w:space="0" w:color="auto"/>
            </w:tcBorders>
            <w:shd w:val="clear" w:color="auto" w:fill="auto"/>
            <w:vAlign w:val="center"/>
          </w:tcPr>
          <w:p w14:paraId="3650B05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08AA7F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14:paraId="72599F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14:paraId="7341CD4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E6DEB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14:paraId="1A018F3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14:paraId="48DEE9F9"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14:paraId="2AC2BE8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14:paraId="0C1385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14:paraId="4B70C56E" w14:textId="77777777" w:rsidTr="000C43A8">
        <w:tc>
          <w:tcPr>
            <w:tcW w:w="444" w:type="dxa"/>
            <w:tcBorders>
              <w:left w:val="double" w:sz="4" w:space="0" w:color="auto"/>
            </w:tcBorders>
            <w:shd w:val="clear" w:color="auto" w:fill="auto"/>
            <w:vAlign w:val="center"/>
          </w:tcPr>
          <w:p w14:paraId="66CC7AA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D8AAD1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14:paraId="5C1F235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14:paraId="319AE41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E2C53D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14:paraId="259A308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14:paraId="2743C24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14:paraId="6D8193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14:paraId="1F0986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14:paraId="1312B9E8" w14:textId="77777777" w:rsidTr="000C43A8">
        <w:tc>
          <w:tcPr>
            <w:tcW w:w="444" w:type="dxa"/>
            <w:tcBorders>
              <w:left w:val="double" w:sz="4" w:space="0" w:color="auto"/>
            </w:tcBorders>
            <w:shd w:val="clear" w:color="auto" w:fill="auto"/>
            <w:vAlign w:val="center"/>
          </w:tcPr>
          <w:p w14:paraId="4052E7E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798363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14:paraId="3564513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14:paraId="648B98A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A6BD59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14:paraId="75EE18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14:paraId="4A2A649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14:paraId="576181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14:paraId="52A15A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14:paraId="56861899" w14:textId="77777777" w:rsidTr="000C43A8">
        <w:tc>
          <w:tcPr>
            <w:tcW w:w="444" w:type="dxa"/>
            <w:tcBorders>
              <w:left w:val="double" w:sz="4" w:space="0" w:color="auto"/>
            </w:tcBorders>
            <w:shd w:val="clear" w:color="auto" w:fill="auto"/>
            <w:vAlign w:val="center"/>
          </w:tcPr>
          <w:p w14:paraId="5072C30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DB019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14:paraId="47D844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14:paraId="4ED1379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B4F43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14:paraId="3AE3FB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14:paraId="5740751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14:paraId="5ED7D57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14:paraId="1925B46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14:paraId="3AA3F8A6" w14:textId="77777777" w:rsidTr="000C43A8">
        <w:tc>
          <w:tcPr>
            <w:tcW w:w="444" w:type="dxa"/>
            <w:tcBorders>
              <w:left w:val="double" w:sz="4" w:space="0" w:color="auto"/>
            </w:tcBorders>
            <w:shd w:val="clear" w:color="auto" w:fill="auto"/>
            <w:vAlign w:val="center"/>
          </w:tcPr>
          <w:p w14:paraId="716A8F3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005A8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14:paraId="14229BA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14:paraId="0EBB135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9E2B69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14:paraId="4984B1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14:paraId="029871C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14:paraId="2D50BE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14:paraId="0DBA2E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14:paraId="671703BB" w14:textId="77777777" w:rsidTr="000C43A8">
        <w:tc>
          <w:tcPr>
            <w:tcW w:w="444" w:type="dxa"/>
            <w:tcBorders>
              <w:left w:val="double" w:sz="4" w:space="0" w:color="auto"/>
            </w:tcBorders>
            <w:shd w:val="clear" w:color="auto" w:fill="auto"/>
            <w:vAlign w:val="center"/>
          </w:tcPr>
          <w:p w14:paraId="3F86CC8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16110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14:paraId="73CED71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14:paraId="611FBF1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9F3A94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14:paraId="33B2F32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14:paraId="7326BC2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14:paraId="300D7C6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14:paraId="106AAA6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14:paraId="48F1C44E" w14:textId="77777777" w:rsidTr="000C43A8">
        <w:tc>
          <w:tcPr>
            <w:tcW w:w="444" w:type="dxa"/>
            <w:tcBorders>
              <w:left w:val="double" w:sz="4" w:space="0" w:color="auto"/>
            </w:tcBorders>
            <w:shd w:val="clear" w:color="auto" w:fill="auto"/>
            <w:vAlign w:val="center"/>
          </w:tcPr>
          <w:p w14:paraId="78F71B7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AE65C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14:paraId="326D2AC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14:paraId="210E40D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AD9AB2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14:paraId="4B87E2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14:paraId="3707CD4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14:paraId="415A81F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14:paraId="4838DFE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14:paraId="2ACBF431" w14:textId="77777777" w:rsidTr="000C43A8">
        <w:tc>
          <w:tcPr>
            <w:tcW w:w="444" w:type="dxa"/>
            <w:tcBorders>
              <w:left w:val="double" w:sz="4" w:space="0" w:color="auto"/>
            </w:tcBorders>
            <w:shd w:val="clear" w:color="auto" w:fill="auto"/>
            <w:vAlign w:val="center"/>
          </w:tcPr>
          <w:p w14:paraId="7E04D10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9D4F56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14:paraId="19D853C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14:paraId="1B13CD5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1B8813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14:paraId="7E418D7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14:paraId="33DE004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14:paraId="66BE68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14:paraId="31BFEB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14:paraId="7BE489B5" w14:textId="77777777" w:rsidTr="000C43A8">
        <w:tc>
          <w:tcPr>
            <w:tcW w:w="444" w:type="dxa"/>
            <w:tcBorders>
              <w:left w:val="double" w:sz="4" w:space="0" w:color="auto"/>
            </w:tcBorders>
            <w:shd w:val="clear" w:color="auto" w:fill="auto"/>
            <w:vAlign w:val="center"/>
          </w:tcPr>
          <w:p w14:paraId="6D63BBA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62253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14:paraId="0DDBD6A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14:paraId="45C6B15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28D326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14:paraId="2DD4CD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14:paraId="57DC870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14:paraId="42352E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14:paraId="0D43C4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14:paraId="025154EA" w14:textId="77777777" w:rsidTr="000C43A8">
        <w:tc>
          <w:tcPr>
            <w:tcW w:w="444" w:type="dxa"/>
            <w:tcBorders>
              <w:left w:val="double" w:sz="4" w:space="0" w:color="auto"/>
            </w:tcBorders>
            <w:shd w:val="clear" w:color="auto" w:fill="auto"/>
            <w:vAlign w:val="center"/>
          </w:tcPr>
          <w:p w14:paraId="0983D7C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1F9738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14:paraId="79D1455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14:paraId="6C5E629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BF90D0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14:paraId="1C768F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14:paraId="0B6FE5B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14:paraId="5ECD082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14:paraId="7ABEBC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14:paraId="35ABB2E1" w14:textId="77777777" w:rsidTr="000C43A8">
        <w:tc>
          <w:tcPr>
            <w:tcW w:w="444" w:type="dxa"/>
            <w:tcBorders>
              <w:left w:val="double" w:sz="4" w:space="0" w:color="auto"/>
            </w:tcBorders>
            <w:shd w:val="clear" w:color="auto" w:fill="auto"/>
            <w:vAlign w:val="center"/>
          </w:tcPr>
          <w:p w14:paraId="0533384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903AAA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14:paraId="3CB6C0D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14:paraId="4A10F68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7CF33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14:paraId="32F2AD8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14:paraId="22F83B6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14:paraId="280CE2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14:paraId="116A4A2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14:paraId="23542430" w14:textId="77777777" w:rsidTr="000C43A8">
        <w:tc>
          <w:tcPr>
            <w:tcW w:w="444" w:type="dxa"/>
            <w:tcBorders>
              <w:left w:val="double" w:sz="4" w:space="0" w:color="auto"/>
            </w:tcBorders>
            <w:shd w:val="clear" w:color="auto" w:fill="auto"/>
            <w:vAlign w:val="center"/>
          </w:tcPr>
          <w:p w14:paraId="16FA2D1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6A1A76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14:paraId="529FC32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14:paraId="560F8E5B"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DD520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14:paraId="64455C1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14:paraId="53EA3BE3"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14:paraId="5C085E6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14:paraId="4819DD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14:paraId="2EF5CE8A" w14:textId="77777777" w:rsidTr="000C43A8">
        <w:tc>
          <w:tcPr>
            <w:tcW w:w="444" w:type="dxa"/>
            <w:tcBorders>
              <w:left w:val="double" w:sz="4" w:space="0" w:color="auto"/>
            </w:tcBorders>
            <w:shd w:val="clear" w:color="auto" w:fill="auto"/>
            <w:vAlign w:val="center"/>
          </w:tcPr>
          <w:p w14:paraId="6DFD1C5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2359D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14:paraId="7DE864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14:paraId="5775F7F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3B6034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14:paraId="58A9EC5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14:paraId="09DC2B4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14:paraId="5E7632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14:paraId="777DC4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14:paraId="5FC4DC65" w14:textId="77777777" w:rsidTr="000C43A8">
        <w:tc>
          <w:tcPr>
            <w:tcW w:w="444" w:type="dxa"/>
            <w:tcBorders>
              <w:left w:val="double" w:sz="4" w:space="0" w:color="auto"/>
            </w:tcBorders>
            <w:shd w:val="clear" w:color="auto" w:fill="auto"/>
            <w:vAlign w:val="center"/>
          </w:tcPr>
          <w:p w14:paraId="27015AF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A0BF04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14:paraId="370E9EC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14:paraId="46ED116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FC26F1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14:paraId="312CC62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14:paraId="1DBACF9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14:paraId="22BA8C4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14:paraId="69A4510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14:paraId="58646647" w14:textId="77777777" w:rsidTr="000C43A8">
        <w:tc>
          <w:tcPr>
            <w:tcW w:w="444" w:type="dxa"/>
            <w:tcBorders>
              <w:left w:val="double" w:sz="4" w:space="0" w:color="auto"/>
            </w:tcBorders>
            <w:shd w:val="clear" w:color="auto" w:fill="auto"/>
            <w:vAlign w:val="center"/>
          </w:tcPr>
          <w:p w14:paraId="1E47F5A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9A784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14:paraId="3A90EA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14:paraId="6481D9B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48B174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14:paraId="4709D7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14:paraId="5F9E988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14:paraId="624F6E1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14:paraId="1C3FD89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14:paraId="55848E89" w14:textId="77777777" w:rsidTr="000C43A8">
        <w:tc>
          <w:tcPr>
            <w:tcW w:w="444" w:type="dxa"/>
            <w:tcBorders>
              <w:left w:val="double" w:sz="4" w:space="0" w:color="auto"/>
              <w:bottom w:val="single" w:sz="4" w:space="0" w:color="auto"/>
            </w:tcBorders>
            <w:shd w:val="clear" w:color="auto" w:fill="auto"/>
            <w:vAlign w:val="center"/>
          </w:tcPr>
          <w:p w14:paraId="1EB49AB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19F5D8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14:paraId="29D3ED1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14:paraId="423B7E8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7F71951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14:paraId="4372BA2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14:paraId="235D2A3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14:paraId="4828451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14:paraId="4BF01C9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14:paraId="7A6AA5E1" w14:textId="77777777" w:rsidTr="000C43A8">
        <w:tc>
          <w:tcPr>
            <w:tcW w:w="444" w:type="dxa"/>
            <w:tcBorders>
              <w:left w:val="double" w:sz="4" w:space="0" w:color="auto"/>
              <w:bottom w:val="double" w:sz="4" w:space="0" w:color="auto"/>
            </w:tcBorders>
            <w:shd w:val="clear" w:color="auto" w:fill="auto"/>
            <w:vAlign w:val="center"/>
          </w:tcPr>
          <w:p w14:paraId="595D0FE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623743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14:paraId="7D2326E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14:paraId="4899735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41EACC9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14:paraId="67B86E1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14:paraId="2965288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14:paraId="28D07C4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14:paraId="613CF4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14:paraId="686A93CF" w14:textId="77777777"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14:paraId="5BB55BC4" w14:textId="77777777"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14:paraId="25325AA2" w14:textId="77777777" w:rsidTr="0033188E">
        <w:tc>
          <w:tcPr>
            <w:tcW w:w="552" w:type="dxa"/>
            <w:tcBorders>
              <w:top w:val="double" w:sz="4" w:space="0" w:color="auto"/>
              <w:left w:val="double" w:sz="4" w:space="0" w:color="auto"/>
            </w:tcBorders>
            <w:shd w:val="clear" w:color="auto" w:fill="auto"/>
            <w:vAlign w:val="center"/>
          </w:tcPr>
          <w:p w14:paraId="578E59CD" w14:textId="77777777" w:rsidR="00B540EC" w:rsidRPr="0033188E" w:rsidRDefault="00B540EC" w:rsidP="00B70E5D">
            <w:pPr>
              <w:spacing w:after="0" w:line="240" w:lineRule="auto"/>
              <w:ind w:left="2" w:hanging="25"/>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0B17E105"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14:paraId="2E204499"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26F47BDF" w14:textId="77777777"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0C40EF22"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14:paraId="3222AC04"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772DE5EC"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36DA9216"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14:paraId="7A231980"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14:paraId="2F963697"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14:paraId="30B918B2"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14:paraId="47F53656"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14:paraId="5D179767" w14:textId="77777777" w:rsidTr="0033188E">
        <w:tc>
          <w:tcPr>
            <w:tcW w:w="552" w:type="dxa"/>
            <w:tcBorders>
              <w:left w:val="double" w:sz="4" w:space="0" w:color="auto"/>
            </w:tcBorders>
            <w:shd w:val="clear" w:color="auto" w:fill="auto"/>
            <w:vAlign w:val="bottom"/>
          </w:tcPr>
          <w:p w14:paraId="17CBC71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FA1160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14:paraId="61D689C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14:paraId="7E7111C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52C3E1B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3FB850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1CED73B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5C7DE45D"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14:paraId="64AEA14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1A6EAE76" w14:textId="77777777"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14:paraId="2327B42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14:paraId="4536A9A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14:paraId="3F060B4F" w14:textId="77777777" w:rsidTr="0033188E">
        <w:tc>
          <w:tcPr>
            <w:tcW w:w="552" w:type="dxa"/>
            <w:tcBorders>
              <w:left w:val="double" w:sz="4" w:space="0" w:color="auto"/>
            </w:tcBorders>
            <w:shd w:val="clear" w:color="auto" w:fill="auto"/>
            <w:vAlign w:val="bottom"/>
          </w:tcPr>
          <w:p w14:paraId="6D18308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40B3470"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14:paraId="4CE794E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6B48A1E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5C7742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14:paraId="664D7B3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457DDAA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08393BEB"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14:paraId="16BC494A"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14:paraId="5054681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14:paraId="5129E36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14:paraId="4F06480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14:paraId="53B33015" w14:textId="77777777" w:rsidTr="0033188E">
        <w:tc>
          <w:tcPr>
            <w:tcW w:w="552" w:type="dxa"/>
            <w:tcBorders>
              <w:left w:val="double" w:sz="4" w:space="0" w:color="auto"/>
            </w:tcBorders>
            <w:shd w:val="clear" w:color="auto" w:fill="auto"/>
            <w:vAlign w:val="bottom"/>
          </w:tcPr>
          <w:p w14:paraId="65ECBC9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60B3C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14:paraId="38153B3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14:paraId="218CFC94"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8C2869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14:paraId="19B1497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14:paraId="415CE79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242DB25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081FCB0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14:paraId="46BCF5C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14:paraId="5A2DC78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294B958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tr w:rsidR="00B540EC" w:rsidRPr="0033188E" w14:paraId="2A30EB97" w14:textId="77777777" w:rsidTr="0033188E">
        <w:tc>
          <w:tcPr>
            <w:tcW w:w="552" w:type="dxa"/>
            <w:tcBorders>
              <w:left w:val="double" w:sz="4" w:space="0" w:color="auto"/>
            </w:tcBorders>
            <w:shd w:val="clear" w:color="auto" w:fill="auto"/>
            <w:vAlign w:val="bottom"/>
          </w:tcPr>
          <w:p w14:paraId="1C4874A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2AF775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14:paraId="4082348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14:paraId="5E26C6E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0AAA42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14:paraId="7D674FA4"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14:paraId="7F67359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3580F61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14:paraId="2F6DCEC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14:paraId="22A1D2B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14:paraId="351DF2C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14:paraId="58F7818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14:paraId="6C9D384E" w14:textId="77777777" w:rsidTr="0033188E">
        <w:tc>
          <w:tcPr>
            <w:tcW w:w="552" w:type="dxa"/>
            <w:tcBorders>
              <w:left w:val="double" w:sz="4" w:space="0" w:color="auto"/>
            </w:tcBorders>
            <w:shd w:val="clear" w:color="auto" w:fill="auto"/>
            <w:vAlign w:val="bottom"/>
          </w:tcPr>
          <w:p w14:paraId="31CAC7A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B59928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465633F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74150B3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65BE717"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14:paraId="6EBD3A7D"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14:paraId="6C79C52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68D007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14:paraId="3A57E85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14:paraId="5978346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14:paraId="737F507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14:paraId="763F11D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6F4AF9E1" w14:textId="77777777" w:rsidTr="0033188E">
        <w:tc>
          <w:tcPr>
            <w:tcW w:w="552" w:type="dxa"/>
            <w:tcBorders>
              <w:left w:val="double" w:sz="4" w:space="0" w:color="auto"/>
            </w:tcBorders>
            <w:shd w:val="clear" w:color="auto" w:fill="auto"/>
            <w:vAlign w:val="bottom"/>
          </w:tcPr>
          <w:p w14:paraId="6685ED4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AEC16F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14:paraId="0E3972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14:paraId="4CF9966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E0AE34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22BCEA3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4471086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F5C56D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14:paraId="547D81B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14:paraId="6DE698C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14:paraId="428107A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14:paraId="6B1066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14:paraId="28EDF29D" w14:textId="77777777" w:rsidTr="0033188E">
        <w:tc>
          <w:tcPr>
            <w:tcW w:w="552" w:type="dxa"/>
            <w:tcBorders>
              <w:left w:val="double" w:sz="4" w:space="0" w:color="auto"/>
            </w:tcBorders>
            <w:shd w:val="clear" w:color="auto" w:fill="auto"/>
            <w:vAlign w:val="bottom"/>
          </w:tcPr>
          <w:p w14:paraId="2A61192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A0F0D7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14:paraId="5E836FD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736618A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ECD2D3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104D6431"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040955E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531A8A1"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14:paraId="0D1F124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14:paraId="7C0D66A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14:paraId="29277F8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14:paraId="6B54A29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5DFCEC6E" w14:textId="77777777" w:rsidTr="0033188E">
        <w:tc>
          <w:tcPr>
            <w:tcW w:w="552" w:type="dxa"/>
            <w:tcBorders>
              <w:left w:val="double" w:sz="4" w:space="0" w:color="auto"/>
            </w:tcBorders>
            <w:shd w:val="clear" w:color="auto" w:fill="auto"/>
            <w:vAlign w:val="bottom"/>
          </w:tcPr>
          <w:p w14:paraId="4B814BC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A44C37F" w14:textId="77777777"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14:paraId="7B0CAD6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3066746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58CA80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14:paraId="6015E94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43A259F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6628CD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14:paraId="4DC2A0D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14:paraId="3EA279C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14:paraId="7A25CCC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14:paraId="172E158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14:paraId="52B2C1F3" w14:textId="77777777" w:rsidTr="0033188E">
        <w:tc>
          <w:tcPr>
            <w:tcW w:w="552" w:type="dxa"/>
            <w:tcBorders>
              <w:left w:val="double" w:sz="4" w:space="0" w:color="auto"/>
            </w:tcBorders>
            <w:shd w:val="clear" w:color="auto" w:fill="auto"/>
            <w:vAlign w:val="bottom"/>
          </w:tcPr>
          <w:p w14:paraId="4B0712A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96255B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14:paraId="7C7F6CA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14:paraId="3F772ED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A4C933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46B7BB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11A600D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87BA49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14:paraId="2A65A5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14:paraId="188AC9E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14:paraId="1F70C22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14:paraId="43D4B86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14:paraId="1F42205C" w14:textId="77777777" w:rsidTr="0033188E">
        <w:tc>
          <w:tcPr>
            <w:tcW w:w="552" w:type="dxa"/>
            <w:tcBorders>
              <w:left w:val="double" w:sz="4" w:space="0" w:color="auto"/>
            </w:tcBorders>
            <w:shd w:val="clear" w:color="auto" w:fill="auto"/>
            <w:vAlign w:val="bottom"/>
          </w:tcPr>
          <w:p w14:paraId="2EC75727"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0673EC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14:paraId="03DFEF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14:paraId="4105E63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A5DC61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14:paraId="1A862339"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14:paraId="27020FA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51E901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14:paraId="508AC52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14:paraId="76BB551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14:paraId="0BBC5C5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14:paraId="542EB77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14:paraId="3A8FFF4C" w14:textId="77777777" w:rsidTr="0033188E">
        <w:tc>
          <w:tcPr>
            <w:tcW w:w="552" w:type="dxa"/>
            <w:tcBorders>
              <w:left w:val="double" w:sz="4" w:space="0" w:color="auto"/>
            </w:tcBorders>
            <w:shd w:val="clear" w:color="auto" w:fill="auto"/>
            <w:vAlign w:val="bottom"/>
          </w:tcPr>
          <w:p w14:paraId="46E03D1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3957D9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14:paraId="3900E87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14:paraId="72E2334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AD6312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14:paraId="3627FFC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14:paraId="378C5D1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EDB44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5CF1B83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14:paraId="40359CF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14:paraId="63D412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14:paraId="59C6CC1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5CA57248" w14:textId="77777777" w:rsidTr="0033188E">
        <w:tc>
          <w:tcPr>
            <w:tcW w:w="552" w:type="dxa"/>
            <w:tcBorders>
              <w:left w:val="double" w:sz="4" w:space="0" w:color="auto"/>
              <w:bottom w:val="single" w:sz="4" w:space="0" w:color="auto"/>
            </w:tcBorders>
            <w:shd w:val="clear" w:color="auto" w:fill="auto"/>
            <w:vAlign w:val="bottom"/>
          </w:tcPr>
          <w:p w14:paraId="4141CCE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45E2F3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14:paraId="7C45B8B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14:paraId="19CBB0E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364F3E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14:paraId="1917DCC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14:paraId="437CE50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296C171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14:paraId="32BF82E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14:paraId="780CFFA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14:paraId="25B8848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14:paraId="32C222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14:paraId="7116C6C0" w14:textId="77777777" w:rsidTr="0033188E">
        <w:tc>
          <w:tcPr>
            <w:tcW w:w="552" w:type="dxa"/>
            <w:tcBorders>
              <w:left w:val="double" w:sz="4" w:space="0" w:color="auto"/>
              <w:bottom w:val="single" w:sz="4" w:space="0" w:color="auto"/>
            </w:tcBorders>
            <w:shd w:val="clear" w:color="auto" w:fill="auto"/>
            <w:vAlign w:val="bottom"/>
          </w:tcPr>
          <w:p w14:paraId="521E29D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6A39113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14:paraId="2A55AC6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14:paraId="33C4450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0B984A2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14:paraId="6C61674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14:paraId="6FC3CF9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46004BC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14:paraId="1468868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14:paraId="08FDFCC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14:paraId="12D825C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14:paraId="092F27C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7C26E76B" w14:textId="77777777" w:rsidTr="0033188E">
        <w:tc>
          <w:tcPr>
            <w:tcW w:w="552" w:type="dxa"/>
            <w:tcBorders>
              <w:top w:val="single" w:sz="4" w:space="0" w:color="auto"/>
              <w:left w:val="double" w:sz="4" w:space="0" w:color="auto"/>
            </w:tcBorders>
            <w:shd w:val="clear" w:color="auto" w:fill="auto"/>
            <w:vAlign w:val="bottom"/>
          </w:tcPr>
          <w:p w14:paraId="11D3A77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7FCB5E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14:paraId="3804E7B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14:paraId="2F3A0DA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612AA60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14:paraId="3C2FEC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14:paraId="158921B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48DE1D0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14:paraId="0C0B6E7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14:paraId="2D992FB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14:paraId="68C8FFB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14:paraId="0207B13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14:paraId="1E92185D" w14:textId="77777777" w:rsidTr="0033188E">
        <w:tc>
          <w:tcPr>
            <w:tcW w:w="552" w:type="dxa"/>
            <w:tcBorders>
              <w:left w:val="double" w:sz="4" w:space="0" w:color="auto"/>
            </w:tcBorders>
            <w:shd w:val="clear" w:color="auto" w:fill="auto"/>
            <w:vAlign w:val="bottom"/>
          </w:tcPr>
          <w:p w14:paraId="7B88DC8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C81CE2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2ACFCD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14:paraId="010B549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AB9A57D"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2F0E647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5630BCC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6C5E49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14:paraId="10DF0D9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5818E4B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14:paraId="4E0B4DA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14:paraId="22AE94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14:paraId="4BCA12E8" w14:textId="77777777" w:rsidTr="0033188E">
        <w:tc>
          <w:tcPr>
            <w:tcW w:w="552" w:type="dxa"/>
            <w:tcBorders>
              <w:left w:val="double" w:sz="4" w:space="0" w:color="auto"/>
            </w:tcBorders>
            <w:shd w:val="clear" w:color="auto" w:fill="auto"/>
            <w:vAlign w:val="bottom"/>
          </w:tcPr>
          <w:p w14:paraId="65BD6A1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E9C11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345491D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14:paraId="2B6B640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1EA587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2650658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7553005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C4215A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5E466DA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14:paraId="4EEA924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14:paraId="17F9FD5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14:paraId="6C77D24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14:paraId="598842C2" w14:textId="77777777" w:rsidTr="0033188E">
        <w:tc>
          <w:tcPr>
            <w:tcW w:w="552" w:type="dxa"/>
            <w:tcBorders>
              <w:left w:val="double" w:sz="4" w:space="0" w:color="auto"/>
            </w:tcBorders>
            <w:shd w:val="clear" w:color="auto" w:fill="auto"/>
            <w:vAlign w:val="bottom"/>
          </w:tcPr>
          <w:p w14:paraId="22441B8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9E114A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14:paraId="3AE2729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14:paraId="1C529A2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7F0330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14:paraId="44E1F56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14:paraId="2B91095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61F8DD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14:paraId="339259E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14:paraId="108F240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14:paraId="5E65A36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14:paraId="7C3A096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14:paraId="6DFAC4D9" w14:textId="77777777" w:rsidTr="0033188E">
        <w:tc>
          <w:tcPr>
            <w:tcW w:w="552" w:type="dxa"/>
            <w:tcBorders>
              <w:left w:val="double" w:sz="4" w:space="0" w:color="auto"/>
            </w:tcBorders>
            <w:shd w:val="clear" w:color="auto" w:fill="auto"/>
            <w:vAlign w:val="bottom"/>
          </w:tcPr>
          <w:p w14:paraId="5B75F41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7226B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5E7B4B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14:paraId="3B06A87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97AB9B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14:paraId="4433C0C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14:paraId="1077729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1735A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517320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14:paraId="48A5D9B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14:paraId="1D9D9E3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14:paraId="42CA826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14:paraId="1DBC9F1A" w14:textId="77777777" w:rsidTr="0033188E">
        <w:tc>
          <w:tcPr>
            <w:tcW w:w="552" w:type="dxa"/>
            <w:tcBorders>
              <w:left w:val="double" w:sz="4" w:space="0" w:color="auto"/>
            </w:tcBorders>
            <w:shd w:val="clear" w:color="auto" w:fill="auto"/>
            <w:vAlign w:val="bottom"/>
          </w:tcPr>
          <w:p w14:paraId="485EA19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169A89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14:paraId="7D74C1E7"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14:paraId="033FA53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BB30BC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14:paraId="5ED7730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0A6420E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E4EACC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14:paraId="6B4677D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14:paraId="096FC25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14:paraId="1F7EE0EA"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14:paraId="61874706"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14:paraId="5E122308" w14:textId="77777777" w:rsidTr="0033188E">
        <w:tc>
          <w:tcPr>
            <w:tcW w:w="552" w:type="dxa"/>
            <w:tcBorders>
              <w:left w:val="double" w:sz="4" w:space="0" w:color="auto"/>
            </w:tcBorders>
            <w:shd w:val="clear" w:color="auto" w:fill="auto"/>
            <w:vAlign w:val="bottom"/>
          </w:tcPr>
          <w:p w14:paraId="68306DD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4F23F8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14:paraId="7C7AD1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14:paraId="0EB247A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8745F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14:paraId="5385B50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14:paraId="4B7D911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B344C9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14:paraId="106B14E6"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14:paraId="770D7F70"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14:paraId="5BDEDB4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14:paraId="0F8E384A" w14:textId="77777777"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14:paraId="44D9ECFB" w14:textId="77777777" w:rsidTr="0033188E">
        <w:tc>
          <w:tcPr>
            <w:tcW w:w="552" w:type="dxa"/>
            <w:tcBorders>
              <w:left w:val="double" w:sz="4" w:space="0" w:color="auto"/>
            </w:tcBorders>
            <w:shd w:val="clear" w:color="auto" w:fill="auto"/>
            <w:vAlign w:val="bottom"/>
          </w:tcPr>
          <w:p w14:paraId="78D6D3E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48D2C1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14:paraId="16E2996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14:paraId="0E22B1D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40E821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14:paraId="1BA2850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14:paraId="44D6260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67C9A4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14:paraId="55376C2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14:paraId="4A3E317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14:paraId="4EFCC61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14:paraId="52489070"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0FC93119" w14:textId="77777777" w:rsidTr="0033188E">
        <w:tc>
          <w:tcPr>
            <w:tcW w:w="552" w:type="dxa"/>
            <w:tcBorders>
              <w:left w:val="double" w:sz="4" w:space="0" w:color="auto"/>
            </w:tcBorders>
            <w:shd w:val="clear" w:color="auto" w:fill="auto"/>
            <w:vAlign w:val="bottom"/>
          </w:tcPr>
          <w:p w14:paraId="7765404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26007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14:paraId="391E414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14:paraId="58BC3E7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8B5C9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14:paraId="010BA48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14:paraId="36B292F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BBD377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14:paraId="2504DF51"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14:paraId="46F7E43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14:paraId="2EFBF2BF"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14:paraId="129C4329"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14:paraId="115D40E6" w14:textId="77777777" w:rsidTr="0033188E">
        <w:tc>
          <w:tcPr>
            <w:tcW w:w="552" w:type="dxa"/>
            <w:tcBorders>
              <w:left w:val="double" w:sz="4" w:space="0" w:color="auto"/>
            </w:tcBorders>
            <w:shd w:val="clear" w:color="auto" w:fill="auto"/>
            <w:vAlign w:val="bottom"/>
          </w:tcPr>
          <w:p w14:paraId="346D3E3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DF864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14:paraId="1D45951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14:paraId="11768DB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C2896C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14:paraId="0C2E1C1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14:paraId="5FF7EA6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4E95C8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478F3CF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14:paraId="5D23E4F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14:paraId="4512D761"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14:paraId="7EDD784E"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14:paraId="264E03D1" w14:textId="77777777" w:rsidTr="0033188E">
        <w:tc>
          <w:tcPr>
            <w:tcW w:w="552" w:type="dxa"/>
            <w:tcBorders>
              <w:left w:val="double" w:sz="4" w:space="0" w:color="auto"/>
            </w:tcBorders>
            <w:shd w:val="clear" w:color="auto" w:fill="auto"/>
            <w:vAlign w:val="bottom"/>
          </w:tcPr>
          <w:p w14:paraId="418F751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78B124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14:paraId="6D47EB8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7B228DE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7ABA3D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14:paraId="0EB8B0B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5E5F447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7D1DAE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18C8863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14:paraId="5FD10CA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14:paraId="71DFFA86"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389AD0EE"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14:paraId="34130DFC" w14:textId="77777777" w:rsidTr="0033188E">
        <w:tc>
          <w:tcPr>
            <w:tcW w:w="552" w:type="dxa"/>
            <w:tcBorders>
              <w:left w:val="double" w:sz="4" w:space="0" w:color="auto"/>
            </w:tcBorders>
            <w:shd w:val="clear" w:color="auto" w:fill="auto"/>
            <w:vAlign w:val="bottom"/>
          </w:tcPr>
          <w:p w14:paraId="19F53C1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00F566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14:paraId="1771DC8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14:paraId="0624C76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C01CCD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14:paraId="7C1D71C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14:paraId="10A2FFA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836055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14:paraId="2B773DA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14:paraId="1886381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14:paraId="7021C7AE"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14:paraId="5AF64071"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14:paraId="78D23DC4" w14:textId="77777777" w:rsidTr="0033188E">
        <w:tc>
          <w:tcPr>
            <w:tcW w:w="552" w:type="dxa"/>
            <w:tcBorders>
              <w:left w:val="double" w:sz="4" w:space="0" w:color="auto"/>
            </w:tcBorders>
            <w:shd w:val="clear" w:color="auto" w:fill="auto"/>
            <w:vAlign w:val="bottom"/>
          </w:tcPr>
          <w:p w14:paraId="5A0C5BB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726FC7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14:paraId="1DAFD5D8"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14:paraId="7DAB81E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7A465B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14:paraId="38DF31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656DF29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60199D9"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14:paraId="4677FCBD"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14:paraId="0427AF8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14:paraId="0184E7B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14:paraId="62B9467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14:paraId="11170166" w14:textId="77777777" w:rsidTr="0033188E">
        <w:tc>
          <w:tcPr>
            <w:tcW w:w="552" w:type="dxa"/>
            <w:tcBorders>
              <w:left w:val="double" w:sz="4" w:space="0" w:color="auto"/>
            </w:tcBorders>
            <w:shd w:val="clear" w:color="auto" w:fill="auto"/>
            <w:vAlign w:val="bottom"/>
          </w:tcPr>
          <w:p w14:paraId="3498866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A6832F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14:paraId="6A77437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14:paraId="7C64B02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DC6CCA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0EA58ED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14:paraId="0064963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DE43904"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14:paraId="276C114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14:paraId="77E02D0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14:paraId="6E2B797E"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14:paraId="14E0D9FA"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14:paraId="251B316E" w14:textId="77777777" w:rsidTr="0033188E">
        <w:tc>
          <w:tcPr>
            <w:tcW w:w="552" w:type="dxa"/>
            <w:tcBorders>
              <w:left w:val="double" w:sz="4" w:space="0" w:color="auto"/>
            </w:tcBorders>
            <w:shd w:val="clear" w:color="auto" w:fill="auto"/>
            <w:vAlign w:val="bottom"/>
          </w:tcPr>
          <w:p w14:paraId="3A9D54A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40C5B07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14:paraId="7B105D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14:paraId="3DE9DE14"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4FF96FD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2F439AD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4F98E66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37CAE5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14:paraId="7DDD517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14:paraId="2E8B241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14:paraId="2AF4428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77A8E30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14:paraId="2D577EC4" w14:textId="77777777" w:rsidTr="0033188E">
        <w:tc>
          <w:tcPr>
            <w:tcW w:w="552" w:type="dxa"/>
            <w:tcBorders>
              <w:left w:val="double" w:sz="4" w:space="0" w:color="auto"/>
            </w:tcBorders>
            <w:shd w:val="clear" w:color="auto" w:fill="auto"/>
            <w:vAlign w:val="bottom"/>
          </w:tcPr>
          <w:p w14:paraId="1F441C5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1300AF4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14:paraId="1C50A63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14:paraId="5D06202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4F0CD95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14:paraId="3AFA3ED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14:paraId="2D4970F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58033D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14:paraId="52516CB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14:paraId="18C559F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14:paraId="66192142"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6D1DDA95"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14:paraId="22F86DCF" w14:textId="77777777" w:rsidTr="0033188E">
        <w:tc>
          <w:tcPr>
            <w:tcW w:w="552" w:type="dxa"/>
            <w:tcBorders>
              <w:left w:val="double" w:sz="4" w:space="0" w:color="auto"/>
              <w:bottom w:val="double" w:sz="4" w:space="0" w:color="auto"/>
            </w:tcBorders>
            <w:shd w:val="clear" w:color="auto" w:fill="auto"/>
            <w:vAlign w:val="bottom"/>
          </w:tcPr>
          <w:p w14:paraId="10A6E9C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6E62BF6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14:paraId="5D55729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14:paraId="3218D54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7DBBE6C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14:paraId="2C9056A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14:paraId="385904B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4A175F6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14:paraId="7DB3308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14:paraId="5E5A9E6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14:paraId="557B1DE5"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14:paraId="6F36C38A"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14:paraId="2F996E99" w14:textId="77777777" w:rsidR="00EB3D1A" w:rsidRDefault="00EB3D1A" w:rsidP="00560037">
      <w:pPr>
        <w:tabs>
          <w:tab w:val="left" w:pos="2880"/>
        </w:tabs>
        <w:ind w:left="1080" w:hanging="1080"/>
        <w:jc w:val="right"/>
        <w:rPr>
          <w:rFonts w:ascii="Times New Roman" w:hAnsi="Times New Roman" w:cs="Times New Roman"/>
          <w:sz w:val="28"/>
          <w:szCs w:val="28"/>
        </w:rPr>
      </w:pPr>
    </w:p>
    <w:p w14:paraId="2C34B99A" w14:textId="77777777"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14:paraId="7DC11080" w14:textId="77777777"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14:paraId="72A2EA3E" w14:textId="77777777"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14:paraId="6F015484" w14:textId="77777777"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14:paraId="5105073B" w14:textId="77777777" w:rsidTr="00DF68C0">
        <w:tc>
          <w:tcPr>
            <w:tcW w:w="552" w:type="dxa"/>
            <w:tcBorders>
              <w:top w:val="double" w:sz="4" w:space="0" w:color="auto"/>
              <w:left w:val="double" w:sz="4" w:space="0" w:color="auto"/>
            </w:tcBorders>
            <w:shd w:val="clear" w:color="auto" w:fill="auto"/>
            <w:vAlign w:val="center"/>
          </w:tcPr>
          <w:p w14:paraId="21143FDF" w14:textId="77777777"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14:paraId="20E3017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3FBCEA1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14:paraId="4D6D0105" w14:textId="77777777"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69CCEB0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7561D0B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14:paraId="449221BA" w14:textId="77777777"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3524BD9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14:paraId="5D8A9F6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14:paraId="2A11FFD2" w14:textId="77777777"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14:paraId="0F8FE71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14:paraId="1EA23CD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14:paraId="24C2F0D4" w14:textId="77777777" w:rsidTr="00DF68C0">
        <w:tc>
          <w:tcPr>
            <w:tcW w:w="552" w:type="dxa"/>
            <w:tcBorders>
              <w:left w:val="double" w:sz="4" w:space="0" w:color="auto"/>
            </w:tcBorders>
            <w:shd w:val="clear" w:color="auto" w:fill="auto"/>
            <w:vAlign w:val="bottom"/>
          </w:tcPr>
          <w:p w14:paraId="48F3375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59E63A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14:paraId="1861410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14:paraId="66096B9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1271277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14:paraId="1A04E9F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14:paraId="499140E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473243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14:paraId="30417DC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14:paraId="5B839B7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14:paraId="62F0832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14:paraId="3FE3E487"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14:paraId="1FA0D44E" w14:textId="77777777" w:rsidTr="00DF68C0">
        <w:tc>
          <w:tcPr>
            <w:tcW w:w="552" w:type="dxa"/>
            <w:tcBorders>
              <w:left w:val="double" w:sz="4" w:space="0" w:color="auto"/>
            </w:tcBorders>
            <w:shd w:val="clear" w:color="auto" w:fill="auto"/>
            <w:vAlign w:val="bottom"/>
          </w:tcPr>
          <w:p w14:paraId="659DAA1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C9218B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14:paraId="3BCB8D8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14:paraId="0B008A7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2ECCFA0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14:paraId="08A1CA7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14:paraId="41E1403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968BFD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14:paraId="42956B3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14:paraId="793FB0A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14:paraId="1B68673C"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14:paraId="0F4D32C1"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14:paraId="5C0C5817" w14:textId="77777777" w:rsidTr="00DF68C0">
        <w:tc>
          <w:tcPr>
            <w:tcW w:w="552" w:type="dxa"/>
            <w:tcBorders>
              <w:left w:val="double" w:sz="4" w:space="0" w:color="auto"/>
            </w:tcBorders>
            <w:shd w:val="clear" w:color="auto" w:fill="auto"/>
            <w:vAlign w:val="bottom"/>
          </w:tcPr>
          <w:p w14:paraId="77FD850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3E575C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14:paraId="24E4F08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14:paraId="7DECF1B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602D96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14:paraId="365BBE2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14:paraId="789AC7A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4EABB5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14:paraId="1C22F3A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14:paraId="03EABDE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14:paraId="5F839457"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14:paraId="55DEB681"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14:paraId="5123C911" w14:textId="77777777" w:rsidTr="00DF68C0">
        <w:tc>
          <w:tcPr>
            <w:tcW w:w="552" w:type="dxa"/>
            <w:tcBorders>
              <w:left w:val="double" w:sz="4" w:space="0" w:color="auto"/>
            </w:tcBorders>
            <w:shd w:val="clear" w:color="auto" w:fill="auto"/>
            <w:vAlign w:val="bottom"/>
          </w:tcPr>
          <w:p w14:paraId="609C536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838899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14:paraId="5C02F9E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14:paraId="793B39B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022E16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14:paraId="052EDD7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71F2704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CCB068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14:paraId="13C71B4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14:paraId="586E345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14:paraId="16DB5E6E" w14:textId="77777777"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78C24D7E" w14:textId="77777777"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14:paraId="0B726502" w14:textId="77777777" w:rsidTr="00DF68C0">
        <w:tc>
          <w:tcPr>
            <w:tcW w:w="552" w:type="dxa"/>
            <w:tcBorders>
              <w:left w:val="double" w:sz="4" w:space="0" w:color="auto"/>
            </w:tcBorders>
            <w:shd w:val="clear" w:color="auto" w:fill="auto"/>
            <w:vAlign w:val="bottom"/>
          </w:tcPr>
          <w:p w14:paraId="64E5796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26F314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14:paraId="0EC2F20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14:paraId="67CB999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8D0CF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14:paraId="4DC125B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05D1D94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E89E1F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14:paraId="6AAECB1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14:paraId="4EB350E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14:paraId="5033BCA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6BD953D8"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14:paraId="3FFEDC1C" w14:textId="77777777" w:rsidTr="00DF68C0">
        <w:tc>
          <w:tcPr>
            <w:tcW w:w="552" w:type="dxa"/>
            <w:tcBorders>
              <w:left w:val="double" w:sz="4" w:space="0" w:color="auto"/>
            </w:tcBorders>
            <w:shd w:val="clear" w:color="auto" w:fill="auto"/>
            <w:vAlign w:val="bottom"/>
          </w:tcPr>
          <w:p w14:paraId="3E99A19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6DA047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14:paraId="14EA097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14:paraId="7179277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FEAE96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14:paraId="0208D5A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14:paraId="27FA561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9C4AC8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14:paraId="191CC76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14:paraId="0019E7D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14:paraId="7CE0433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427FE848"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14:paraId="76179DF8" w14:textId="77777777" w:rsidTr="00DF68C0">
        <w:tc>
          <w:tcPr>
            <w:tcW w:w="552" w:type="dxa"/>
            <w:tcBorders>
              <w:left w:val="double" w:sz="4" w:space="0" w:color="auto"/>
            </w:tcBorders>
            <w:shd w:val="clear" w:color="auto" w:fill="auto"/>
            <w:vAlign w:val="bottom"/>
          </w:tcPr>
          <w:p w14:paraId="2F4F02B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5286A4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14:paraId="7A81A49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14:paraId="5A9438A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34E4BF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14:paraId="6DC603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14:paraId="6078708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78171D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14:paraId="0BF9F31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14:paraId="0EEEAD7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14:paraId="75818359"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0498D45D"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14:paraId="7E0B7537" w14:textId="77777777" w:rsidTr="00DF68C0">
        <w:tc>
          <w:tcPr>
            <w:tcW w:w="552" w:type="dxa"/>
            <w:tcBorders>
              <w:left w:val="double" w:sz="4" w:space="0" w:color="auto"/>
            </w:tcBorders>
            <w:shd w:val="clear" w:color="auto" w:fill="auto"/>
            <w:vAlign w:val="bottom"/>
          </w:tcPr>
          <w:p w14:paraId="0314170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4C50D3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14:paraId="0697BE8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14:paraId="06746A6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B23B25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14:paraId="637D65C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14:paraId="5CB7847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762F53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14:paraId="7A66538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14:paraId="42A09C9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14:paraId="26A35E3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64612669"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14:paraId="09944F19" w14:textId="77777777" w:rsidTr="00DF68C0">
        <w:tc>
          <w:tcPr>
            <w:tcW w:w="552" w:type="dxa"/>
            <w:tcBorders>
              <w:left w:val="double" w:sz="4" w:space="0" w:color="auto"/>
            </w:tcBorders>
            <w:shd w:val="clear" w:color="auto" w:fill="auto"/>
            <w:vAlign w:val="bottom"/>
          </w:tcPr>
          <w:p w14:paraId="189CAE7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DDE3C9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61C71E2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14:paraId="2EDCD24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87CB1C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14:paraId="12BD2F6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14:paraId="7ECF816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9A3BB6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14:paraId="19597C2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14:paraId="18FC588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14:paraId="23DE1382"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199F267D"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14:paraId="054083C9" w14:textId="77777777" w:rsidTr="00DF68C0">
        <w:tc>
          <w:tcPr>
            <w:tcW w:w="552" w:type="dxa"/>
            <w:tcBorders>
              <w:left w:val="double" w:sz="4" w:space="0" w:color="auto"/>
            </w:tcBorders>
            <w:shd w:val="clear" w:color="auto" w:fill="auto"/>
            <w:vAlign w:val="bottom"/>
          </w:tcPr>
          <w:p w14:paraId="19AB22B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55F758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14:paraId="4A2CE54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14:paraId="3765C7B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6AA896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14:paraId="6766CFF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14:paraId="6E445D5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FBDB80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14:paraId="3C4AEF3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14:paraId="21C6F92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14:paraId="69520D09"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14:paraId="0BCAFC5F"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14:paraId="729A0EA5" w14:textId="77777777" w:rsidTr="00DF68C0">
        <w:tc>
          <w:tcPr>
            <w:tcW w:w="552" w:type="dxa"/>
            <w:tcBorders>
              <w:left w:val="double" w:sz="4" w:space="0" w:color="auto"/>
            </w:tcBorders>
            <w:shd w:val="clear" w:color="auto" w:fill="auto"/>
            <w:vAlign w:val="bottom"/>
          </w:tcPr>
          <w:p w14:paraId="170C5D2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05DB42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14:paraId="35D4E4A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14:paraId="4353D1A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19DB88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14:paraId="1ABBC40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305BAC2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7E89D0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14:paraId="41DC64C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14:paraId="3F13F36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14:paraId="7B6E6619"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554FD48D"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14:paraId="48E8DBC4" w14:textId="77777777" w:rsidTr="00DF68C0">
        <w:tc>
          <w:tcPr>
            <w:tcW w:w="552" w:type="dxa"/>
            <w:tcBorders>
              <w:left w:val="double" w:sz="4" w:space="0" w:color="auto"/>
            </w:tcBorders>
            <w:shd w:val="clear" w:color="auto" w:fill="auto"/>
            <w:vAlign w:val="bottom"/>
          </w:tcPr>
          <w:p w14:paraId="1B30BF9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832A9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14:paraId="0AAAA0D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4EE8CB4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3CBD3C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14:paraId="4D87BFA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14:paraId="6BD10F8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E4DE3B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14:paraId="1D26DC4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14:paraId="76DE152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14:paraId="40DDF57F"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14:paraId="1E1FE6E0"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14:paraId="6E734C41" w14:textId="77777777" w:rsidTr="00DF68C0">
        <w:tc>
          <w:tcPr>
            <w:tcW w:w="552" w:type="dxa"/>
            <w:tcBorders>
              <w:left w:val="double" w:sz="4" w:space="0" w:color="auto"/>
            </w:tcBorders>
            <w:shd w:val="clear" w:color="auto" w:fill="auto"/>
            <w:vAlign w:val="bottom"/>
          </w:tcPr>
          <w:p w14:paraId="2843D77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DAE450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14:paraId="319AF1F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14:paraId="2042459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9745AB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14:paraId="6FC811E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14:paraId="6964212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158218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14:paraId="6D0BA59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14:paraId="72DB7DD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14:paraId="6978B7E4"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14:paraId="5733849C"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14:paraId="67345A33" w14:textId="77777777" w:rsidTr="00DF68C0">
        <w:tc>
          <w:tcPr>
            <w:tcW w:w="552" w:type="dxa"/>
            <w:tcBorders>
              <w:left w:val="double" w:sz="4" w:space="0" w:color="auto"/>
            </w:tcBorders>
            <w:shd w:val="clear" w:color="auto" w:fill="auto"/>
            <w:vAlign w:val="bottom"/>
          </w:tcPr>
          <w:p w14:paraId="584155E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D89FF6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14:paraId="1217BC8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33A86408"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E124A5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14:paraId="7EBAD7B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14:paraId="60F2D88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F69AAD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14:paraId="73CC580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14:paraId="015A789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14:paraId="06D0DD33"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15C2A4AE"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14:paraId="7F1A09FE" w14:textId="77777777" w:rsidTr="00DF68C0">
        <w:tc>
          <w:tcPr>
            <w:tcW w:w="552" w:type="dxa"/>
            <w:tcBorders>
              <w:left w:val="double" w:sz="4" w:space="0" w:color="auto"/>
            </w:tcBorders>
            <w:shd w:val="clear" w:color="auto" w:fill="auto"/>
            <w:vAlign w:val="bottom"/>
          </w:tcPr>
          <w:p w14:paraId="5E75347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16A00B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14:paraId="6AAB07C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14:paraId="3E567B8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6CE4EF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14:paraId="03B796C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351EE86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DC6175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14:paraId="337A951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14:paraId="00B557A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14:paraId="47F0C7DC"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14:paraId="7B30181D"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14:paraId="6FC325B4" w14:textId="77777777" w:rsidTr="00DF68C0">
        <w:tc>
          <w:tcPr>
            <w:tcW w:w="552" w:type="dxa"/>
            <w:tcBorders>
              <w:left w:val="double" w:sz="4" w:space="0" w:color="auto"/>
            </w:tcBorders>
            <w:shd w:val="clear" w:color="auto" w:fill="auto"/>
            <w:vAlign w:val="bottom"/>
          </w:tcPr>
          <w:p w14:paraId="24FE400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8EBE00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14:paraId="1BFF4EC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14:paraId="2C7F06E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037E1F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14:paraId="1AE4C71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14:paraId="55B617E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5BF668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14:paraId="5ACE68E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14:paraId="3B9AF71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14:paraId="43058498"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14:paraId="45BC9C40"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14:paraId="41BC04DE" w14:textId="77777777" w:rsidTr="00DF68C0">
        <w:tc>
          <w:tcPr>
            <w:tcW w:w="552" w:type="dxa"/>
            <w:tcBorders>
              <w:left w:val="double" w:sz="4" w:space="0" w:color="auto"/>
            </w:tcBorders>
            <w:shd w:val="clear" w:color="auto" w:fill="auto"/>
            <w:vAlign w:val="bottom"/>
          </w:tcPr>
          <w:p w14:paraId="2C8A5E2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34AF06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14:paraId="7CF6AC3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14:paraId="1E3A78C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43925D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14:paraId="5F6C987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14:paraId="6423043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E66C30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14:paraId="37538F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14:paraId="1BC332A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14:paraId="2A7C20CB"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7702CE94"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14:paraId="3AB18DF9" w14:textId="77777777" w:rsidTr="00DF68C0">
        <w:tc>
          <w:tcPr>
            <w:tcW w:w="552" w:type="dxa"/>
            <w:tcBorders>
              <w:left w:val="double" w:sz="4" w:space="0" w:color="auto"/>
            </w:tcBorders>
            <w:shd w:val="clear" w:color="auto" w:fill="auto"/>
            <w:vAlign w:val="bottom"/>
          </w:tcPr>
          <w:p w14:paraId="6513914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AB9992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14:paraId="7D353BC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7E42BCC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151BB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17A0304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14:paraId="7769C3D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F8B5FC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14:paraId="10E6508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14:paraId="6EAD035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14:paraId="7E6623CD"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14:paraId="2F7871C6"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14:paraId="5380D3E3" w14:textId="77777777" w:rsidTr="00DF68C0">
        <w:tc>
          <w:tcPr>
            <w:tcW w:w="552" w:type="dxa"/>
            <w:tcBorders>
              <w:left w:val="double" w:sz="4" w:space="0" w:color="auto"/>
            </w:tcBorders>
            <w:shd w:val="clear" w:color="auto" w:fill="auto"/>
            <w:vAlign w:val="bottom"/>
          </w:tcPr>
          <w:p w14:paraId="48A0698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CFCC18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14:paraId="1799F47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14:paraId="08448CE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8DEC75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14:paraId="2593639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14:paraId="2260C77D"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5D1D74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14:paraId="0E3BD87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14:paraId="28EB3C6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14:paraId="6378C442"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2B0E0274"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14:paraId="196F288C" w14:textId="77777777" w:rsidTr="00DF68C0">
        <w:tc>
          <w:tcPr>
            <w:tcW w:w="552" w:type="dxa"/>
            <w:tcBorders>
              <w:left w:val="double" w:sz="4" w:space="0" w:color="auto"/>
            </w:tcBorders>
            <w:shd w:val="clear" w:color="auto" w:fill="auto"/>
            <w:vAlign w:val="bottom"/>
          </w:tcPr>
          <w:p w14:paraId="104D8AB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9CEC9B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14:paraId="5D1C953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2C9654B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E3D17F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14:paraId="28CC777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14:paraId="471077F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DD7D14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14:paraId="3B840BE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14:paraId="53CA3DF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14:paraId="10B90A46"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25CBE078"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14:paraId="252DD7DD" w14:textId="77777777" w:rsidTr="00DF68C0">
        <w:tc>
          <w:tcPr>
            <w:tcW w:w="552" w:type="dxa"/>
            <w:tcBorders>
              <w:left w:val="double" w:sz="4" w:space="0" w:color="auto"/>
            </w:tcBorders>
            <w:shd w:val="clear" w:color="auto" w:fill="auto"/>
            <w:vAlign w:val="bottom"/>
          </w:tcPr>
          <w:p w14:paraId="58734B3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A1A4ED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14:paraId="3E4F1BE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14:paraId="7BEDE3D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04AFCD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14:paraId="07D355A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518A618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4CD55A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14:paraId="145BFC6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14:paraId="27EEC44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14:paraId="0DEB940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14:paraId="2199D284"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14:paraId="3F66491B" w14:textId="77777777" w:rsidTr="00DF68C0">
        <w:tc>
          <w:tcPr>
            <w:tcW w:w="552" w:type="dxa"/>
            <w:tcBorders>
              <w:left w:val="double" w:sz="4" w:space="0" w:color="auto"/>
            </w:tcBorders>
            <w:shd w:val="clear" w:color="auto" w:fill="auto"/>
            <w:vAlign w:val="bottom"/>
          </w:tcPr>
          <w:p w14:paraId="6ABEFED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C42875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14:paraId="5F4F18A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14:paraId="7870B44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6C0CED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14:paraId="7DCB55F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7CAE7C8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CEB9105"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14:paraId="0427482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14:paraId="7207EA1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14:paraId="34AD5498"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78932102"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14:paraId="623F677D" w14:textId="77777777" w:rsidTr="00DF68C0">
        <w:tc>
          <w:tcPr>
            <w:tcW w:w="552" w:type="dxa"/>
            <w:tcBorders>
              <w:left w:val="double" w:sz="4" w:space="0" w:color="auto"/>
            </w:tcBorders>
            <w:shd w:val="clear" w:color="auto" w:fill="auto"/>
            <w:vAlign w:val="bottom"/>
          </w:tcPr>
          <w:p w14:paraId="520F628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344C1F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14:paraId="6FD12B0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14:paraId="466C2AF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EB84E5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14:paraId="3FA35EC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14:paraId="797841C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580335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14:paraId="723DF4A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14:paraId="4DDFB46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14:paraId="1A180E6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27EDA0D2"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14:paraId="182BFF84" w14:textId="77777777" w:rsidTr="00DF68C0">
        <w:tc>
          <w:tcPr>
            <w:tcW w:w="552" w:type="dxa"/>
            <w:tcBorders>
              <w:left w:val="double" w:sz="4" w:space="0" w:color="auto"/>
            </w:tcBorders>
            <w:shd w:val="clear" w:color="auto" w:fill="auto"/>
            <w:vAlign w:val="bottom"/>
          </w:tcPr>
          <w:p w14:paraId="3572000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177C94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14:paraId="1B72C17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14:paraId="1C744C6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4A37C9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14:paraId="7EEF3B5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14:paraId="3AC36E7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6709A9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14:paraId="58E8C11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14:paraId="74448EF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14:paraId="052D33A9"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14:paraId="3223882D"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14:paraId="550117E1" w14:textId="77777777" w:rsidTr="00DF68C0">
        <w:tc>
          <w:tcPr>
            <w:tcW w:w="552" w:type="dxa"/>
            <w:tcBorders>
              <w:left w:val="double" w:sz="4" w:space="0" w:color="auto"/>
            </w:tcBorders>
            <w:shd w:val="clear" w:color="auto" w:fill="auto"/>
            <w:vAlign w:val="bottom"/>
          </w:tcPr>
          <w:p w14:paraId="6AF6244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FDA698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14:paraId="790FEAB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14:paraId="72AC33A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345E73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14:paraId="3BC4956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14:paraId="7FA386F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F7EDFE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14:paraId="0160266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14:paraId="60AD87C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14:paraId="7C3E684E"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14:paraId="0134788B"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14:paraId="50B2DC48" w14:textId="77777777" w:rsidTr="00DF68C0">
        <w:tc>
          <w:tcPr>
            <w:tcW w:w="552" w:type="dxa"/>
            <w:tcBorders>
              <w:left w:val="double" w:sz="4" w:space="0" w:color="auto"/>
            </w:tcBorders>
            <w:shd w:val="clear" w:color="auto" w:fill="auto"/>
            <w:vAlign w:val="bottom"/>
          </w:tcPr>
          <w:p w14:paraId="25FDF31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A63DBA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14:paraId="03EE59C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14:paraId="69F7056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4971FA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14:paraId="74A61E5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14:paraId="23E6ACD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380DD9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14:paraId="61C0BF0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14:paraId="3A6CF74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14:paraId="01569405"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71792CA6"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14:paraId="13266A92" w14:textId="77777777" w:rsidTr="000366C6">
        <w:tc>
          <w:tcPr>
            <w:tcW w:w="552" w:type="dxa"/>
            <w:tcBorders>
              <w:left w:val="double" w:sz="4" w:space="0" w:color="auto"/>
              <w:bottom w:val="single" w:sz="4" w:space="0" w:color="auto"/>
            </w:tcBorders>
            <w:shd w:val="clear" w:color="auto" w:fill="auto"/>
            <w:vAlign w:val="bottom"/>
          </w:tcPr>
          <w:p w14:paraId="78B9A4D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14:paraId="04F5175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14:paraId="498DDCB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14:paraId="62585BF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72CC577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14:paraId="2444301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14:paraId="66F4F31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5E1E76F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14:paraId="51C6079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14:paraId="351E185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14:paraId="5E990F2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14:paraId="30E66E68"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14:paraId="3DAD8444" w14:textId="77777777" w:rsidTr="000366C6">
        <w:tc>
          <w:tcPr>
            <w:tcW w:w="552" w:type="dxa"/>
            <w:tcBorders>
              <w:left w:val="double" w:sz="4" w:space="0" w:color="auto"/>
              <w:bottom w:val="single" w:sz="4" w:space="0" w:color="auto"/>
            </w:tcBorders>
            <w:shd w:val="clear" w:color="auto" w:fill="auto"/>
            <w:vAlign w:val="bottom"/>
          </w:tcPr>
          <w:p w14:paraId="43D30DE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14:paraId="12C9068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14:paraId="450B1D1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14:paraId="5667C4D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65F80D0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14:paraId="7818AEF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14:paraId="65FD295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3C29143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14:paraId="0EF9D26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14:paraId="210AAC3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14:paraId="317E77AD"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14:paraId="5BC207AE"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14:paraId="6E9BA177" w14:textId="77777777" w:rsidTr="000366C6">
        <w:tc>
          <w:tcPr>
            <w:tcW w:w="552" w:type="dxa"/>
            <w:tcBorders>
              <w:top w:val="single" w:sz="4" w:space="0" w:color="auto"/>
              <w:left w:val="double" w:sz="4" w:space="0" w:color="auto"/>
            </w:tcBorders>
            <w:shd w:val="clear" w:color="auto" w:fill="auto"/>
            <w:vAlign w:val="bottom"/>
          </w:tcPr>
          <w:p w14:paraId="44B7E75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14:paraId="5E31D442"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14:paraId="38A8CCE8"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14:paraId="3EC9AD7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5A103EC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14:paraId="3C45AAB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14:paraId="57B223F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68198DA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14:paraId="375BDC8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14:paraId="5A278B2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14:paraId="3A12DAF2"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14:paraId="00664617"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14:paraId="72C7E06A" w14:textId="77777777" w:rsidTr="00DF68C0">
        <w:tc>
          <w:tcPr>
            <w:tcW w:w="552" w:type="dxa"/>
            <w:tcBorders>
              <w:left w:val="double" w:sz="4" w:space="0" w:color="auto"/>
              <w:bottom w:val="double" w:sz="4" w:space="0" w:color="auto"/>
            </w:tcBorders>
            <w:shd w:val="clear" w:color="auto" w:fill="auto"/>
            <w:vAlign w:val="bottom"/>
          </w:tcPr>
          <w:p w14:paraId="638E4C8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14:paraId="651A3699"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14:paraId="39AD72D5"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14:paraId="4E1B3AC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05A9F51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14:paraId="642CAB0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14:paraId="20A926E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1446F23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14:paraId="00C80B7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14:paraId="156BBC8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14:paraId="612B5B28"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14:paraId="5754FF02" w14:textId="77777777"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14:paraId="78F949E6" w14:textId="77777777" w:rsidR="00C1494A" w:rsidRDefault="00C1494A" w:rsidP="00560037">
      <w:pPr>
        <w:tabs>
          <w:tab w:val="left" w:pos="2880"/>
        </w:tabs>
        <w:ind w:left="1080" w:hanging="1080"/>
        <w:jc w:val="right"/>
        <w:rPr>
          <w:rFonts w:ascii="Times New Roman" w:hAnsi="Times New Roman" w:cs="Times New Roman"/>
          <w:sz w:val="28"/>
          <w:szCs w:val="28"/>
        </w:rPr>
      </w:pPr>
    </w:p>
    <w:p w14:paraId="0E950574"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05FEE13A" w14:textId="77777777"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14:paraId="6C3EE16F" w14:textId="77777777" w:rsidTr="00C1494A">
        <w:tc>
          <w:tcPr>
            <w:tcW w:w="409" w:type="dxa"/>
            <w:tcBorders>
              <w:top w:val="double" w:sz="4" w:space="0" w:color="auto"/>
              <w:left w:val="double" w:sz="4" w:space="0" w:color="auto"/>
            </w:tcBorders>
            <w:shd w:val="clear" w:color="auto" w:fill="auto"/>
            <w:vAlign w:val="center"/>
          </w:tcPr>
          <w:p w14:paraId="1E131662" w14:textId="77777777"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5D4E7CCD"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27169E17"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14:paraId="29BB9520" w14:textId="77777777"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14:paraId="1C54AC04"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14:paraId="7757E28D"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14:paraId="019B37E8"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14:paraId="3ABC7C59"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6BFB3D98"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14:paraId="2076DEAA"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14:paraId="0B48EFB6"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14:paraId="0820C554"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14:paraId="0DFFD6F4" w14:textId="77777777" w:rsidTr="00C1494A">
        <w:tc>
          <w:tcPr>
            <w:tcW w:w="409" w:type="dxa"/>
            <w:tcBorders>
              <w:left w:val="double" w:sz="4" w:space="0" w:color="auto"/>
            </w:tcBorders>
            <w:shd w:val="clear" w:color="auto" w:fill="auto"/>
            <w:vAlign w:val="bottom"/>
          </w:tcPr>
          <w:p w14:paraId="435B48D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00596E7"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14:paraId="117AE40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14:paraId="3289A3C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655DB41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14:paraId="56D3585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14:paraId="04F09DA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1DDC00C8"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14:paraId="1C16C396" w14:textId="77777777"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14:paraId="305A1D8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14:paraId="0C2C455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14:paraId="196D37BC"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14:paraId="308B9C3F" w14:textId="77777777" w:rsidTr="00C1494A">
        <w:tc>
          <w:tcPr>
            <w:tcW w:w="409" w:type="dxa"/>
            <w:tcBorders>
              <w:left w:val="double" w:sz="4" w:space="0" w:color="auto"/>
            </w:tcBorders>
            <w:shd w:val="clear" w:color="auto" w:fill="auto"/>
            <w:vAlign w:val="bottom"/>
          </w:tcPr>
          <w:p w14:paraId="2AE6163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7EE67E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14:paraId="7015372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14:paraId="78F0AC8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4417921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14:paraId="574BFDC7"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14:paraId="1953A67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9250D26"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14:paraId="5D764B5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14:paraId="1E34141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14:paraId="4EF413B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14:paraId="04A45CDF"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3AA617F9" w14:textId="77777777" w:rsidTr="00C1494A">
        <w:tc>
          <w:tcPr>
            <w:tcW w:w="409" w:type="dxa"/>
            <w:tcBorders>
              <w:left w:val="double" w:sz="4" w:space="0" w:color="auto"/>
            </w:tcBorders>
            <w:shd w:val="clear" w:color="auto" w:fill="auto"/>
            <w:vAlign w:val="bottom"/>
          </w:tcPr>
          <w:p w14:paraId="76F5F06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4159A1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14:paraId="5BC5D83F"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14:paraId="5005CBF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96DBB57"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14:paraId="51B8A377"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14:paraId="3363E22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19E898F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14:paraId="0B3FF8B2"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14:paraId="30347F6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14:paraId="6908A234"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14:paraId="0B43948A"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14:paraId="68EF1F4E" w14:textId="77777777" w:rsidTr="00C1494A">
        <w:tc>
          <w:tcPr>
            <w:tcW w:w="409" w:type="dxa"/>
            <w:tcBorders>
              <w:left w:val="double" w:sz="4" w:space="0" w:color="auto"/>
            </w:tcBorders>
            <w:shd w:val="clear" w:color="auto" w:fill="auto"/>
            <w:vAlign w:val="bottom"/>
          </w:tcPr>
          <w:p w14:paraId="10F27AE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160F84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14:paraId="4020D2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4641A9E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01FC57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14:paraId="3DE6D85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5C07773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2574AC5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14:paraId="0803F35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1A9A84B5"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14:paraId="34E1C728"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14:paraId="54A2143C"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14:paraId="0230CEB8" w14:textId="77777777" w:rsidTr="00C1494A">
        <w:tc>
          <w:tcPr>
            <w:tcW w:w="409" w:type="dxa"/>
            <w:tcBorders>
              <w:left w:val="double" w:sz="4" w:space="0" w:color="auto"/>
            </w:tcBorders>
            <w:shd w:val="clear" w:color="auto" w:fill="auto"/>
            <w:vAlign w:val="bottom"/>
          </w:tcPr>
          <w:p w14:paraId="3890E78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A0FDB8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14:paraId="3D6477B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14:paraId="5251ACD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2610D5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14:paraId="0048F2B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0994D80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E2FAA0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14:paraId="759ACCE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4EB4EE3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14:paraId="0E22855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14:paraId="5D618B7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14:paraId="52DA502E" w14:textId="77777777" w:rsidTr="00C1494A">
        <w:tc>
          <w:tcPr>
            <w:tcW w:w="409" w:type="dxa"/>
            <w:tcBorders>
              <w:left w:val="double" w:sz="4" w:space="0" w:color="auto"/>
            </w:tcBorders>
            <w:shd w:val="clear" w:color="auto" w:fill="auto"/>
            <w:vAlign w:val="bottom"/>
          </w:tcPr>
          <w:p w14:paraId="257724F0"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6D0D89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14:paraId="7511FBA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4DF158D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EE927A9"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14:paraId="11A3612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14:paraId="43D2D81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AB858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14:paraId="5D3A1CE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14:paraId="1973989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14:paraId="02B1CE6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14:paraId="7A48B87B"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14:paraId="111E6205" w14:textId="77777777" w:rsidTr="00C1494A">
        <w:tc>
          <w:tcPr>
            <w:tcW w:w="409" w:type="dxa"/>
            <w:tcBorders>
              <w:left w:val="double" w:sz="4" w:space="0" w:color="auto"/>
            </w:tcBorders>
            <w:shd w:val="clear" w:color="auto" w:fill="auto"/>
            <w:vAlign w:val="bottom"/>
          </w:tcPr>
          <w:p w14:paraId="1C42CB1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9768ED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14:paraId="6452CB9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575A030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332F7D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14:paraId="455AB3D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43B23CE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7D78F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14:paraId="13A9586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62B129A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14:paraId="4197DB63"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14:paraId="79C838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39D35B01" w14:textId="77777777" w:rsidTr="00C1494A">
        <w:tc>
          <w:tcPr>
            <w:tcW w:w="409" w:type="dxa"/>
            <w:tcBorders>
              <w:left w:val="double" w:sz="4" w:space="0" w:color="auto"/>
            </w:tcBorders>
            <w:shd w:val="clear" w:color="auto" w:fill="auto"/>
            <w:vAlign w:val="bottom"/>
          </w:tcPr>
          <w:p w14:paraId="55A3226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E6C637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14:paraId="4F3000E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7FA06F5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8DB73D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14:paraId="25F8751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14:paraId="47B1001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C5C910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14:paraId="36346EE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14:paraId="148F074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14:paraId="4E162E11"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14:paraId="43F219C4"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14:paraId="7618A529" w14:textId="77777777" w:rsidTr="00C1494A">
        <w:tc>
          <w:tcPr>
            <w:tcW w:w="409" w:type="dxa"/>
            <w:tcBorders>
              <w:left w:val="double" w:sz="4" w:space="0" w:color="auto"/>
            </w:tcBorders>
            <w:shd w:val="clear" w:color="auto" w:fill="auto"/>
            <w:vAlign w:val="bottom"/>
          </w:tcPr>
          <w:p w14:paraId="7C57174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425819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14:paraId="1DE98D0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23D4BD4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36D53C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14:paraId="043412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5CB483B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42EF22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680DA69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6EBD3E4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14:paraId="6D0A3B6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14:paraId="3C968928"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14:paraId="649BDF38" w14:textId="77777777" w:rsidTr="00C1494A">
        <w:tc>
          <w:tcPr>
            <w:tcW w:w="409" w:type="dxa"/>
            <w:tcBorders>
              <w:left w:val="double" w:sz="4" w:space="0" w:color="auto"/>
            </w:tcBorders>
            <w:shd w:val="clear" w:color="auto" w:fill="auto"/>
            <w:vAlign w:val="bottom"/>
          </w:tcPr>
          <w:p w14:paraId="2A8509B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CD3443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14:paraId="5FEDDB48" w14:textId="77777777"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14:paraId="4302546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B6D38A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14:paraId="3822555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18302D0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B3BC07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14:paraId="0E52FF5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14:paraId="211AF80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14:paraId="22AA5108"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14:paraId="7AF358A0"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240DF232" w14:textId="77777777" w:rsidTr="00C1494A">
        <w:tc>
          <w:tcPr>
            <w:tcW w:w="409" w:type="dxa"/>
            <w:tcBorders>
              <w:left w:val="double" w:sz="4" w:space="0" w:color="auto"/>
            </w:tcBorders>
            <w:shd w:val="clear" w:color="auto" w:fill="auto"/>
            <w:vAlign w:val="bottom"/>
          </w:tcPr>
          <w:p w14:paraId="4ACF532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EB65AB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14:paraId="04C2B38A" w14:textId="77777777"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14:paraId="3C6E6A2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2EC57A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14:paraId="6FEA8B0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14:paraId="13E5BB0F"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F45E4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14:paraId="67608E1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7E38CD2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14:paraId="6423D445"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14:paraId="4D933967"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335FC89A" w14:textId="77777777" w:rsidTr="00C1494A">
        <w:tc>
          <w:tcPr>
            <w:tcW w:w="409" w:type="dxa"/>
            <w:tcBorders>
              <w:left w:val="double" w:sz="4" w:space="0" w:color="auto"/>
            </w:tcBorders>
            <w:shd w:val="clear" w:color="auto" w:fill="auto"/>
            <w:vAlign w:val="bottom"/>
          </w:tcPr>
          <w:p w14:paraId="4611307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C7D504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14:paraId="0E7E523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14:paraId="1F25FE2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F94BC2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14:paraId="5803A3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1EB0A63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9E4D67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14:paraId="5B05125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6C9E3FF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14:paraId="0E09D4AF"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14:paraId="2A30F626"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499CB0C0" w14:textId="77777777" w:rsidTr="00C1494A">
        <w:tc>
          <w:tcPr>
            <w:tcW w:w="409" w:type="dxa"/>
            <w:tcBorders>
              <w:left w:val="double" w:sz="4" w:space="0" w:color="auto"/>
            </w:tcBorders>
            <w:shd w:val="clear" w:color="auto" w:fill="auto"/>
            <w:vAlign w:val="bottom"/>
          </w:tcPr>
          <w:p w14:paraId="7C9F89A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F7066A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14:paraId="661E8A6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3CB06FA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7B92D0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14:paraId="7600E53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1B675FD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7D5106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14:paraId="73E4047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0D8BD4B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14:paraId="486B828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14:paraId="5F7C963E"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14:paraId="302BBBF4" w14:textId="77777777" w:rsidTr="00C1494A">
        <w:tc>
          <w:tcPr>
            <w:tcW w:w="409" w:type="dxa"/>
            <w:tcBorders>
              <w:left w:val="double" w:sz="4" w:space="0" w:color="auto"/>
            </w:tcBorders>
            <w:shd w:val="clear" w:color="auto" w:fill="auto"/>
            <w:vAlign w:val="bottom"/>
          </w:tcPr>
          <w:p w14:paraId="1B3582A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EE11BE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14:paraId="4CF8365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6949CE7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F82BF2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14:paraId="65EB90F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1925E346"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D8CB21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14:paraId="79992F5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04BAEB2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14:paraId="11DC5EC9"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4E2D0528"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14:paraId="575B4642" w14:textId="77777777" w:rsidTr="00C1494A">
        <w:tc>
          <w:tcPr>
            <w:tcW w:w="409" w:type="dxa"/>
            <w:tcBorders>
              <w:left w:val="double" w:sz="4" w:space="0" w:color="auto"/>
            </w:tcBorders>
            <w:shd w:val="clear" w:color="auto" w:fill="auto"/>
            <w:vAlign w:val="bottom"/>
          </w:tcPr>
          <w:p w14:paraId="18D6531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13F405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14:paraId="229474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344F71C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6CC56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14:paraId="4828E8D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6478E82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D6E0F0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524385F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0377295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14:paraId="0D7931C4"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14:paraId="7D76F328"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57B23682" w14:textId="77777777" w:rsidTr="00C1494A">
        <w:tc>
          <w:tcPr>
            <w:tcW w:w="409" w:type="dxa"/>
            <w:tcBorders>
              <w:left w:val="double" w:sz="4" w:space="0" w:color="auto"/>
            </w:tcBorders>
            <w:shd w:val="clear" w:color="auto" w:fill="auto"/>
            <w:vAlign w:val="bottom"/>
          </w:tcPr>
          <w:p w14:paraId="63A32E3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630BE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14:paraId="17077D7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1565652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DE717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14:paraId="556F5E8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2C8924C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453A1D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14:paraId="3774382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009C015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14:paraId="7BEC75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14:paraId="39644B8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14:paraId="3D38061B" w14:textId="77777777" w:rsidTr="00C1494A">
        <w:tc>
          <w:tcPr>
            <w:tcW w:w="409" w:type="dxa"/>
            <w:tcBorders>
              <w:left w:val="double" w:sz="4" w:space="0" w:color="auto"/>
            </w:tcBorders>
            <w:shd w:val="clear" w:color="auto" w:fill="auto"/>
            <w:vAlign w:val="bottom"/>
          </w:tcPr>
          <w:p w14:paraId="6AE2097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C921E2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14:paraId="0C9C9F9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6FA3CF8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A5C6BA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14:paraId="469B56D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14:paraId="50602AB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4544EF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14:paraId="0165CC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3967AB6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14:paraId="59277EB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14:paraId="5B35E2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107EB49A" w14:textId="77777777" w:rsidTr="00C1494A">
        <w:tc>
          <w:tcPr>
            <w:tcW w:w="409" w:type="dxa"/>
            <w:tcBorders>
              <w:left w:val="double" w:sz="4" w:space="0" w:color="auto"/>
            </w:tcBorders>
            <w:shd w:val="clear" w:color="auto" w:fill="auto"/>
            <w:vAlign w:val="bottom"/>
          </w:tcPr>
          <w:p w14:paraId="294F1AF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ACB4C4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14:paraId="443B11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14:paraId="291B01B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C1D95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14:paraId="65F8AA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0FB2629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97D367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14:paraId="63A0280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14:paraId="122BC35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14:paraId="33F0FE87"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14:paraId="3F613D6F"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2910CA6E" w14:textId="77777777" w:rsidTr="00C1494A">
        <w:tc>
          <w:tcPr>
            <w:tcW w:w="409" w:type="dxa"/>
            <w:tcBorders>
              <w:left w:val="double" w:sz="4" w:space="0" w:color="auto"/>
            </w:tcBorders>
            <w:shd w:val="clear" w:color="auto" w:fill="auto"/>
            <w:vAlign w:val="bottom"/>
          </w:tcPr>
          <w:p w14:paraId="67E3334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233725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14:paraId="5AB5CF3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0BDA5A0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2BB8B9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14:paraId="7FE7E92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7EE8D60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566FE5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1B3833F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562D39F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14:paraId="20162A1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14:paraId="0D58F738"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747928C9" w14:textId="77777777" w:rsidTr="00C1494A">
        <w:tc>
          <w:tcPr>
            <w:tcW w:w="409" w:type="dxa"/>
            <w:tcBorders>
              <w:left w:val="double" w:sz="4" w:space="0" w:color="auto"/>
            </w:tcBorders>
            <w:shd w:val="clear" w:color="auto" w:fill="auto"/>
            <w:vAlign w:val="bottom"/>
          </w:tcPr>
          <w:p w14:paraId="0432A27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58ECA0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14:paraId="71E852F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78C4B0D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CC013F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14:paraId="5FCB0D6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14:paraId="0BCDE90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570BB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14:paraId="00CBA78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1FE7428F"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14:paraId="05F1313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10FA7C24"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4444D142" w14:textId="77777777" w:rsidTr="00C1494A">
        <w:tc>
          <w:tcPr>
            <w:tcW w:w="409" w:type="dxa"/>
            <w:tcBorders>
              <w:left w:val="double" w:sz="4" w:space="0" w:color="auto"/>
            </w:tcBorders>
            <w:shd w:val="clear" w:color="auto" w:fill="auto"/>
            <w:vAlign w:val="bottom"/>
          </w:tcPr>
          <w:p w14:paraId="671E95F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B6B754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14:paraId="047FE5A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39996FD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E6350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14:paraId="5326A5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0CB70D9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590698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14:paraId="702DA24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14:paraId="21B690A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14:paraId="73D70B16"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14:paraId="1BD13757"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14:paraId="6278A7FC" w14:textId="77777777" w:rsidTr="00C1494A">
        <w:tc>
          <w:tcPr>
            <w:tcW w:w="409" w:type="dxa"/>
            <w:tcBorders>
              <w:left w:val="double" w:sz="4" w:space="0" w:color="auto"/>
            </w:tcBorders>
            <w:shd w:val="clear" w:color="auto" w:fill="auto"/>
            <w:vAlign w:val="bottom"/>
          </w:tcPr>
          <w:p w14:paraId="1F1CA3D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8C691A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14:paraId="64CD802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3AB9B6D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1A79D0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14:paraId="163F463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1474B84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CCEE93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14:paraId="08D54A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14:paraId="79A40AB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14:paraId="253B0F2E"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14:paraId="65C21A5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14:paraId="0176C5AA" w14:textId="77777777" w:rsidTr="00C1494A">
        <w:tc>
          <w:tcPr>
            <w:tcW w:w="409" w:type="dxa"/>
            <w:tcBorders>
              <w:left w:val="double" w:sz="4" w:space="0" w:color="auto"/>
            </w:tcBorders>
            <w:shd w:val="clear" w:color="auto" w:fill="auto"/>
            <w:vAlign w:val="bottom"/>
          </w:tcPr>
          <w:p w14:paraId="49D1537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E7C3C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14:paraId="7F29B16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7D885B9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32F9F1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14:paraId="04F6A4A7"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14:paraId="05173AD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738147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14:paraId="6D7681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7644D60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14:paraId="49D2F0D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14:paraId="3C6ECB37"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14:paraId="3EEA37D1" w14:textId="77777777" w:rsidTr="00C1494A">
        <w:tc>
          <w:tcPr>
            <w:tcW w:w="409" w:type="dxa"/>
            <w:tcBorders>
              <w:left w:val="double" w:sz="4" w:space="0" w:color="auto"/>
            </w:tcBorders>
            <w:shd w:val="clear" w:color="auto" w:fill="auto"/>
            <w:vAlign w:val="bottom"/>
          </w:tcPr>
          <w:p w14:paraId="4489C59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46D88C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14:paraId="2925CAB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14:paraId="29DF52D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77A7D1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14:paraId="311EAE6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0115A2C7"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6125B5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14:paraId="794741D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14:paraId="3DB6D37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14:paraId="29DB52C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14:paraId="5E0347E6"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14:paraId="6675F65D" w14:textId="77777777" w:rsidTr="00C1494A">
        <w:tc>
          <w:tcPr>
            <w:tcW w:w="409" w:type="dxa"/>
            <w:tcBorders>
              <w:left w:val="double" w:sz="4" w:space="0" w:color="auto"/>
            </w:tcBorders>
            <w:shd w:val="clear" w:color="auto" w:fill="auto"/>
            <w:vAlign w:val="bottom"/>
          </w:tcPr>
          <w:p w14:paraId="3A6C310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3A1CD2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14:paraId="51485BC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5FF6093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CCC124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14:paraId="3BE596A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71D0E69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62C41D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14:paraId="1AE5EA0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01501F8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14:paraId="79D66A16"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14:paraId="31B0CB59"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14:paraId="0D5D9873" w14:textId="77777777" w:rsidTr="00C1494A">
        <w:tc>
          <w:tcPr>
            <w:tcW w:w="409" w:type="dxa"/>
            <w:tcBorders>
              <w:left w:val="double" w:sz="4" w:space="0" w:color="auto"/>
            </w:tcBorders>
            <w:shd w:val="clear" w:color="auto" w:fill="auto"/>
            <w:vAlign w:val="bottom"/>
          </w:tcPr>
          <w:p w14:paraId="5679303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23C87E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14:paraId="67375AE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51A8090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66FDEC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14:paraId="7CC1AAA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2CBD351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1A9AA0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14EC10F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3F532EC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14:paraId="7536E68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14:paraId="5636BF81"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25EF4A05" w14:textId="77777777" w:rsidTr="00C1494A">
        <w:tc>
          <w:tcPr>
            <w:tcW w:w="409" w:type="dxa"/>
            <w:tcBorders>
              <w:left w:val="double" w:sz="4" w:space="0" w:color="auto"/>
            </w:tcBorders>
            <w:shd w:val="clear" w:color="auto" w:fill="auto"/>
            <w:vAlign w:val="bottom"/>
          </w:tcPr>
          <w:p w14:paraId="5AAE2C6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6EB115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14:paraId="6305E65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746365D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4478E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14:paraId="682810B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6416784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D10106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14:paraId="7C533C5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14:paraId="203F343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14:paraId="33C314FF"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14:paraId="5E094D8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14:paraId="39341AC6" w14:textId="77777777" w:rsidTr="00C1494A">
        <w:tc>
          <w:tcPr>
            <w:tcW w:w="409" w:type="dxa"/>
            <w:tcBorders>
              <w:left w:val="double" w:sz="4" w:space="0" w:color="auto"/>
            </w:tcBorders>
            <w:shd w:val="clear" w:color="auto" w:fill="auto"/>
            <w:vAlign w:val="bottom"/>
          </w:tcPr>
          <w:p w14:paraId="67F77AD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1C300F2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14:paraId="7AC11EF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5DCE73A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43799D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14:paraId="7416CF6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2A20C3D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46060C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14:paraId="7113208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14:paraId="05D4594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14:paraId="3E71B81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14:paraId="2BB0D04E"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5E39CC0C" w14:textId="77777777" w:rsidTr="00C1494A">
        <w:tc>
          <w:tcPr>
            <w:tcW w:w="409" w:type="dxa"/>
            <w:tcBorders>
              <w:left w:val="double" w:sz="4" w:space="0" w:color="auto"/>
            </w:tcBorders>
            <w:shd w:val="clear" w:color="auto" w:fill="auto"/>
            <w:vAlign w:val="bottom"/>
          </w:tcPr>
          <w:p w14:paraId="1EF400F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11D6A2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14:paraId="721E681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138C836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109953F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14:paraId="653807B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318E076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0BDB1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14:paraId="78480FD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14:paraId="7F93C93F"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14:paraId="639C6DB2"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14:paraId="03293097"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14:paraId="775F3972" w14:textId="77777777" w:rsidTr="00BD0691">
        <w:tc>
          <w:tcPr>
            <w:tcW w:w="409" w:type="dxa"/>
            <w:tcBorders>
              <w:left w:val="double" w:sz="4" w:space="0" w:color="auto"/>
              <w:bottom w:val="single" w:sz="4" w:space="0" w:color="auto"/>
            </w:tcBorders>
            <w:shd w:val="clear" w:color="auto" w:fill="auto"/>
            <w:vAlign w:val="bottom"/>
          </w:tcPr>
          <w:p w14:paraId="6A55D53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79E2265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14:paraId="73E6367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14:paraId="61C36EA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14:paraId="2179FD2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14:paraId="5FF08E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14:paraId="2A935D0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14:paraId="7264D96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14:paraId="21F5ABB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14:paraId="68C9A78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14:paraId="1B2DDA24"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14:paraId="49164B9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14:paraId="1B2BB6D6" w14:textId="77777777" w:rsidR="00C1494A" w:rsidRDefault="00C1494A" w:rsidP="00560037">
      <w:pPr>
        <w:tabs>
          <w:tab w:val="left" w:pos="2880"/>
        </w:tabs>
        <w:ind w:left="1080" w:hanging="1080"/>
        <w:jc w:val="right"/>
        <w:rPr>
          <w:rFonts w:ascii="Times New Roman" w:hAnsi="Times New Roman" w:cs="Times New Roman"/>
          <w:sz w:val="28"/>
          <w:szCs w:val="28"/>
        </w:rPr>
      </w:pPr>
    </w:p>
    <w:p w14:paraId="77120349"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0914F5AB" w14:textId="77777777"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af0"/>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14:paraId="5B2A9271" w14:textId="77777777" w:rsidTr="00C1494A">
        <w:tc>
          <w:tcPr>
            <w:tcW w:w="568" w:type="dxa"/>
            <w:tcBorders>
              <w:top w:val="single" w:sz="12" w:space="0" w:color="auto"/>
              <w:left w:val="single" w:sz="12" w:space="0" w:color="auto"/>
              <w:bottom w:val="single" w:sz="12" w:space="0" w:color="auto"/>
              <w:right w:val="single" w:sz="12" w:space="0" w:color="auto"/>
            </w:tcBorders>
          </w:tcPr>
          <w:p w14:paraId="04215533" w14:textId="77777777"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14:paraId="0DCE4239"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3CCF3D21"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7568EC35"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553AA98F"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4687B9FA"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5FF67C4B"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0E0B263C"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5CC68F3B" w14:textId="77777777"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14:paraId="4871B68E" w14:textId="77777777"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14:paraId="4D75438C" w14:textId="77777777"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14:paraId="26AD2329" w14:textId="77777777" w:rsidR="00C1494A" w:rsidRPr="00BD0268" w:rsidRDefault="00C1494A" w:rsidP="00C1494A">
            <w:pPr>
              <w:jc w:val="center"/>
              <w:rPr>
                <w:b/>
                <w:i/>
                <w:sz w:val="26"/>
                <w:szCs w:val="26"/>
              </w:rPr>
            </w:pPr>
            <w:r w:rsidRPr="00BD0268">
              <w:rPr>
                <w:b/>
                <w:i/>
                <w:sz w:val="26"/>
                <w:szCs w:val="26"/>
              </w:rPr>
              <w:t>В</w:t>
            </w:r>
          </w:p>
        </w:tc>
      </w:tr>
      <w:tr w:rsidR="00C1494A" w:rsidRPr="00BD0268" w14:paraId="3C240E8D" w14:textId="77777777" w:rsidTr="00C1494A">
        <w:tc>
          <w:tcPr>
            <w:tcW w:w="568" w:type="dxa"/>
            <w:tcBorders>
              <w:top w:val="single" w:sz="12" w:space="0" w:color="auto"/>
              <w:left w:val="single" w:sz="12" w:space="0" w:color="auto"/>
              <w:bottom w:val="single" w:sz="4" w:space="0" w:color="auto"/>
              <w:right w:val="single" w:sz="12" w:space="0" w:color="auto"/>
            </w:tcBorders>
          </w:tcPr>
          <w:p w14:paraId="0B40DBE2" w14:textId="77777777"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14:paraId="524036FB" w14:textId="77777777"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14:paraId="048A18C6" w14:textId="77777777"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14:paraId="40E51263" w14:textId="77777777"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14:paraId="2EFF2B1F" w14:textId="77777777"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14:paraId="0E25FEDC" w14:textId="77777777"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14:paraId="62AEF30B" w14:textId="77777777"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14:paraId="6CAEE4E1" w14:textId="77777777"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14:paraId="0C8F7D8F" w14:textId="77777777"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14:paraId="77D0872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14:paraId="15DCCEF6" w14:textId="77777777"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14:paraId="52FC826A" w14:textId="77777777"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14:paraId="5BC83A3D" w14:textId="77777777" w:rsidTr="00C1494A">
        <w:tc>
          <w:tcPr>
            <w:tcW w:w="568" w:type="dxa"/>
            <w:tcBorders>
              <w:top w:val="single" w:sz="4" w:space="0" w:color="auto"/>
              <w:left w:val="single" w:sz="12" w:space="0" w:color="auto"/>
              <w:bottom w:val="single" w:sz="4" w:space="0" w:color="auto"/>
              <w:right w:val="single" w:sz="12" w:space="0" w:color="auto"/>
            </w:tcBorders>
          </w:tcPr>
          <w:p w14:paraId="4E4EFC3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72F4870" w14:textId="77777777"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14:paraId="7BFAC4D4" w14:textId="77777777"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14:paraId="5E5DF88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614CC54" w14:textId="77777777"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14:paraId="76EF9891" w14:textId="77777777"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14:paraId="60BCDBA6"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48435B93"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5B1D024C" w14:textId="77777777"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14:paraId="02EE0D0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176A335" w14:textId="77777777"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14:paraId="3F5FDDAE" w14:textId="77777777"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14:paraId="2559CB4C" w14:textId="77777777" w:rsidTr="00C1494A">
        <w:tc>
          <w:tcPr>
            <w:tcW w:w="568" w:type="dxa"/>
            <w:tcBorders>
              <w:top w:val="single" w:sz="4" w:space="0" w:color="auto"/>
              <w:left w:val="single" w:sz="12" w:space="0" w:color="auto"/>
              <w:bottom w:val="single" w:sz="4" w:space="0" w:color="auto"/>
              <w:right w:val="single" w:sz="12" w:space="0" w:color="auto"/>
            </w:tcBorders>
          </w:tcPr>
          <w:p w14:paraId="2B6F21A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16C0326" w14:textId="77777777"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14:paraId="07C1BB13" w14:textId="77777777"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14:paraId="2E327B7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1B6E9C7" w14:textId="77777777"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413372ED" w14:textId="77777777"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14:paraId="6DCCBCB2"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26FE742" w14:textId="77777777"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14:paraId="7A07ACB5" w14:textId="77777777"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14:paraId="1379A4E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CB6E870" w14:textId="77777777"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14:paraId="4FFFD9F7" w14:textId="77777777"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14:paraId="06CF1F78" w14:textId="77777777" w:rsidTr="00C1494A">
        <w:tc>
          <w:tcPr>
            <w:tcW w:w="568" w:type="dxa"/>
            <w:tcBorders>
              <w:top w:val="single" w:sz="4" w:space="0" w:color="auto"/>
              <w:left w:val="single" w:sz="12" w:space="0" w:color="auto"/>
              <w:bottom w:val="single" w:sz="4" w:space="0" w:color="auto"/>
              <w:right w:val="single" w:sz="12" w:space="0" w:color="auto"/>
            </w:tcBorders>
          </w:tcPr>
          <w:p w14:paraId="00D8F20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DCA0B6E" w14:textId="77777777"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14:paraId="6B252B5D" w14:textId="77777777"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14:paraId="0BFD812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750F98F" w14:textId="77777777"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14:paraId="18829980" w14:textId="77777777"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14:paraId="65477FF7"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30516FA" w14:textId="77777777"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14:paraId="754F2C0A" w14:textId="77777777"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14:paraId="795976D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8301227" w14:textId="77777777"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67356777" w14:textId="77777777"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14:paraId="3259BD32" w14:textId="77777777" w:rsidTr="00C1494A">
        <w:tc>
          <w:tcPr>
            <w:tcW w:w="568" w:type="dxa"/>
            <w:tcBorders>
              <w:top w:val="single" w:sz="4" w:space="0" w:color="auto"/>
              <w:left w:val="single" w:sz="12" w:space="0" w:color="auto"/>
              <w:bottom w:val="single" w:sz="4" w:space="0" w:color="auto"/>
              <w:right w:val="single" w:sz="12" w:space="0" w:color="auto"/>
            </w:tcBorders>
          </w:tcPr>
          <w:p w14:paraId="52F6ECE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5EB1722" w14:textId="77777777"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14:paraId="06E35C8E" w14:textId="77777777"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14:paraId="5B6267F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93B20EE"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1C6B3F20" w14:textId="77777777"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14:paraId="59618158"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CABFB31" w14:textId="77777777"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14:paraId="3CD041B2" w14:textId="77777777"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14:paraId="1C751AA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38CACCB" w14:textId="77777777"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14:paraId="56CDDB0F" w14:textId="77777777"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14:paraId="15963A28" w14:textId="77777777" w:rsidTr="00C1494A">
        <w:tc>
          <w:tcPr>
            <w:tcW w:w="568" w:type="dxa"/>
            <w:tcBorders>
              <w:top w:val="single" w:sz="4" w:space="0" w:color="auto"/>
              <w:left w:val="single" w:sz="12" w:space="0" w:color="auto"/>
              <w:bottom w:val="single" w:sz="4" w:space="0" w:color="auto"/>
              <w:right w:val="single" w:sz="12" w:space="0" w:color="auto"/>
            </w:tcBorders>
          </w:tcPr>
          <w:p w14:paraId="37BBEC7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F6BB879" w14:textId="77777777"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14:paraId="2290BD9F" w14:textId="77777777"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14:paraId="25C7311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5B20468" w14:textId="77777777"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14:paraId="79600290" w14:textId="77777777"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14:paraId="734F4705"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43647CA2" w14:textId="77777777"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14:paraId="010E2966" w14:textId="77777777"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14:paraId="1756D9A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9E91DA8" w14:textId="77777777"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14:paraId="7F23A5A2" w14:textId="77777777"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14:paraId="06F65861" w14:textId="77777777" w:rsidTr="00C1494A">
        <w:tc>
          <w:tcPr>
            <w:tcW w:w="568" w:type="dxa"/>
            <w:tcBorders>
              <w:top w:val="single" w:sz="4" w:space="0" w:color="auto"/>
              <w:left w:val="single" w:sz="12" w:space="0" w:color="auto"/>
              <w:bottom w:val="single" w:sz="4" w:space="0" w:color="auto"/>
              <w:right w:val="single" w:sz="12" w:space="0" w:color="auto"/>
            </w:tcBorders>
          </w:tcPr>
          <w:p w14:paraId="3F41BF3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8515AAD" w14:textId="77777777"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14:paraId="44107371" w14:textId="77777777"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14:paraId="462992A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3EC4AB7" w14:textId="77777777"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14:paraId="5AFB28D8" w14:textId="77777777"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14:paraId="705AC28E"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4E6A47D" w14:textId="77777777"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14:paraId="7F41469E" w14:textId="77777777"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14:paraId="063F1B3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E04556A" w14:textId="77777777"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14:paraId="474D9913" w14:textId="77777777"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14:paraId="1AB8AB9C" w14:textId="77777777" w:rsidTr="00C1494A">
        <w:tc>
          <w:tcPr>
            <w:tcW w:w="568" w:type="dxa"/>
            <w:tcBorders>
              <w:top w:val="single" w:sz="4" w:space="0" w:color="auto"/>
              <w:left w:val="single" w:sz="12" w:space="0" w:color="auto"/>
              <w:bottom w:val="single" w:sz="4" w:space="0" w:color="auto"/>
              <w:right w:val="single" w:sz="12" w:space="0" w:color="auto"/>
            </w:tcBorders>
          </w:tcPr>
          <w:p w14:paraId="33A938FC"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DFBFAC7" w14:textId="77777777"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14:paraId="46D09F53" w14:textId="77777777"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14:paraId="4C7D16E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5E3ACDF" w14:textId="77777777"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14:paraId="3A6BDFDF" w14:textId="77777777"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14:paraId="57784766"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3C5808A5" w14:textId="77777777"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14:paraId="18506DB2" w14:textId="77777777"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14:paraId="608D11A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EEAA176" w14:textId="77777777"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14:paraId="2A410063" w14:textId="77777777"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14:paraId="56F4EB5D" w14:textId="77777777" w:rsidTr="00C1494A">
        <w:tc>
          <w:tcPr>
            <w:tcW w:w="568" w:type="dxa"/>
            <w:tcBorders>
              <w:top w:val="single" w:sz="4" w:space="0" w:color="auto"/>
              <w:left w:val="single" w:sz="12" w:space="0" w:color="auto"/>
              <w:bottom w:val="single" w:sz="4" w:space="0" w:color="auto"/>
              <w:right w:val="single" w:sz="12" w:space="0" w:color="auto"/>
            </w:tcBorders>
          </w:tcPr>
          <w:p w14:paraId="399C4AC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BEC81BD" w14:textId="77777777"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14:paraId="7B3A0F44" w14:textId="77777777"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14:paraId="7D689B3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1175C08" w14:textId="77777777"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14:paraId="68326AA8" w14:textId="77777777"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14:paraId="7132A15F"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3E659A65" w14:textId="77777777"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14:paraId="5AE0E949" w14:textId="77777777"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14:paraId="0162722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8C1494F" w14:textId="77777777"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6A263610" w14:textId="77777777"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14:paraId="763C9D21" w14:textId="77777777" w:rsidTr="00C1494A">
        <w:tc>
          <w:tcPr>
            <w:tcW w:w="568" w:type="dxa"/>
            <w:tcBorders>
              <w:top w:val="single" w:sz="4" w:space="0" w:color="auto"/>
              <w:left w:val="single" w:sz="12" w:space="0" w:color="auto"/>
              <w:bottom w:val="single" w:sz="4" w:space="0" w:color="auto"/>
              <w:right w:val="single" w:sz="12" w:space="0" w:color="auto"/>
            </w:tcBorders>
          </w:tcPr>
          <w:p w14:paraId="0CF629A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AA991FC" w14:textId="77777777"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14:paraId="36525CF8" w14:textId="77777777"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14:paraId="10C56991"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06FA07E" w14:textId="77777777"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14:paraId="556CB9D2" w14:textId="77777777"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14:paraId="47218209"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B8662EA" w14:textId="77777777"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14:paraId="1D8DAE6F" w14:textId="77777777"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14:paraId="5F69A2E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29A614F" w14:textId="77777777"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14:paraId="27941028" w14:textId="77777777"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14:paraId="732AF9F8" w14:textId="77777777" w:rsidTr="00C1494A">
        <w:tc>
          <w:tcPr>
            <w:tcW w:w="568" w:type="dxa"/>
            <w:tcBorders>
              <w:top w:val="single" w:sz="4" w:space="0" w:color="auto"/>
              <w:left w:val="single" w:sz="12" w:space="0" w:color="auto"/>
              <w:bottom w:val="single" w:sz="4" w:space="0" w:color="auto"/>
              <w:right w:val="single" w:sz="12" w:space="0" w:color="auto"/>
            </w:tcBorders>
          </w:tcPr>
          <w:p w14:paraId="0E64E99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061D6DD" w14:textId="77777777"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14:paraId="547CBF0A" w14:textId="77777777"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14:paraId="50B9CBE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2D064FE" w14:textId="77777777"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14:paraId="0FBF125C" w14:textId="77777777"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14:paraId="302FFBBD"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BD94180"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18B29C0D" w14:textId="77777777"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14:paraId="17195C5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2F74EBE" w14:textId="77777777"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14:paraId="24949529" w14:textId="77777777"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14:paraId="7B2359B9" w14:textId="77777777" w:rsidTr="00C1494A">
        <w:tc>
          <w:tcPr>
            <w:tcW w:w="568" w:type="dxa"/>
            <w:tcBorders>
              <w:top w:val="single" w:sz="4" w:space="0" w:color="auto"/>
              <w:left w:val="single" w:sz="12" w:space="0" w:color="auto"/>
              <w:bottom w:val="single" w:sz="4" w:space="0" w:color="auto"/>
              <w:right w:val="single" w:sz="12" w:space="0" w:color="auto"/>
            </w:tcBorders>
          </w:tcPr>
          <w:p w14:paraId="52C4822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7C1CABD"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408B93D2" w14:textId="77777777"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14:paraId="45B2ACF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2A34D9C" w14:textId="77777777"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14:paraId="7DE5427E" w14:textId="77777777"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14:paraId="5F34E07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A944FD0" w14:textId="77777777"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76C68778" w14:textId="77777777"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14:paraId="39480D8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C3C4638" w14:textId="77777777"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14:paraId="4F5E9913" w14:textId="77777777"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14:paraId="215D89AC" w14:textId="77777777" w:rsidTr="00C1494A">
        <w:tc>
          <w:tcPr>
            <w:tcW w:w="568" w:type="dxa"/>
            <w:tcBorders>
              <w:top w:val="single" w:sz="4" w:space="0" w:color="auto"/>
              <w:left w:val="single" w:sz="12" w:space="0" w:color="auto"/>
              <w:bottom w:val="single" w:sz="4" w:space="0" w:color="auto"/>
              <w:right w:val="single" w:sz="12" w:space="0" w:color="auto"/>
            </w:tcBorders>
          </w:tcPr>
          <w:p w14:paraId="1635F6A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F446CF7" w14:textId="77777777"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14:paraId="6F1502B7" w14:textId="77777777"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14:paraId="14160F2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D5041EE" w14:textId="77777777"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14:paraId="7AFE1D7A" w14:textId="77777777"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14:paraId="01BDBF3F"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75E72FB" w14:textId="77777777"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14:paraId="2D6DEFA3" w14:textId="77777777"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14:paraId="6D8F12A2"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4CAC990" w14:textId="77777777"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14:paraId="12A364C5" w14:textId="77777777"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14:paraId="13A70015" w14:textId="77777777" w:rsidTr="00C1494A">
        <w:tc>
          <w:tcPr>
            <w:tcW w:w="568" w:type="dxa"/>
            <w:tcBorders>
              <w:top w:val="single" w:sz="4" w:space="0" w:color="auto"/>
              <w:left w:val="single" w:sz="12" w:space="0" w:color="auto"/>
              <w:bottom w:val="single" w:sz="4" w:space="0" w:color="auto"/>
              <w:right w:val="single" w:sz="12" w:space="0" w:color="auto"/>
            </w:tcBorders>
          </w:tcPr>
          <w:p w14:paraId="1C77567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93DCC6F" w14:textId="77777777"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14:paraId="42D87BB1" w14:textId="77777777"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14:paraId="060E061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30BD966" w14:textId="77777777"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14:paraId="589FF75E" w14:textId="77777777"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14:paraId="0BE1BEC6"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E605B70" w14:textId="77777777"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14:paraId="01A0C9A8" w14:textId="77777777"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14:paraId="1064F02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B5DAB8A" w14:textId="77777777"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14:paraId="238A81EC" w14:textId="77777777"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14:paraId="47FD9AAB" w14:textId="77777777" w:rsidTr="00C1494A">
        <w:tc>
          <w:tcPr>
            <w:tcW w:w="568" w:type="dxa"/>
            <w:tcBorders>
              <w:top w:val="single" w:sz="4" w:space="0" w:color="auto"/>
              <w:left w:val="single" w:sz="12" w:space="0" w:color="auto"/>
              <w:bottom w:val="single" w:sz="4" w:space="0" w:color="auto"/>
              <w:right w:val="single" w:sz="12" w:space="0" w:color="auto"/>
            </w:tcBorders>
          </w:tcPr>
          <w:p w14:paraId="08BAF07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6A71A33" w14:textId="77777777"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14:paraId="53A4CB04" w14:textId="77777777"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14:paraId="740D284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7CF7A25" w14:textId="77777777"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14:paraId="2D8DC093" w14:textId="77777777"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14:paraId="322186C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B3CE6D9" w14:textId="77777777"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14:paraId="7A70E925" w14:textId="77777777"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14:paraId="58AD3A3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89FEB23" w14:textId="77777777"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7A0C614C" w14:textId="77777777"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14:paraId="24B9CB35" w14:textId="77777777" w:rsidTr="00C1494A">
        <w:tc>
          <w:tcPr>
            <w:tcW w:w="568" w:type="dxa"/>
            <w:tcBorders>
              <w:top w:val="single" w:sz="4" w:space="0" w:color="auto"/>
              <w:left w:val="single" w:sz="12" w:space="0" w:color="auto"/>
              <w:bottom w:val="single" w:sz="4" w:space="0" w:color="auto"/>
              <w:right w:val="single" w:sz="12" w:space="0" w:color="auto"/>
            </w:tcBorders>
          </w:tcPr>
          <w:p w14:paraId="672367E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4565506" w14:textId="77777777"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14:paraId="0F0898EE" w14:textId="77777777"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14:paraId="57DF9C7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881FE9C" w14:textId="77777777"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14:paraId="6E1172CC" w14:textId="77777777"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14:paraId="2E6DEAE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9DA78D0" w14:textId="77777777"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14:paraId="5D59A0EC" w14:textId="77777777"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14:paraId="527F640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C2C9E9A" w14:textId="77777777"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14:paraId="56CD8024" w14:textId="77777777"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14:paraId="563D1F75" w14:textId="77777777" w:rsidTr="00C1494A">
        <w:tc>
          <w:tcPr>
            <w:tcW w:w="568" w:type="dxa"/>
            <w:tcBorders>
              <w:top w:val="single" w:sz="4" w:space="0" w:color="auto"/>
              <w:left w:val="single" w:sz="12" w:space="0" w:color="auto"/>
              <w:bottom w:val="single" w:sz="4" w:space="0" w:color="auto"/>
              <w:right w:val="single" w:sz="12" w:space="0" w:color="auto"/>
            </w:tcBorders>
          </w:tcPr>
          <w:p w14:paraId="06B579D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B0FC873" w14:textId="77777777"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14:paraId="2789EF72" w14:textId="77777777"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14:paraId="71B3B211"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5C32539" w14:textId="77777777"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14:paraId="7A77B6AC" w14:textId="77777777"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14:paraId="5DA7E2D0"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CB528FF" w14:textId="77777777"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14:paraId="1CF2738A" w14:textId="77777777"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14:paraId="1C4731C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24C6A90" w14:textId="77777777"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78A11204" w14:textId="77777777"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14:paraId="11F790BA" w14:textId="77777777" w:rsidTr="00C1494A">
        <w:tc>
          <w:tcPr>
            <w:tcW w:w="568" w:type="dxa"/>
            <w:tcBorders>
              <w:top w:val="single" w:sz="4" w:space="0" w:color="auto"/>
              <w:left w:val="single" w:sz="12" w:space="0" w:color="auto"/>
              <w:bottom w:val="single" w:sz="4" w:space="0" w:color="auto"/>
              <w:right w:val="single" w:sz="12" w:space="0" w:color="auto"/>
            </w:tcBorders>
          </w:tcPr>
          <w:p w14:paraId="01ECBD0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21C49C5" w14:textId="77777777"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14:paraId="42470C6B" w14:textId="77777777"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14:paraId="3AB44D6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20A0471" w14:textId="77777777"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14:paraId="45593A58" w14:textId="77777777"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14:paraId="0B200CE7"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79B9F9B" w14:textId="77777777"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14:paraId="5846E528" w14:textId="77777777"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14:paraId="32D2264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313E144" w14:textId="77777777"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14:paraId="6CB5B542" w14:textId="77777777"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14:paraId="578814B6" w14:textId="77777777" w:rsidTr="00C1494A">
        <w:tc>
          <w:tcPr>
            <w:tcW w:w="568" w:type="dxa"/>
            <w:tcBorders>
              <w:top w:val="single" w:sz="4" w:space="0" w:color="auto"/>
              <w:left w:val="single" w:sz="12" w:space="0" w:color="auto"/>
              <w:bottom w:val="single" w:sz="4" w:space="0" w:color="auto"/>
              <w:right w:val="single" w:sz="12" w:space="0" w:color="auto"/>
            </w:tcBorders>
          </w:tcPr>
          <w:p w14:paraId="6177EAD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0790795" w14:textId="77777777"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14:paraId="4E24B1ED" w14:textId="77777777"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14:paraId="70CA9FE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865FDDF" w14:textId="77777777"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14:paraId="6BC92575" w14:textId="77777777"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14:paraId="1EAEE45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67B2B6F" w14:textId="77777777"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14:paraId="2E3E19E4" w14:textId="77777777"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14:paraId="1F740E2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24EDAB6" w14:textId="77777777"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14:paraId="66293FF9" w14:textId="77777777"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14:paraId="3284EDB4" w14:textId="77777777" w:rsidTr="00C1494A">
        <w:tc>
          <w:tcPr>
            <w:tcW w:w="568" w:type="dxa"/>
            <w:tcBorders>
              <w:top w:val="single" w:sz="4" w:space="0" w:color="auto"/>
              <w:left w:val="single" w:sz="12" w:space="0" w:color="auto"/>
              <w:bottom w:val="single" w:sz="4" w:space="0" w:color="auto"/>
              <w:right w:val="single" w:sz="12" w:space="0" w:color="auto"/>
            </w:tcBorders>
          </w:tcPr>
          <w:p w14:paraId="1A8F817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E670CBA" w14:textId="77777777"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14:paraId="225FE229" w14:textId="77777777"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14:paraId="5374074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547F41B" w14:textId="77777777"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14:paraId="546C63F5" w14:textId="77777777"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14:paraId="5D439807"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52C1F36" w14:textId="77777777"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14:paraId="08B605DB" w14:textId="77777777"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14:paraId="4A0B4E9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ED3D5BF" w14:textId="77777777"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14:paraId="0FBBCBC5" w14:textId="77777777"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14:paraId="38071A36" w14:textId="77777777" w:rsidTr="00C1494A">
        <w:tc>
          <w:tcPr>
            <w:tcW w:w="568" w:type="dxa"/>
            <w:tcBorders>
              <w:top w:val="single" w:sz="4" w:space="0" w:color="auto"/>
              <w:left w:val="single" w:sz="12" w:space="0" w:color="auto"/>
              <w:bottom w:val="single" w:sz="4" w:space="0" w:color="auto"/>
              <w:right w:val="single" w:sz="12" w:space="0" w:color="auto"/>
            </w:tcBorders>
          </w:tcPr>
          <w:p w14:paraId="309FE18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09B579A" w14:textId="77777777"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14:paraId="627C6FD5" w14:textId="77777777"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14:paraId="5ADB23C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3F7A591" w14:textId="77777777"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14:paraId="6E976837" w14:textId="77777777"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14:paraId="4185FD3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C4F1A57" w14:textId="77777777"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14:paraId="11B257C5" w14:textId="77777777"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14:paraId="01DDE41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8839FFE" w14:textId="77777777"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2C9DAD1E" w14:textId="77777777" w:rsidR="00C1494A" w:rsidRPr="00BD0268" w:rsidRDefault="00C1494A" w:rsidP="00C1494A">
            <w:pPr>
              <w:jc w:val="both"/>
              <w:rPr>
                <w:sz w:val="26"/>
                <w:szCs w:val="26"/>
              </w:rPr>
            </w:pPr>
            <w:r>
              <w:rPr>
                <w:sz w:val="26"/>
                <w:szCs w:val="26"/>
              </w:rPr>
              <w:t>140,3</w:t>
            </w:r>
          </w:p>
        </w:tc>
      </w:tr>
      <w:tr w:rsidR="00C1494A" w:rsidRPr="00BD0268" w14:paraId="7C91CB4C" w14:textId="77777777" w:rsidTr="00C1494A">
        <w:tc>
          <w:tcPr>
            <w:tcW w:w="568" w:type="dxa"/>
            <w:tcBorders>
              <w:top w:val="single" w:sz="4" w:space="0" w:color="auto"/>
              <w:left w:val="single" w:sz="12" w:space="0" w:color="auto"/>
              <w:bottom w:val="single" w:sz="4" w:space="0" w:color="auto"/>
              <w:right w:val="single" w:sz="12" w:space="0" w:color="auto"/>
            </w:tcBorders>
          </w:tcPr>
          <w:p w14:paraId="038559F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DD8419A" w14:textId="77777777"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14:paraId="5C597C9F" w14:textId="77777777"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14:paraId="700ECB2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293BC5C" w14:textId="77777777"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14:paraId="78ADC333" w14:textId="77777777"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14:paraId="3D267B0F"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84BBEDA" w14:textId="77777777"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14:paraId="5CE560D9" w14:textId="77777777"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14:paraId="66C152C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1907B80" w14:textId="77777777"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14:paraId="3EDE989E" w14:textId="77777777"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14:paraId="26176D89" w14:textId="77777777" w:rsidTr="00C1494A">
        <w:tc>
          <w:tcPr>
            <w:tcW w:w="568" w:type="dxa"/>
            <w:tcBorders>
              <w:top w:val="single" w:sz="4" w:space="0" w:color="auto"/>
              <w:left w:val="single" w:sz="12" w:space="0" w:color="auto"/>
              <w:bottom w:val="single" w:sz="4" w:space="0" w:color="auto"/>
              <w:right w:val="single" w:sz="12" w:space="0" w:color="auto"/>
            </w:tcBorders>
          </w:tcPr>
          <w:p w14:paraId="0031240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83F553D" w14:textId="77777777"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14:paraId="30B5F04F" w14:textId="77777777"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14:paraId="4ED0E52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EF517C9" w14:textId="77777777"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14:paraId="5B9E6072" w14:textId="77777777"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14:paraId="65E6DADD"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4674E3D" w14:textId="77777777"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14:paraId="6A3160F6" w14:textId="77777777"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14:paraId="03619F4D"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3290FF5" w14:textId="77777777"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14:paraId="695612AD" w14:textId="77777777"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14:paraId="162BE26A" w14:textId="77777777" w:rsidTr="00C1494A">
        <w:tc>
          <w:tcPr>
            <w:tcW w:w="568" w:type="dxa"/>
            <w:tcBorders>
              <w:top w:val="single" w:sz="4" w:space="0" w:color="auto"/>
              <w:left w:val="single" w:sz="12" w:space="0" w:color="auto"/>
              <w:bottom w:val="single" w:sz="4" w:space="0" w:color="auto"/>
              <w:right w:val="single" w:sz="12" w:space="0" w:color="auto"/>
            </w:tcBorders>
          </w:tcPr>
          <w:p w14:paraId="6BD1EFD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FEA16F7" w14:textId="77777777"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14:paraId="027FED42" w14:textId="77777777"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14:paraId="00BDA34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62D3A94" w14:textId="77777777"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14:paraId="102D0632" w14:textId="77777777"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14:paraId="2A5368FD"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CEF801D" w14:textId="77777777"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14:paraId="6B12D284" w14:textId="77777777"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14:paraId="4C23071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6D2ED6A" w14:textId="77777777"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14:paraId="14EAFE56" w14:textId="77777777"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14:paraId="7D78D18E" w14:textId="77777777" w:rsidTr="00C1494A">
        <w:tc>
          <w:tcPr>
            <w:tcW w:w="568" w:type="dxa"/>
            <w:tcBorders>
              <w:top w:val="single" w:sz="4" w:space="0" w:color="auto"/>
              <w:left w:val="single" w:sz="12" w:space="0" w:color="auto"/>
              <w:bottom w:val="single" w:sz="4" w:space="0" w:color="auto"/>
              <w:right w:val="single" w:sz="12" w:space="0" w:color="auto"/>
            </w:tcBorders>
          </w:tcPr>
          <w:p w14:paraId="2C99C6B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2682109" w14:textId="77777777"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14:paraId="0FC81A9B" w14:textId="77777777"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14:paraId="0AB178F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57A483D" w14:textId="77777777"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14:paraId="4F3221F4" w14:textId="77777777"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14:paraId="514D66A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1680CC8" w14:textId="77777777"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14:paraId="2FBF0EA7" w14:textId="77777777"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14:paraId="4FA1E6C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11F060F" w14:textId="77777777"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6E3835E7" w14:textId="77777777"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14:paraId="7ECE600B" w14:textId="77777777" w:rsidTr="00C1494A">
        <w:tc>
          <w:tcPr>
            <w:tcW w:w="568" w:type="dxa"/>
            <w:tcBorders>
              <w:top w:val="single" w:sz="4" w:space="0" w:color="auto"/>
              <w:left w:val="single" w:sz="12" w:space="0" w:color="auto"/>
              <w:bottom w:val="single" w:sz="4" w:space="0" w:color="auto"/>
              <w:right w:val="single" w:sz="12" w:space="0" w:color="auto"/>
            </w:tcBorders>
          </w:tcPr>
          <w:p w14:paraId="1F0C317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1D380D2" w14:textId="77777777"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14:paraId="1A01CE29" w14:textId="77777777"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14:paraId="524EB48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06FF995" w14:textId="77777777"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14:paraId="52C6837F" w14:textId="77777777"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14:paraId="24AF8C16"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D9DDF83" w14:textId="77777777"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14:paraId="2C949549" w14:textId="77777777"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14:paraId="5B2FCC3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3B92FE4" w14:textId="77777777"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14:paraId="026F3199" w14:textId="77777777"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14:paraId="6252C9A1" w14:textId="77777777" w:rsidTr="00C1494A">
        <w:tc>
          <w:tcPr>
            <w:tcW w:w="568" w:type="dxa"/>
            <w:tcBorders>
              <w:top w:val="single" w:sz="4" w:space="0" w:color="auto"/>
              <w:left w:val="single" w:sz="12" w:space="0" w:color="auto"/>
              <w:bottom w:val="single" w:sz="4" w:space="0" w:color="auto"/>
              <w:right w:val="single" w:sz="12" w:space="0" w:color="auto"/>
            </w:tcBorders>
          </w:tcPr>
          <w:p w14:paraId="4E477F4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7EBC71A" w14:textId="77777777"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14:paraId="1B41FC46" w14:textId="77777777"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14:paraId="4D77DC6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A4E2BA4" w14:textId="77777777"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14:paraId="73ECE11B" w14:textId="77777777"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14:paraId="6184C14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CF83715" w14:textId="77777777"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1965FC7E" w14:textId="77777777"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14:paraId="78943BC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9C5F823" w14:textId="77777777"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14:paraId="6ACD556B" w14:textId="77777777"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14:paraId="1E6BB111" w14:textId="77777777" w:rsidTr="00C1494A">
        <w:tc>
          <w:tcPr>
            <w:tcW w:w="568" w:type="dxa"/>
            <w:tcBorders>
              <w:top w:val="single" w:sz="4" w:space="0" w:color="auto"/>
              <w:left w:val="single" w:sz="12" w:space="0" w:color="auto"/>
              <w:bottom w:val="single" w:sz="4" w:space="0" w:color="auto"/>
              <w:right w:val="single" w:sz="12" w:space="0" w:color="auto"/>
            </w:tcBorders>
          </w:tcPr>
          <w:p w14:paraId="1D0E04B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DD801E0" w14:textId="77777777"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14:paraId="22CCD1F5" w14:textId="77777777"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14:paraId="269F66D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C3920D8" w14:textId="77777777"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14:paraId="46ADD709" w14:textId="77777777"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14:paraId="161F429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849ADC2" w14:textId="77777777"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14:paraId="4D9BD9B2" w14:textId="77777777"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14:paraId="6EFB62E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D0EC8BB" w14:textId="77777777"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14:paraId="7B379568" w14:textId="77777777"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14:paraId="378A8085" w14:textId="77777777" w:rsidTr="00C1494A">
        <w:tc>
          <w:tcPr>
            <w:tcW w:w="568" w:type="dxa"/>
            <w:tcBorders>
              <w:top w:val="single" w:sz="4" w:space="0" w:color="auto"/>
              <w:left w:val="single" w:sz="12" w:space="0" w:color="auto"/>
              <w:bottom w:val="single" w:sz="4" w:space="0" w:color="auto"/>
              <w:right w:val="single" w:sz="12" w:space="0" w:color="auto"/>
            </w:tcBorders>
          </w:tcPr>
          <w:p w14:paraId="24749D7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8C8975F" w14:textId="77777777"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14:paraId="3263EE81" w14:textId="77777777"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14:paraId="3EC1A04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52EC6B2" w14:textId="77777777"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14:paraId="0E895AA8" w14:textId="77777777"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14:paraId="46679727"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F1E8EE2" w14:textId="77777777"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14:paraId="225C342B" w14:textId="77777777"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14:paraId="464A14B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30961B6" w14:textId="77777777"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14:paraId="39F6438E" w14:textId="77777777"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14:paraId="134020EB" w14:textId="77777777" w:rsidTr="00C1494A">
        <w:tc>
          <w:tcPr>
            <w:tcW w:w="568" w:type="dxa"/>
            <w:tcBorders>
              <w:top w:val="single" w:sz="4" w:space="0" w:color="auto"/>
              <w:left w:val="single" w:sz="12" w:space="0" w:color="auto"/>
              <w:bottom w:val="single" w:sz="4" w:space="0" w:color="auto"/>
              <w:right w:val="single" w:sz="12" w:space="0" w:color="auto"/>
            </w:tcBorders>
          </w:tcPr>
          <w:p w14:paraId="5771314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C7D3FA6" w14:textId="77777777"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14:paraId="5BFF93A0" w14:textId="77777777"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14:paraId="76CF568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B37B7D0" w14:textId="77777777"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73936BB8" w14:textId="77777777"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14:paraId="799864C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65F3F12" w14:textId="77777777"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14:paraId="6F037D76" w14:textId="77777777"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14:paraId="73F1159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2D660A2" w14:textId="77777777"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14:paraId="7545D66E" w14:textId="77777777"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14:paraId="1E3B9198" w14:textId="77777777" w:rsidR="00C1494A" w:rsidRDefault="00C1494A" w:rsidP="00C1494A">
      <w:pPr>
        <w:spacing w:after="0" w:line="240" w:lineRule="auto"/>
        <w:jc w:val="center"/>
        <w:rPr>
          <w:rFonts w:ascii="Times New Roman" w:hAnsi="Times New Roman" w:cs="Times New Roman"/>
          <w:sz w:val="28"/>
          <w:szCs w:val="28"/>
        </w:rPr>
      </w:pPr>
    </w:p>
    <w:p w14:paraId="6E4D2CDD" w14:textId="77777777"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14:paraId="035BE494" w14:textId="77777777" w:rsidTr="008C7C02">
        <w:tc>
          <w:tcPr>
            <w:tcW w:w="555" w:type="dxa"/>
            <w:tcBorders>
              <w:top w:val="single" w:sz="12" w:space="0" w:color="auto"/>
              <w:left w:val="single" w:sz="12" w:space="0" w:color="auto"/>
              <w:bottom w:val="single" w:sz="12" w:space="0" w:color="auto"/>
              <w:right w:val="single" w:sz="12" w:space="0" w:color="auto"/>
            </w:tcBorders>
            <w:hideMark/>
          </w:tcPr>
          <w:p w14:paraId="21BF006A" w14:textId="77777777"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14:paraId="377FAC2A" w14:textId="77777777"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37FC8FF0"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6F2ACB5E" w14:textId="77777777"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57C8C58A"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4C4F2AA8"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14243B9C"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4D0F9B93"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6AD03050" w14:textId="77777777"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4FDA6C11"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09709D86"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4057CCE3" w14:textId="77777777" w:rsidR="009B419C" w:rsidRDefault="009B419C" w:rsidP="008C7C02">
            <w:pPr>
              <w:jc w:val="center"/>
              <w:rPr>
                <w:b/>
                <w:i/>
                <w:sz w:val="28"/>
                <w:szCs w:val="28"/>
              </w:rPr>
            </w:pPr>
            <w:r>
              <w:rPr>
                <w:b/>
                <w:i/>
                <w:sz w:val="28"/>
                <w:szCs w:val="28"/>
              </w:rPr>
              <w:t>В</w:t>
            </w:r>
          </w:p>
        </w:tc>
      </w:tr>
      <w:tr w:rsidR="009B419C" w14:paraId="4CDCCEF1" w14:textId="77777777" w:rsidTr="008C7C02">
        <w:tc>
          <w:tcPr>
            <w:tcW w:w="555" w:type="dxa"/>
            <w:tcBorders>
              <w:top w:val="single" w:sz="12" w:space="0" w:color="auto"/>
              <w:left w:val="single" w:sz="12" w:space="0" w:color="auto"/>
              <w:bottom w:val="single" w:sz="4" w:space="0" w:color="auto"/>
              <w:right w:val="single" w:sz="12" w:space="0" w:color="auto"/>
            </w:tcBorders>
          </w:tcPr>
          <w:p w14:paraId="775CB982" w14:textId="77777777"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3B45B5D3" w14:textId="77777777"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14:paraId="7C5D3465" w14:textId="77777777"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14:paraId="1EAFF13E" w14:textId="77777777"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5EC69663" w14:textId="77777777"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14:paraId="03843D05" w14:textId="77777777"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14:paraId="03258F42" w14:textId="77777777"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52F5916B" w14:textId="77777777"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14:paraId="31D8A9CA" w14:textId="77777777"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14:paraId="5FF674C9" w14:textId="77777777"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0CEB2B06" w14:textId="77777777"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14:paraId="34DE3D27" w14:textId="77777777" w:rsidR="009B419C" w:rsidRPr="00DF454B" w:rsidRDefault="009B419C" w:rsidP="008C7C02">
            <w:pPr>
              <w:jc w:val="both"/>
              <w:rPr>
                <w:sz w:val="28"/>
                <w:szCs w:val="28"/>
              </w:rPr>
            </w:pPr>
            <w:r>
              <w:rPr>
                <w:sz w:val="28"/>
                <w:szCs w:val="28"/>
                <w:lang w:val="en-US"/>
              </w:rPr>
              <w:t>0,</w:t>
            </w:r>
            <w:r>
              <w:rPr>
                <w:sz w:val="28"/>
                <w:szCs w:val="28"/>
              </w:rPr>
              <w:t>36</w:t>
            </w:r>
          </w:p>
        </w:tc>
      </w:tr>
      <w:tr w:rsidR="009B419C" w14:paraId="1BE91CE3" w14:textId="77777777" w:rsidTr="008C7C02">
        <w:tc>
          <w:tcPr>
            <w:tcW w:w="555" w:type="dxa"/>
            <w:tcBorders>
              <w:top w:val="single" w:sz="4" w:space="0" w:color="auto"/>
              <w:left w:val="single" w:sz="12" w:space="0" w:color="auto"/>
              <w:bottom w:val="single" w:sz="4" w:space="0" w:color="auto"/>
              <w:right w:val="single" w:sz="12" w:space="0" w:color="auto"/>
            </w:tcBorders>
          </w:tcPr>
          <w:p w14:paraId="4DFBE23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322630C"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693EA1FE" w14:textId="77777777"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14:paraId="22D976E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BB419EC" w14:textId="77777777"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17533293" w14:textId="77777777"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6DC801F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CFFAB3C" w14:textId="77777777"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14:paraId="6758DC42" w14:textId="77777777"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14:paraId="5706CA69" w14:textId="77777777"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3A8FF057" w14:textId="77777777"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3F041D69" w14:textId="77777777" w:rsidR="009B419C" w:rsidRPr="00DF454B" w:rsidRDefault="009B419C" w:rsidP="008C7C02">
            <w:pPr>
              <w:jc w:val="both"/>
              <w:rPr>
                <w:sz w:val="28"/>
                <w:szCs w:val="28"/>
              </w:rPr>
            </w:pPr>
            <w:r>
              <w:rPr>
                <w:sz w:val="28"/>
                <w:szCs w:val="28"/>
                <w:lang w:val="en-US"/>
              </w:rPr>
              <w:t>0,0</w:t>
            </w:r>
            <w:r>
              <w:rPr>
                <w:sz w:val="28"/>
                <w:szCs w:val="28"/>
              </w:rPr>
              <w:t>45</w:t>
            </w:r>
          </w:p>
        </w:tc>
      </w:tr>
      <w:tr w:rsidR="009B419C" w14:paraId="568ACF6A" w14:textId="77777777" w:rsidTr="008C7C02">
        <w:tc>
          <w:tcPr>
            <w:tcW w:w="555" w:type="dxa"/>
            <w:tcBorders>
              <w:top w:val="single" w:sz="4" w:space="0" w:color="auto"/>
              <w:left w:val="single" w:sz="12" w:space="0" w:color="auto"/>
              <w:bottom w:val="single" w:sz="4" w:space="0" w:color="auto"/>
              <w:right w:val="single" w:sz="12" w:space="0" w:color="auto"/>
            </w:tcBorders>
          </w:tcPr>
          <w:p w14:paraId="5905FED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60E57CB" w14:textId="77777777"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14:paraId="7F4AF0D7" w14:textId="77777777"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7906701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7076300" w14:textId="77777777"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14:paraId="416DAA7A" w14:textId="77777777"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14:paraId="2731DBFE"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ED178AA" w14:textId="77777777"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14:paraId="050EDFFD" w14:textId="77777777"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14:paraId="26B3924D" w14:textId="77777777"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52005FF3"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736DCE28" w14:textId="77777777" w:rsidR="009B419C" w:rsidRPr="00DF454B" w:rsidRDefault="009B419C" w:rsidP="008C7C02">
            <w:pPr>
              <w:jc w:val="both"/>
              <w:rPr>
                <w:sz w:val="28"/>
                <w:szCs w:val="28"/>
              </w:rPr>
            </w:pPr>
            <w:r>
              <w:rPr>
                <w:sz w:val="28"/>
                <w:szCs w:val="28"/>
                <w:lang w:val="en-US"/>
              </w:rPr>
              <w:t>0,0</w:t>
            </w:r>
            <w:r>
              <w:rPr>
                <w:sz w:val="28"/>
                <w:szCs w:val="28"/>
              </w:rPr>
              <w:t>72</w:t>
            </w:r>
          </w:p>
        </w:tc>
      </w:tr>
      <w:tr w:rsidR="009B419C" w14:paraId="426E151A" w14:textId="77777777" w:rsidTr="008C7C02">
        <w:tc>
          <w:tcPr>
            <w:tcW w:w="555" w:type="dxa"/>
            <w:tcBorders>
              <w:top w:val="single" w:sz="4" w:space="0" w:color="auto"/>
              <w:left w:val="single" w:sz="12" w:space="0" w:color="auto"/>
              <w:bottom w:val="single" w:sz="4" w:space="0" w:color="auto"/>
              <w:right w:val="single" w:sz="12" w:space="0" w:color="auto"/>
            </w:tcBorders>
          </w:tcPr>
          <w:p w14:paraId="2643EB2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6A10240" w14:textId="77777777"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14:paraId="39E004E0" w14:textId="77777777"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6227E4F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F8868B2" w14:textId="77777777"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14:paraId="1F2543A4"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73A0AF4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6717303" w14:textId="77777777"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14:paraId="79561EB7" w14:textId="77777777"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14:paraId="77E55095" w14:textId="77777777"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335158F1"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2CDF648" w14:textId="77777777" w:rsidR="009B419C" w:rsidRPr="00863DC4" w:rsidRDefault="009B419C" w:rsidP="008C7C02">
            <w:pPr>
              <w:jc w:val="both"/>
              <w:rPr>
                <w:sz w:val="28"/>
                <w:szCs w:val="28"/>
              </w:rPr>
            </w:pPr>
            <w:r>
              <w:rPr>
                <w:sz w:val="28"/>
                <w:szCs w:val="28"/>
                <w:lang w:val="en-US"/>
              </w:rPr>
              <w:t>0,0</w:t>
            </w:r>
            <w:r>
              <w:rPr>
                <w:sz w:val="28"/>
                <w:szCs w:val="28"/>
              </w:rPr>
              <w:t>84</w:t>
            </w:r>
          </w:p>
        </w:tc>
      </w:tr>
      <w:tr w:rsidR="009B419C" w14:paraId="335332DE" w14:textId="77777777" w:rsidTr="008C7C02">
        <w:tc>
          <w:tcPr>
            <w:tcW w:w="555" w:type="dxa"/>
            <w:tcBorders>
              <w:top w:val="single" w:sz="4" w:space="0" w:color="auto"/>
              <w:left w:val="single" w:sz="12" w:space="0" w:color="auto"/>
              <w:bottom w:val="single" w:sz="4" w:space="0" w:color="auto"/>
              <w:right w:val="single" w:sz="12" w:space="0" w:color="auto"/>
            </w:tcBorders>
          </w:tcPr>
          <w:p w14:paraId="142C645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611DB36" w14:textId="77777777"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14:paraId="76136148" w14:textId="77777777"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60880FF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ED9B75F" w14:textId="77777777"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615C9146" w14:textId="77777777"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14:paraId="373E1B7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4B1B4A5" w14:textId="77777777"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14:paraId="106C1229" w14:textId="77777777"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14:paraId="1D0157CF" w14:textId="77777777"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57925A6B"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4A399E2" w14:textId="77777777" w:rsidR="009B419C" w:rsidRPr="00DF454B" w:rsidRDefault="009B419C" w:rsidP="008C7C02">
            <w:pPr>
              <w:jc w:val="both"/>
              <w:rPr>
                <w:sz w:val="28"/>
                <w:szCs w:val="28"/>
              </w:rPr>
            </w:pPr>
            <w:r>
              <w:rPr>
                <w:sz w:val="28"/>
                <w:szCs w:val="28"/>
                <w:lang w:val="en-US"/>
              </w:rPr>
              <w:t>0,</w:t>
            </w:r>
            <w:r>
              <w:rPr>
                <w:sz w:val="28"/>
                <w:szCs w:val="28"/>
              </w:rPr>
              <w:t>37</w:t>
            </w:r>
          </w:p>
        </w:tc>
      </w:tr>
      <w:tr w:rsidR="009B419C" w14:paraId="02583450" w14:textId="77777777" w:rsidTr="008C7C02">
        <w:tc>
          <w:tcPr>
            <w:tcW w:w="555" w:type="dxa"/>
            <w:tcBorders>
              <w:top w:val="single" w:sz="4" w:space="0" w:color="auto"/>
              <w:left w:val="single" w:sz="12" w:space="0" w:color="auto"/>
              <w:bottom w:val="single" w:sz="4" w:space="0" w:color="auto"/>
              <w:right w:val="single" w:sz="12" w:space="0" w:color="auto"/>
            </w:tcBorders>
          </w:tcPr>
          <w:p w14:paraId="19D3383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720F125" w14:textId="77777777"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14:paraId="25CFFDBF" w14:textId="77777777"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14:paraId="3746520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FC638AE" w14:textId="77777777"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12792608" w14:textId="77777777"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14:paraId="4CB4CAE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EDA1E59" w14:textId="77777777"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14:paraId="20CB08E9" w14:textId="77777777"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14:paraId="28219E8C" w14:textId="77777777"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2CCC3AC6" w14:textId="77777777"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31F79692"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1E998EBD" w14:textId="77777777" w:rsidTr="008C7C02">
        <w:tc>
          <w:tcPr>
            <w:tcW w:w="555" w:type="dxa"/>
            <w:tcBorders>
              <w:top w:val="single" w:sz="4" w:space="0" w:color="auto"/>
              <w:left w:val="single" w:sz="12" w:space="0" w:color="auto"/>
              <w:bottom w:val="single" w:sz="4" w:space="0" w:color="auto"/>
              <w:right w:val="single" w:sz="12" w:space="0" w:color="auto"/>
            </w:tcBorders>
          </w:tcPr>
          <w:p w14:paraId="0CDB894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D2F1734" w14:textId="77777777"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14:paraId="729A1A9E" w14:textId="77777777"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14:paraId="1CFC102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D050356" w14:textId="77777777"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145DB92F" w14:textId="77777777"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6A9609B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900139E" w14:textId="77777777"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14:paraId="32FD4F38" w14:textId="77777777"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14:paraId="3AD4E160" w14:textId="77777777"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13D6E509"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361D56D9" w14:textId="77777777" w:rsidR="009B419C" w:rsidRPr="00863DC4" w:rsidRDefault="009B419C" w:rsidP="008C7C02">
            <w:pPr>
              <w:jc w:val="both"/>
              <w:rPr>
                <w:sz w:val="28"/>
                <w:szCs w:val="28"/>
              </w:rPr>
            </w:pPr>
            <w:r>
              <w:rPr>
                <w:sz w:val="28"/>
                <w:szCs w:val="28"/>
                <w:lang w:val="en-US"/>
              </w:rPr>
              <w:t>0,0</w:t>
            </w:r>
            <w:r>
              <w:rPr>
                <w:sz w:val="28"/>
                <w:szCs w:val="28"/>
              </w:rPr>
              <w:t>78</w:t>
            </w:r>
          </w:p>
        </w:tc>
      </w:tr>
      <w:tr w:rsidR="009B419C" w14:paraId="5FAA661B" w14:textId="77777777" w:rsidTr="008C7C02">
        <w:tc>
          <w:tcPr>
            <w:tcW w:w="555" w:type="dxa"/>
            <w:tcBorders>
              <w:top w:val="single" w:sz="4" w:space="0" w:color="auto"/>
              <w:left w:val="single" w:sz="12" w:space="0" w:color="auto"/>
              <w:bottom w:val="single" w:sz="4" w:space="0" w:color="auto"/>
              <w:right w:val="single" w:sz="12" w:space="0" w:color="auto"/>
            </w:tcBorders>
          </w:tcPr>
          <w:p w14:paraId="04059C3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6469C41" w14:textId="77777777"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14:paraId="3DE5653F"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2469F07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F3BB3A5" w14:textId="77777777"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00677851" w14:textId="77777777"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14:paraId="1C7F77D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1247633" w14:textId="77777777"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14:paraId="4ED7729F" w14:textId="77777777"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14:paraId="3A550D69" w14:textId="77777777"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6BF05234" w14:textId="77777777"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14:paraId="7D8E85A7" w14:textId="77777777" w:rsidR="009B419C" w:rsidRPr="00863DC4" w:rsidRDefault="009B419C" w:rsidP="008C7C02">
            <w:pPr>
              <w:jc w:val="both"/>
              <w:rPr>
                <w:sz w:val="28"/>
                <w:szCs w:val="28"/>
              </w:rPr>
            </w:pPr>
            <w:r>
              <w:rPr>
                <w:sz w:val="28"/>
                <w:szCs w:val="28"/>
                <w:lang w:val="en-US"/>
              </w:rPr>
              <w:t>0,0</w:t>
            </w:r>
            <w:r>
              <w:rPr>
                <w:sz w:val="28"/>
                <w:szCs w:val="28"/>
              </w:rPr>
              <w:t>82</w:t>
            </w:r>
          </w:p>
        </w:tc>
      </w:tr>
      <w:tr w:rsidR="009B419C" w14:paraId="2500D311" w14:textId="77777777" w:rsidTr="008C7C02">
        <w:tc>
          <w:tcPr>
            <w:tcW w:w="555" w:type="dxa"/>
            <w:tcBorders>
              <w:top w:val="single" w:sz="4" w:space="0" w:color="auto"/>
              <w:left w:val="single" w:sz="12" w:space="0" w:color="auto"/>
              <w:bottom w:val="single" w:sz="4" w:space="0" w:color="auto"/>
              <w:right w:val="single" w:sz="12" w:space="0" w:color="auto"/>
            </w:tcBorders>
          </w:tcPr>
          <w:p w14:paraId="271BFF3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819A50F" w14:textId="77777777"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14:paraId="0ADE1B60"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05CCED2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1B271EB" w14:textId="77777777"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55C9172A" w14:textId="77777777"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14:paraId="1E8A9B7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67A418D" w14:textId="77777777"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5B318F98" w14:textId="77777777"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175E9E1A" w14:textId="77777777"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23E403CB" w14:textId="77777777"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7D724CFF" w14:textId="77777777" w:rsidR="009B419C" w:rsidRPr="00863DC4" w:rsidRDefault="009B419C" w:rsidP="008C7C02">
            <w:pPr>
              <w:jc w:val="both"/>
              <w:rPr>
                <w:sz w:val="28"/>
                <w:szCs w:val="28"/>
              </w:rPr>
            </w:pPr>
            <w:r>
              <w:rPr>
                <w:sz w:val="28"/>
                <w:szCs w:val="28"/>
                <w:lang w:val="en-US"/>
              </w:rPr>
              <w:t>0,</w:t>
            </w:r>
            <w:r>
              <w:rPr>
                <w:sz w:val="28"/>
                <w:szCs w:val="28"/>
              </w:rPr>
              <w:t>44</w:t>
            </w:r>
          </w:p>
        </w:tc>
      </w:tr>
      <w:tr w:rsidR="009B419C" w14:paraId="239A0BF9" w14:textId="77777777" w:rsidTr="008C7C02">
        <w:tc>
          <w:tcPr>
            <w:tcW w:w="555" w:type="dxa"/>
            <w:tcBorders>
              <w:top w:val="single" w:sz="4" w:space="0" w:color="auto"/>
              <w:left w:val="single" w:sz="12" w:space="0" w:color="auto"/>
              <w:bottom w:val="single" w:sz="4" w:space="0" w:color="auto"/>
              <w:right w:val="single" w:sz="12" w:space="0" w:color="auto"/>
            </w:tcBorders>
          </w:tcPr>
          <w:p w14:paraId="2BADF38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B64D018" w14:textId="77777777"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14:paraId="75901630" w14:textId="77777777"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14:paraId="33B017B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58B8182"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53F41584" w14:textId="77777777"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14:paraId="55EA591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A69D0E2" w14:textId="77777777"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687F20AD" w14:textId="77777777"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70157DFD" w14:textId="77777777"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038F3765"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284CC122" w14:textId="77777777" w:rsidR="009B419C" w:rsidRPr="00863DC4" w:rsidRDefault="009B419C" w:rsidP="008C7C02">
            <w:pPr>
              <w:jc w:val="both"/>
              <w:rPr>
                <w:sz w:val="28"/>
                <w:szCs w:val="28"/>
              </w:rPr>
            </w:pPr>
            <w:r>
              <w:rPr>
                <w:sz w:val="28"/>
                <w:szCs w:val="28"/>
                <w:lang w:val="en-US"/>
              </w:rPr>
              <w:t>0,0</w:t>
            </w:r>
            <w:r>
              <w:rPr>
                <w:sz w:val="28"/>
                <w:szCs w:val="28"/>
              </w:rPr>
              <w:t>37</w:t>
            </w:r>
          </w:p>
        </w:tc>
      </w:tr>
      <w:tr w:rsidR="009B419C" w14:paraId="35A40DDF" w14:textId="77777777" w:rsidTr="008C7C02">
        <w:tc>
          <w:tcPr>
            <w:tcW w:w="555" w:type="dxa"/>
            <w:tcBorders>
              <w:top w:val="single" w:sz="4" w:space="0" w:color="auto"/>
              <w:left w:val="single" w:sz="12" w:space="0" w:color="auto"/>
              <w:bottom w:val="single" w:sz="4" w:space="0" w:color="auto"/>
              <w:right w:val="single" w:sz="12" w:space="0" w:color="auto"/>
            </w:tcBorders>
          </w:tcPr>
          <w:p w14:paraId="67CA020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BBCDE0C" w14:textId="77777777"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14:paraId="279F56D7" w14:textId="77777777"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26D33FD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144C465" w14:textId="77777777"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14:paraId="162F0D64" w14:textId="77777777"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14:paraId="26217FB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E2E10EE" w14:textId="77777777"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784C7F28" w14:textId="77777777"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29B715BF" w14:textId="77777777"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6FCA0FBC"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5CA86D9" w14:textId="77777777" w:rsidR="009B419C" w:rsidRPr="00863DC4" w:rsidRDefault="009B419C" w:rsidP="008C7C02">
            <w:pPr>
              <w:jc w:val="both"/>
              <w:rPr>
                <w:sz w:val="28"/>
                <w:szCs w:val="28"/>
              </w:rPr>
            </w:pPr>
            <w:r>
              <w:rPr>
                <w:sz w:val="28"/>
                <w:szCs w:val="28"/>
                <w:lang w:val="en-US"/>
              </w:rPr>
              <w:t>0,0</w:t>
            </w:r>
            <w:r>
              <w:rPr>
                <w:sz w:val="28"/>
                <w:szCs w:val="28"/>
              </w:rPr>
              <w:t>64</w:t>
            </w:r>
          </w:p>
        </w:tc>
      </w:tr>
      <w:tr w:rsidR="009B419C" w14:paraId="52024AED" w14:textId="77777777" w:rsidTr="008C7C02">
        <w:tc>
          <w:tcPr>
            <w:tcW w:w="555" w:type="dxa"/>
            <w:tcBorders>
              <w:top w:val="single" w:sz="4" w:space="0" w:color="auto"/>
              <w:left w:val="single" w:sz="12" w:space="0" w:color="auto"/>
              <w:bottom w:val="single" w:sz="4" w:space="0" w:color="auto"/>
              <w:right w:val="single" w:sz="12" w:space="0" w:color="auto"/>
            </w:tcBorders>
          </w:tcPr>
          <w:p w14:paraId="71B4F21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5B81A2C" w14:textId="77777777"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14:paraId="42D0DE47" w14:textId="77777777"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61EC30E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D1C98A2" w14:textId="77777777"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14:paraId="0D1857B8" w14:textId="77777777"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79E9F1A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EE87C45" w14:textId="77777777"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57F42C6C" w14:textId="77777777"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14:paraId="4D58FE67" w14:textId="77777777"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6A24A715" w14:textId="77777777"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14:paraId="1B2ABF86" w14:textId="77777777" w:rsidR="009B419C" w:rsidRPr="00863DC4" w:rsidRDefault="009B419C" w:rsidP="008C7C02">
            <w:pPr>
              <w:jc w:val="both"/>
              <w:rPr>
                <w:sz w:val="28"/>
                <w:szCs w:val="28"/>
              </w:rPr>
            </w:pPr>
            <w:r>
              <w:rPr>
                <w:sz w:val="28"/>
                <w:szCs w:val="28"/>
                <w:lang w:val="en-US"/>
              </w:rPr>
              <w:t>0,0</w:t>
            </w:r>
            <w:r>
              <w:rPr>
                <w:sz w:val="28"/>
                <w:szCs w:val="28"/>
              </w:rPr>
              <w:t>85</w:t>
            </w:r>
          </w:p>
        </w:tc>
      </w:tr>
      <w:tr w:rsidR="009B419C" w14:paraId="05AD7BA0" w14:textId="77777777" w:rsidTr="008C7C02">
        <w:tc>
          <w:tcPr>
            <w:tcW w:w="555" w:type="dxa"/>
            <w:tcBorders>
              <w:top w:val="single" w:sz="4" w:space="0" w:color="auto"/>
              <w:left w:val="single" w:sz="12" w:space="0" w:color="auto"/>
              <w:bottom w:val="single" w:sz="4" w:space="0" w:color="auto"/>
              <w:right w:val="single" w:sz="12" w:space="0" w:color="auto"/>
            </w:tcBorders>
          </w:tcPr>
          <w:p w14:paraId="3D01385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2DC58EB"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0A4C295C" w14:textId="77777777"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26DB56C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79E195E" w14:textId="77777777"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14:paraId="174000A5" w14:textId="77777777"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0D65771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89642DD"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078FD0C9" w14:textId="77777777"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334960D9" w14:textId="77777777"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211536A8" w14:textId="77777777"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5DE8BFE" w14:textId="77777777" w:rsidR="009B419C" w:rsidRPr="00863DC4" w:rsidRDefault="009B419C" w:rsidP="008C7C02">
            <w:pPr>
              <w:jc w:val="both"/>
              <w:rPr>
                <w:sz w:val="28"/>
                <w:szCs w:val="28"/>
              </w:rPr>
            </w:pPr>
            <w:r>
              <w:rPr>
                <w:sz w:val="28"/>
                <w:szCs w:val="28"/>
                <w:lang w:val="en-US"/>
              </w:rPr>
              <w:t>0,</w:t>
            </w:r>
            <w:r>
              <w:rPr>
                <w:sz w:val="28"/>
                <w:szCs w:val="28"/>
              </w:rPr>
              <w:t>24</w:t>
            </w:r>
          </w:p>
        </w:tc>
      </w:tr>
      <w:tr w:rsidR="009B419C" w14:paraId="302A28A9" w14:textId="77777777" w:rsidTr="008C7C02">
        <w:tc>
          <w:tcPr>
            <w:tcW w:w="555" w:type="dxa"/>
            <w:tcBorders>
              <w:top w:val="single" w:sz="4" w:space="0" w:color="auto"/>
              <w:left w:val="single" w:sz="12" w:space="0" w:color="auto"/>
              <w:bottom w:val="single" w:sz="4" w:space="0" w:color="auto"/>
              <w:right w:val="single" w:sz="12" w:space="0" w:color="auto"/>
            </w:tcBorders>
          </w:tcPr>
          <w:p w14:paraId="6B6C4F4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529A8A3" w14:textId="77777777"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14:paraId="1A375341" w14:textId="77777777"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14:paraId="5781968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1781EBF" w14:textId="77777777"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14:paraId="1840423B" w14:textId="77777777"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743997C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0810FB9" w14:textId="77777777"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52452969" w14:textId="77777777"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14:paraId="42528EFD" w14:textId="77777777"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744464B0"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7ED79989" w14:textId="77777777" w:rsidR="009B419C" w:rsidRPr="00863DC4" w:rsidRDefault="009B419C" w:rsidP="008C7C02">
            <w:pPr>
              <w:jc w:val="both"/>
              <w:rPr>
                <w:sz w:val="28"/>
                <w:szCs w:val="28"/>
              </w:rPr>
            </w:pPr>
            <w:r>
              <w:rPr>
                <w:sz w:val="28"/>
                <w:szCs w:val="28"/>
                <w:lang w:val="en-US"/>
              </w:rPr>
              <w:t>0,0</w:t>
            </w:r>
            <w:r>
              <w:rPr>
                <w:sz w:val="28"/>
                <w:szCs w:val="28"/>
              </w:rPr>
              <w:t>31</w:t>
            </w:r>
          </w:p>
        </w:tc>
      </w:tr>
      <w:tr w:rsidR="009B419C" w14:paraId="76EFB216" w14:textId="77777777" w:rsidTr="008C7C02">
        <w:tc>
          <w:tcPr>
            <w:tcW w:w="555" w:type="dxa"/>
            <w:tcBorders>
              <w:top w:val="single" w:sz="4" w:space="0" w:color="auto"/>
              <w:left w:val="single" w:sz="12" w:space="0" w:color="auto"/>
              <w:bottom w:val="single" w:sz="4" w:space="0" w:color="auto"/>
              <w:right w:val="single" w:sz="12" w:space="0" w:color="auto"/>
            </w:tcBorders>
          </w:tcPr>
          <w:p w14:paraId="5C66BA0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BFB8831" w14:textId="77777777"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14:paraId="2BA49DFD" w14:textId="77777777"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654DB2D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0D2202A" w14:textId="77777777"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14:paraId="4828F174"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65C3D54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4D981A6" w14:textId="77777777"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474F7F04" w14:textId="77777777"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4FC8A1C1" w14:textId="77777777"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5EF25921"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2523609" w14:textId="77777777" w:rsidR="009B419C" w:rsidRPr="00863DC4" w:rsidRDefault="009B419C" w:rsidP="008C7C02">
            <w:pPr>
              <w:jc w:val="both"/>
              <w:rPr>
                <w:sz w:val="28"/>
                <w:szCs w:val="28"/>
              </w:rPr>
            </w:pPr>
            <w:r>
              <w:rPr>
                <w:sz w:val="28"/>
                <w:szCs w:val="28"/>
                <w:lang w:val="en-US"/>
              </w:rPr>
              <w:t>0,0</w:t>
            </w:r>
            <w:r>
              <w:rPr>
                <w:sz w:val="28"/>
                <w:szCs w:val="28"/>
              </w:rPr>
              <w:t>63</w:t>
            </w:r>
          </w:p>
        </w:tc>
      </w:tr>
      <w:tr w:rsidR="009B419C" w14:paraId="36AE1996" w14:textId="77777777" w:rsidTr="008C7C02">
        <w:tc>
          <w:tcPr>
            <w:tcW w:w="555" w:type="dxa"/>
            <w:tcBorders>
              <w:top w:val="single" w:sz="4" w:space="0" w:color="auto"/>
              <w:left w:val="single" w:sz="12" w:space="0" w:color="auto"/>
              <w:bottom w:val="single" w:sz="4" w:space="0" w:color="auto"/>
              <w:right w:val="single" w:sz="12" w:space="0" w:color="auto"/>
            </w:tcBorders>
          </w:tcPr>
          <w:p w14:paraId="648FE66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F86291F" w14:textId="77777777"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14:paraId="58E47D33" w14:textId="77777777"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14:paraId="50A3FFF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E9EA867" w14:textId="77777777"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14:paraId="67AF47D0" w14:textId="77777777"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4A62F2F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10EF578" w14:textId="77777777"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45EBE857" w14:textId="77777777"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063D3317" w14:textId="77777777"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74DDB8E4" w14:textId="77777777"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14:paraId="790B043A"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3EDA0610" w14:textId="77777777" w:rsidTr="008C7C02">
        <w:tc>
          <w:tcPr>
            <w:tcW w:w="555" w:type="dxa"/>
            <w:tcBorders>
              <w:top w:val="single" w:sz="4" w:space="0" w:color="auto"/>
              <w:left w:val="single" w:sz="12" w:space="0" w:color="auto"/>
              <w:bottom w:val="single" w:sz="4" w:space="0" w:color="auto"/>
              <w:right w:val="single" w:sz="12" w:space="0" w:color="auto"/>
            </w:tcBorders>
          </w:tcPr>
          <w:p w14:paraId="5018545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068D7C3" w14:textId="77777777"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14:paraId="612A303A" w14:textId="77777777"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2A88F97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3D7F0C6" w14:textId="77777777"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14:paraId="6E3CB6E4" w14:textId="77777777"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2A41364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2CCE9FD" w14:textId="77777777"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14:paraId="2A39435D" w14:textId="77777777"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71D9FFF4" w14:textId="77777777"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533D242F"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6BA1F251" w14:textId="77777777" w:rsidR="009B419C" w:rsidRPr="00863DC4" w:rsidRDefault="009B419C" w:rsidP="008C7C02">
            <w:pPr>
              <w:jc w:val="both"/>
              <w:rPr>
                <w:sz w:val="28"/>
                <w:szCs w:val="28"/>
              </w:rPr>
            </w:pPr>
            <w:r>
              <w:rPr>
                <w:sz w:val="28"/>
                <w:szCs w:val="28"/>
                <w:lang w:val="en-US"/>
              </w:rPr>
              <w:t>0,</w:t>
            </w:r>
            <w:r>
              <w:rPr>
                <w:sz w:val="28"/>
                <w:szCs w:val="28"/>
              </w:rPr>
              <w:t>34</w:t>
            </w:r>
          </w:p>
        </w:tc>
      </w:tr>
      <w:tr w:rsidR="009B419C" w14:paraId="474B3883" w14:textId="77777777" w:rsidTr="008C7C02">
        <w:tc>
          <w:tcPr>
            <w:tcW w:w="555" w:type="dxa"/>
            <w:tcBorders>
              <w:top w:val="single" w:sz="4" w:space="0" w:color="auto"/>
              <w:left w:val="single" w:sz="12" w:space="0" w:color="auto"/>
              <w:bottom w:val="single" w:sz="4" w:space="0" w:color="auto"/>
              <w:right w:val="single" w:sz="12" w:space="0" w:color="auto"/>
            </w:tcBorders>
          </w:tcPr>
          <w:p w14:paraId="4D27585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9761611" w14:textId="77777777"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14:paraId="4239770C" w14:textId="77777777"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3198DE5A"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096F81D" w14:textId="77777777"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14:paraId="4AB94D12" w14:textId="77777777"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41CE91E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CBFB650" w14:textId="77777777"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14:paraId="51C1F6C6" w14:textId="77777777"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14:paraId="1924F05C" w14:textId="77777777"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3925B883"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7724512E"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2A42E91A" w14:textId="77777777" w:rsidTr="008C7C02">
        <w:tc>
          <w:tcPr>
            <w:tcW w:w="555" w:type="dxa"/>
            <w:tcBorders>
              <w:top w:val="single" w:sz="4" w:space="0" w:color="auto"/>
              <w:left w:val="single" w:sz="12" w:space="0" w:color="auto"/>
              <w:bottom w:val="single" w:sz="4" w:space="0" w:color="auto"/>
              <w:right w:val="single" w:sz="12" w:space="0" w:color="auto"/>
            </w:tcBorders>
          </w:tcPr>
          <w:p w14:paraId="2BC3DB8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3C966AB" w14:textId="77777777"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14:paraId="3074706F" w14:textId="77777777"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7E0A22A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5E0095A" w14:textId="77777777"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5ED3B3CF" w14:textId="77777777"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7AA5FE8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D22D504" w14:textId="77777777"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14:paraId="4C52CF0C" w14:textId="77777777"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14:paraId="1FDDDBF9" w14:textId="77777777"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1D4CA66B"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20990AE0" w14:textId="77777777" w:rsidR="009B419C" w:rsidRPr="00863DC4" w:rsidRDefault="009B419C" w:rsidP="008C7C02">
            <w:pPr>
              <w:jc w:val="both"/>
              <w:rPr>
                <w:sz w:val="28"/>
                <w:szCs w:val="28"/>
              </w:rPr>
            </w:pPr>
            <w:r>
              <w:rPr>
                <w:sz w:val="28"/>
                <w:szCs w:val="28"/>
                <w:lang w:val="en-US"/>
              </w:rPr>
              <w:t>0,0</w:t>
            </w:r>
            <w:r>
              <w:rPr>
                <w:sz w:val="28"/>
                <w:szCs w:val="28"/>
              </w:rPr>
              <w:t>71</w:t>
            </w:r>
          </w:p>
        </w:tc>
      </w:tr>
      <w:tr w:rsidR="009B419C" w14:paraId="3B502607" w14:textId="77777777" w:rsidTr="008C7C02">
        <w:tc>
          <w:tcPr>
            <w:tcW w:w="555" w:type="dxa"/>
            <w:tcBorders>
              <w:top w:val="single" w:sz="4" w:space="0" w:color="auto"/>
              <w:left w:val="single" w:sz="12" w:space="0" w:color="auto"/>
              <w:bottom w:val="single" w:sz="4" w:space="0" w:color="auto"/>
              <w:right w:val="single" w:sz="12" w:space="0" w:color="auto"/>
            </w:tcBorders>
          </w:tcPr>
          <w:p w14:paraId="63F546F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3B128C2" w14:textId="77777777"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14:paraId="4E7573F1" w14:textId="77777777"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0AEDB9B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CFB9C04" w14:textId="77777777"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14:paraId="3B9D382B" w14:textId="77777777"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14:paraId="1980A6F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792D175" w14:textId="77777777"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14:paraId="567A7362" w14:textId="77777777"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14:paraId="32A95670" w14:textId="77777777"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2565C661" w14:textId="77777777"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14:paraId="4C7839D9"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520CFC37" w14:textId="77777777" w:rsidTr="008C7C02">
        <w:tc>
          <w:tcPr>
            <w:tcW w:w="555" w:type="dxa"/>
            <w:tcBorders>
              <w:top w:val="single" w:sz="4" w:space="0" w:color="auto"/>
              <w:left w:val="single" w:sz="12" w:space="0" w:color="auto"/>
              <w:bottom w:val="single" w:sz="4" w:space="0" w:color="auto"/>
              <w:right w:val="single" w:sz="12" w:space="0" w:color="auto"/>
            </w:tcBorders>
          </w:tcPr>
          <w:p w14:paraId="0CCFBF7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8F15223" w14:textId="77777777"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14:paraId="7CE8BFA2" w14:textId="77777777"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14:paraId="080CAF8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9B68351" w14:textId="77777777"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14:paraId="19D899E3" w14:textId="77777777"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14:paraId="25945CA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7B43010"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14:paraId="66A4C022" w14:textId="77777777"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14:paraId="596BCEE3" w14:textId="77777777"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17ECC1F2"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14:paraId="70D90E78" w14:textId="77777777" w:rsidR="009B419C" w:rsidRPr="00863DC4" w:rsidRDefault="009B419C" w:rsidP="008C7C02">
            <w:pPr>
              <w:jc w:val="both"/>
              <w:rPr>
                <w:sz w:val="28"/>
                <w:szCs w:val="28"/>
              </w:rPr>
            </w:pPr>
            <w:r>
              <w:rPr>
                <w:sz w:val="28"/>
                <w:szCs w:val="28"/>
                <w:lang w:val="en-US"/>
              </w:rPr>
              <w:t>0,</w:t>
            </w:r>
            <w:r>
              <w:rPr>
                <w:sz w:val="28"/>
                <w:szCs w:val="28"/>
              </w:rPr>
              <w:t>76</w:t>
            </w:r>
          </w:p>
        </w:tc>
      </w:tr>
      <w:tr w:rsidR="009B419C" w14:paraId="73572541" w14:textId="77777777" w:rsidTr="008C7C02">
        <w:tc>
          <w:tcPr>
            <w:tcW w:w="555" w:type="dxa"/>
            <w:tcBorders>
              <w:top w:val="single" w:sz="4" w:space="0" w:color="auto"/>
              <w:left w:val="single" w:sz="12" w:space="0" w:color="auto"/>
              <w:bottom w:val="single" w:sz="4" w:space="0" w:color="auto"/>
              <w:right w:val="single" w:sz="12" w:space="0" w:color="auto"/>
            </w:tcBorders>
          </w:tcPr>
          <w:p w14:paraId="5734B61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C3AE168" w14:textId="77777777"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14:paraId="19E62415" w14:textId="77777777"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14:paraId="2D02F02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C4D12D" w14:textId="77777777"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6D999B96" w14:textId="77777777"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38F2CD7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5C03CF2" w14:textId="77777777"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14:paraId="4AEEE209" w14:textId="77777777"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14:paraId="4962501B" w14:textId="77777777"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5BA7F7AB" w14:textId="77777777"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55D54F7C" w14:textId="77777777"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14:paraId="37DEC897" w14:textId="77777777" w:rsidTr="008C7C02">
        <w:tc>
          <w:tcPr>
            <w:tcW w:w="555" w:type="dxa"/>
            <w:tcBorders>
              <w:top w:val="single" w:sz="4" w:space="0" w:color="auto"/>
              <w:left w:val="single" w:sz="12" w:space="0" w:color="auto"/>
              <w:bottom w:val="single" w:sz="4" w:space="0" w:color="auto"/>
              <w:right w:val="single" w:sz="12" w:space="0" w:color="auto"/>
            </w:tcBorders>
          </w:tcPr>
          <w:p w14:paraId="713D2D5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3005C42" w14:textId="77777777"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14:paraId="4FE0361A" w14:textId="77777777"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14:paraId="6788736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8BF8509" w14:textId="77777777"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665FB5EF" w14:textId="77777777"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00D381D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D290426" w14:textId="77777777"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14:paraId="399106FD" w14:textId="77777777"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14:paraId="0BC5ED68" w14:textId="77777777"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43316BEC" w14:textId="77777777"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A061EF7" w14:textId="77777777"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14:paraId="3B3CD462" w14:textId="77777777" w:rsidTr="008C7C02">
        <w:tc>
          <w:tcPr>
            <w:tcW w:w="555" w:type="dxa"/>
            <w:tcBorders>
              <w:top w:val="single" w:sz="4" w:space="0" w:color="auto"/>
              <w:left w:val="single" w:sz="12" w:space="0" w:color="auto"/>
              <w:bottom w:val="single" w:sz="4" w:space="0" w:color="auto"/>
              <w:right w:val="single" w:sz="12" w:space="0" w:color="auto"/>
            </w:tcBorders>
          </w:tcPr>
          <w:p w14:paraId="78C2210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A7A9B2E" w14:textId="77777777"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14:paraId="5CA01B09" w14:textId="77777777"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14:paraId="053A149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035BDE7" w14:textId="77777777"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48C30BDA" w14:textId="77777777"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7DAA883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23917B4" w14:textId="77777777"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14:paraId="334F06F8" w14:textId="77777777"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14:paraId="79CB22DE" w14:textId="77777777"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0105A97F" w14:textId="77777777"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14:paraId="51441094" w14:textId="77777777"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14:paraId="57735B97" w14:textId="77777777" w:rsidTr="008C7C02">
        <w:tc>
          <w:tcPr>
            <w:tcW w:w="555" w:type="dxa"/>
            <w:tcBorders>
              <w:top w:val="single" w:sz="4" w:space="0" w:color="auto"/>
              <w:left w:val="single" w:sz="12" w:space="0" w:color="auto"/>
              <w:bottom w:val="single" w:sz="4" w:space="0" w:color="auto"/>
              <w:right w:val="single" w:sz="12" w:space="0" w:color="auto"/>
            </w:tcBorders>
          </w:tcPr>
          <w:p w14:paraId="27AC980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350477D" w14:textId="77777777"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14:paraId="59D35A2E" w14:textId="77777777"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1C37736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652DDFC" w14:textId="77777777"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041ABC6E" w14:textId="77777777"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10BB7E1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3DFE4D6" w14:textId="77777777"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14:paraId="3F5AA1FC" w14:textId="77777777"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14:paraId="13051BE3" w14:textId="77777777"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460B970D" w14:textId="77777777"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45AEA16B" w14:textId="77777777" w:rsidR="009B419C" w:rsidRPr="00863DC4" w:rsidRDefault="009B419C" w:rsidP="008C7C02">
            <w:pPr>
              <w:ind w:firstLine="17"/>
              <w:rPr>
                <w:sz w:val="28"/>
                <w:szCs w:val="28"/>
              </w:rPr>
            </w:pPr>
            <w:r>
              <w:rPr>
                <w:sz w:val="28"/>
                <w:szCs w:val="28"/>
                <w:lang w:val="en-US"/>
              </w:rPr>
              <w:t>0,</w:t>
            </w:r>
            <w:r>
              <w:rPr>
                <w:sz w:val="28"/>
                <w:szCs w:val="28"/>
              </w:rPr>
              <w:t>56</w:t>
            </w:r>
          </w:p>
        </w:tc>
      </w:tr>
      <w:tr w:rsidR="009B419C" w14:paraId="46B66278" w14:textId="77777777" w:rsidTr="008C7C02">
        <w:tc>
          <w:tcPr>
            <w:tcW w:w="555" w:type="dxa"/>
            <w:tcBorders>
              <w:top w:val="single" w:sz="4" w:space="0" w:color="auto"/>
              <w:left w:val="single" w:sz="12" w:space="0" w:color="auto"/>
              <w:bottom w:val="single" w:sz="4" w:space="0" w:color="auto"/>
              <w:right w:val="single" w:sz="12" w:space="0" w:color="auto"/>
            </w:tcBorders>
          </w:tcPr>
          <w:p w14:paraId="7F8D81E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2BD50C8" w14:textId="77777777"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14:paraId="63D10F27" w14:textId="77777777"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14:paraId="663F26C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FC08C4C" w14:textId="77777777"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38D302D2" w14:textId="77777777"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1220098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19842F" w14:textId="77777777"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14:paraId="57F0F59C" w14:textId="77777777"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14:paraId="520B494C" w14:textId="77777777"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1607CA78" w14:textId="77777777"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43EF199D" w14:textId="77777777" w:rsidR="009B419C" w:rsidRPr="00863DC4" w:rsidRDefault="009B419C" w:rsidP="008C7C02">
            <w:pPr>
              <w:rPr>
                <w:sz w:val="28"/>
                <w:szCs w:val="28"/>
              </w:rPr>
            </w:pPr>
            <w:r>
              <w:rPr>
                <w:sz w:val="28"/>
                <w:szCs w:val="28"/>
                <w:lang w:val="en-US"/>
              </w:rPr>
              <w:t>0,0</w:t>
            </w:r>
            <w:r>
              <w:rPr>
                <w:sz w:val="28"/>
                <w:szCs w:val="28"/>
              </w:rPr>
              <w:t>36</w:t>
            </w:r>
          </w:p>
        </w:tc>
      </w:tr>
      <w:tr w:rsidR="009B419C" w14:paraId="137E8D02" w14:textId="77777777" w:rsidTr="008C7C02">
        <w:tc>
          <w:tcPr>
            <w:tcW w:w="555" w:type="dxa"/>
            <w:tcBorders>
              <w:top w:val="single" w:sz="4" w:space="0" w:color="auto"/>
              <w:left w:val="single" w:sz="12" w:space="0" w:color="auto"/>
              <w:bottom w:val="single" w:sz="4" w:space="0" w:color="auto"/>
              <w:right w:val="single" w:sz="12" w:space="0" w:color="auto"/>
            </w:tcBorders>
          </w:tcPr>
          <w:p w14:paraId="5DEC658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1005811" w14:textId="77777777"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14:paraId="153F6476" w14:textId="77777777"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14:paraId="3BFDC60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1A1E49D" w14:textId="77777777"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0ACC231F" w14:textId="77777777"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14:paraId="546C05B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F2368A9" w14:textId="77777777"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14:paraId="1C7303EC" w14:textId="77777777"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14:paraId="036A3720" w14:textId="77777777"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1CD1778E" w14:textId="77777777"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AE44D84" w14:textId="77777777" w:rsidR="009B419C" w:rsidRPr="00863DC4" w:rsidRDefault="009B419C" w:rsidP="008C7C02">
            <w:pPr>
              <w:rPr>
                <w:sz w:val="28"/>
                <w:szCs w:val="28"/>
              </w:rPr>
            </w:pPr>
            <w:r>
              <w:rPr>
                <w:sz w:val="28"/>
                <w:szCs w:val="28"/>
                <w:lang w:val="en-US"/>
              </w:rPr>
              <w:t>0,0</w:t>
            </w:r>
            <w:r>
              <w:rPr>
                <w:sz w:val="28"/>
                <w:szCs w:val="28"/>
              </w:rPr>
              <w:t>71</w:t>
            </w:r>
          </w:p>
        </w:tc>
      </w:tr>
      <w:tr w:rsidR="009B419C" w14:paraId="430BA8E5" w14:textId="77777777" w:rsidTr="008C7C02">
        <w:tc>
          <w:tcPr>
            <w:tcW w:w="555" w:type="dxa"/>
            <w:tcBorders>
              <w:top w:val="single" w:sz="4" w:space="0" w:color="auto"/>
              <w:left w:val="single" w:sz="12" w:space="0" w:color="auto"/>
              <w:bottom w:val="single" w:sz="4" w:space="0" w:color="auto"/>
              <w:right w:val="single" w:sz="12" w:space="0" w:color="auto"/>
            </w:tcBorders>
          </w:tcPr>
          <w:p w14:paraId="78F4473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E5CD961" w14:textId="77777777"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14:paraId="5B0C3454" w14:textId="77777777"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14:paraId="7E406F6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8FEAA0C" w14:textId="77777777"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2CCE49EE" w14:textId="77777777"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14:paraId="00F6F27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CBFE817" w14:textId="77777777"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14:paraId="09378AAF" w14:textId="77777777"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14:paraId="32D00FC3" w14:textId="77777777"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72F9862A" w14:textId="77777777"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14:paraId="699CE50A" w14:textId="77777777"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14:paraId="55DC0E06" w14:textId="77777777" w:rsidTr="008C7C02">
        <w:tc>
          <w:tcPr>
            <w:tcW w:w="555" w:type="dxa"/>
            <w:tcBorders>
              <w:top w:val="single" w:sz="4" w:space="0" w:color="auto"/>
              <w:left w:val="single" w:sz="12" w:space="0" w:color="auto"/>
              <w:bottom w:val="single" w:sz="4" w:space="0" w:color="auto"/>
              <w:right w:val="single" w:sz="12" w:space="0" w:color="auto"/>
            </w:tcBorders>
          </w:tcPr>
          <w:p w14:paraId="315B212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0128A7D" w14:textId="77777777"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14:paraId="3257AA4A" w14:textId="77777777"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682C9A4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2281F0B" w14:textId="77777777"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283B9CC6" w14:textId="77777777"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14:paraId="11FA1F1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3886471" w14:textId="77777777"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628212C6" w14:textId="77777777"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331719F6" w14:textId="77777777"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184BB8A7" w14:textId="77777777"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2BF7A0AE" w14:textId="77777777" w:rsidR="009B419C" w:rsidRPr="00863DC4" w:rsidRDefault="009B419C" w:rsidP="008C7C02">
            <w:pPr>
              <w:ind w:left="720" w:hanging="720"/>
              <w:rPr>
                <w:sz w:val="28"/>
                <w:szCs w:val="28"/>
              </w:rPr>
            </w:pPr>
            <w:r>
              <w:rPr>
                <w:sz w:val="28"/>
                <w:szCs w:val="28"/>
                <w:lang w:val="en-US"/>
              </w:rPr>
              <w:t>0,</w:t>
            </w:r>
            <w:r>
              <w:rPr>
                <w:sz w:val="28"/>
                <w:szCs w:val="28"/>
              </w:rPr>
              <w:t>52</w:t>
            </w:r>
          </w:p>
        </w:tc>
      </w:tr>
      <w:tr w:rsidR="009B419C" w14:paraId="1259256D" w14:textId="77777777" w:rsidTr="008C7C02">
        <w:tc>
          <w:tcPr>
            <w:tcW w:w="555" w:type="dxa"/>
            <w:tcBorders>
              <w:top w:val="single" w:sz="4" w:space="0" w:color="auto"/>
              <w:left w:val="single" w:sz="12" w:space="0" w:color="auto"/>
              <w:bottom w:val="single" w:sz="12" w:space="0" w:color="auto"/>
              <w:right w:val="single" w:sz="12" w:space="0" w:color="auto"/>
            </w:tcBorders>
          </w:tcPr>
          <w:p w14:paraId="7612DBB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4C83C5A9" w14:textId="77777777"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14:paraId="7642B7A3" w14:textId="77777777"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14:paraId="788BE0D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293DCFC2" w14:textId="77777777"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14:paraId="435800BF" w14:textId="77777777"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14:paraId="22216CD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775A2D14" w14:textId="77777777"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14:paraId="59804D74" w14:textId="77777777"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14:paraId="2A283847" w14:textId="77777777"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6403CD2A" w14:textId="77777777"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14:paraId="00E2A824" w14:textId="77777777" w:rsidR="009B419C" w:rsidRPr="00863DC4" w:rsidRDefault="009B419C" w:rsidP="008C7C02">
            <w:pPr>
              <w:ind w:left="720" w:hanging="720"/>
              <w:rPr>
                <w:sz w:val="28"/>
                <w:szCs w:val="28"/>
              </w:rPr>
            </w:pPr>
            <w:r>
              <w:rPr>
                <w:sz w:val="28"/>
                <w:szCs w:val="28"/>
                <w:lang w:val="en-US"/>
              </w:rPr>
              <w:t>0,</w:t>
            </w:r>
            <w:r>
              <w:rPr>
                <w:sz w:val="28"/>
                <w:szCs w:val="28"/>
              </w:rPr>
              <w:t>43</w:t>
            </w:r>
          </w:p>
        </w:tc>
      </w:tr>
    </w:tbl>
    <w:p w14:paraId="00FD90DB" w14:textId="77777777"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14:paraId="1AAAE0C3" w14:textId="77777777" w:rsidR="009B419C" w:rsidRDefault="009B419C" w:rsidP="009B419C">
      <w:pPr>
        <w:ind w:firstLine="567"/>
        <w:jc w:val="center"/>
        <w:rPr>
          <w:rFonts w:ascii="Times New Roman" w:hAnsi="Times New Roman" w:cs="Times New Roman"/>
          <w:sz w:val="28"/>
          <w:szCs w:val="28"/>
        </w:rPr>
      </w:pPr>
    </w:p>
    <w:p w14:paraId="287D67B4" w14:textId="77777777"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14:paraId="6E003D54" w14:textId="77777777"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af0"/>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14:paraId="4D0C041A" w14:textId="77777777" w:rsidTr="00311BC5">
        <w:tc>
          <w:tcPr>
            <w:tcW w:w="555" w:type="dxa"/>
            <w:tcBorders>
              <w:top w:val="single" w:sz="12" w:space="0" w:color="auto"/>
              <w:left w:val="single" w:sz="12" w:space="0" w:color="auto"/>
              <w:bottom w:val="single" w:sz="12" w:space="0" w:color="auto"/>
              <w:right w:val="single" w:sz="12" w:space="0" w:color="auto"/>
            </w:tcBorders>
            <w:hideMark/>
          </w:tcPr>
          <w:p w14:paraId="1A3DB0A9" w14:textId="77777777"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14:paraId="4BAF01A9" w14:textId="77777777"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13DF8810"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01739539" w14:textId="77777777"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4A306327"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3D58B8E5"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0FB9F373"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6BBD367A"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54DFCCE5" w14:textId="77777777"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28C460A8"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10BCE35A"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396AB0C3" w14:textId="77777777" w:rsidR="00311BC5" w:rsidRDefault="00311BC5" w:rsidP="00311BC5">
            <w:pPr>
              <w:jc w:val="center"/>
              <w:rPr>
                <w:b/>
                <w:i/>
                <w:sz w:val="28"/>
                <w:szCs w:val="28"/>
              </w:rPr>
            </w:pPr>
            <w:r>
              <w:rPr>
                <w:b/>
                <w:i/>
                <w:sz w:val="28"/>
                <w:szCs w:val="28"/>
              </w:rPr>
              <w:t>В</w:t>
            </w:r>
          </w:p>
        </w:tc>
      </w:tr>
      <w:tr w:rsidR="00311BC5" w14:paraId="507B26F9" w14:textId="77777777" w:rsidTr="00311BC5">
        <w:tc>
          <w:tcPr>
            <w:tcW w:w="555" w:type="dxa"/>
            <w:tcBorders>
              <w:top w:val="single" w:sz="12" w:space="0" w:color="auto"/>
              <w:left w:val="single" w:sz="12" w:space="0" w:color="auto"/>
              <w:bottom w:val="single" w:sz="4" w:space="0" w:color="auto"/>
              <w:right w:val="single" w:sz="12" w:space="0" w:color="auto"/>
            </w:tcBorders>
          </w:tcPr>
          <w:p w14:paraId="61063C6D" w14:textId="77777777"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4748F96A" w14:textId="77777777"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14:paraId="55952CDA" w14:textId="77777777"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14:paraId="56E67CC3" w14:textId="77777777"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634D2F50" w14:textId="77777777"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14:paraId="231CEE2D" w14:textId="77777777"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14:paraId="27E9ED38" w14:textId="77777777"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543E5203" w14:textId="77777777"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14:paraId="75DD20AB" w14:textId="77777777"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14:paraId="3F3B2952" w14:textId="77777777"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5BAD0987" w14:textId="77777777"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14:paraId="1853589C" w14:textId="77777777" w:rsidR="00311BC5" w:rsidRPr="007F62B5" w:rsidRDefault="00311BC5" w:rsidP="00311BC5">
            <w:pPr>
              <w:rPr>
                <w:sz w:val="28"/>
                <w:szCs w:val="28"/>
              </w:rPr>
            </w:pPr>
            <w:r w:rsidRPr="00950A8A">
              <w:rPr>
                <w:sz w:val="28"/>
                <w:szCs w:val="28"/>
                <w:lang w:val="en-US"/>
              </w:rPr>
              <w:t>0,07</w:t>
            </w:r>
            <w:r>
              <w:rPr>
                <w:sz w:val="28"/>
                <w:szCs w:val="28"/>
              </w:rPr>
              <w:t>2</w:t>
            </w:r>
          </w:p>
        </w:tc>
      </w:tr>
      <w:tr w:rsidR="00311BC5" w14:paraId="54DFBE1F" w14:textId="77777777" w:rsidTr="00311BC5">
        <w:tc>
          <w:tcPr>
            <w:tcW w:w="555" w:type="dxa"/>
            <w:tcBorders>
              <w:top w:val="single" w:sz="4" w:space="0" w:color="auto"/>
              <w:left w:val="single" w:sz="12" w:space="0" w:color="auto"/>
              <w:bottom w:val="single" w:sz="4" w:space="0" w:color="auto"/>
              <w:right w:val="single" w:sz="12" w:space="0" w:color="auto"/>
            </w:tcBorders>
          </w:tcPr>
          <w:p w14:paraId="1F92F12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33B3991" w14:textId="77777777"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14:paraId="721C50EE" w14:textId="77777777"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4359B1D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307ACC3" w14:textId="77777777"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387BAF20" w14:textId="77777777"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7BFA22E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6192426" w14:textId="77777777"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14:paraId="4D8C9CF2" w14:textId="77777777"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14:paraId="266DD345" w14:textId="77777777"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5E4ED25C"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10E8FA87" w14:textId="77777777" w:rsidR="00311BC5" w:rsidRPr="007F62B5" w:rsidRDefault="00311BC5" w:rsidP="00311BC5">
            <w:pPr>
              <w:rPr>
                <w:sz w:val="28"/>
                <w:szCs w:val="28"/>
              </w:rPr>
            </w:pPr>
            <w:r w:rsidRPr="00950A8A">
              <w:rPr>
                <w:sz w:val="28"/>
                <w:szCs w:val="28"/>
                <w:lang w:val="en-US"/>
              </w:rPr>
              <w:t>0,0</w:t>
            </w:r>
            <w:r>
              <w:rPr>
                <w:sz w:val="28"/>
                <w:szCs w:val="28"/>
              </w:rPr>
              <w:t>63</w:t>
            </w:r>
          </w:p>
        </w:tc>
      </w:tr>
      <w:tr w:rsidR="00311BC5" w14:paraId="436325B7" w14:textId="77777777" w:rsidTr="00311BC5">
        <w:tc>
          <w:tcPr>
            <w:tcW w:w="555" w:type="dxa"/>
            <w:tcBorders>
              <w:top w:val="single" w:sz="4" w:space="0" w:color="auto"/>
              <w:left w:val="single" w:sz="12" w:space="0" w:color="auto"/>
              <w:bottom w:val="single" w:sz="4" w:space="0" w:color="auto"/>
              <w:right w:val="single" w:sz="12" w:space="0" w:color="auto"/>
            </w:tcBorders>
          </w:tcPr>
          <w:p w14:paraId="268D842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E12A9CD" w14:textId="77777777"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14:paraId="4D08DFB5" w14:textId="77777777"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687B127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4807F20" w14:textId="77777777"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6099E04A" w14:textId="77777777"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0A3E65C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6D3568B" w14:textId="77777777"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14:paraId="44ABBE67" w14:textId="77777777"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14:paraId="0BB46032" w14:textId="77777777"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21DB0B6C" w14:textId="77777777"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6B51FCFB" w14:textId="77777777" w:rsidR="00311BC5" w:rsidRPr="007F62B5" w:rsidRDefault="00311BC5" w:rsidP="00311BC5">
            <w:pPr>
              <w:rPr>
                <w:sz w:val="28"/>
                <w:szCs w:val="28"/>
              </w:rPr>
            </w:pPr>
            <w:r w:rsidRPr="00950A8A">
              <w:rPr>
                <w:sz w:val="28"/>
                <w:szCs w:val="28"/>
                <w:lang w:val="en-US"/>
              </w:rPr>
              <w:t>0,</w:t>
            </w:r>
            <w:r>
              <w:rPr>
                <w:sz w:val="28"/>
                <w:szCs w:val="28"/>
              </w:rPr>
              <w:t>38</w:t>
            </w:r>
          </w:p>
        </w:tc>
      </w:tr>
      <w:tr w:rsidR="00311BC5" w14:paraId="7CE3FF0B" w14:textId="77777777" w:rsidTr="00311BC5">
        <w:tc>
          <w:tcPr>
            <w:tcW w:w="555" w:type="dxa"/>
            <w:tcBorders>
              <w:top w:val="single" w:sz="4" w:space="0" w:color="auto"/>
              <w:left w:val="single" w:sz="12" w:space="0" w:color="auto"/>
              <w:bottom w:val="single" w:sz="4" w:space="0" w:color="auto"/>
              <w:right w:val="single" w:sz="12" w:space="0" w:color="auto"/>
            </w:tcBorders>
          </w:tcPr>
          <w:p w14:paraId="4DAAB31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8A69DB4" w14:textId="77777777"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14:paraId="1AFCDC62" w14:textId="77777777"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719F54D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886D9FC" w14:textId="77777777"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3865413C" w14:textId="77777777"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1F84667A"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55C1B55" w14:textId="77777777"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14:paraId="29914A85" w14:textId="77777777"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14:paraId="45E4A476" w14:textId="77777777"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6F861C07"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06EE3E98" w14:textId="77777777" w:rsidR="00311BC5" w:rsidRPr="007F62B5" w:rsidRDefault="00311BC5" w:rsidP="00311BC5">
            <w:pPr>
              <w:rPr>
                <w:sz w:val="28"/>
                <w:szCs w:val="28"/>
              </w:rPr>
            </w:pPr>
            <w:r w:rsidRPr="00950A8A">
              <w:rPr>
                <w:sz w:val="28"/>
                <w:szCs w:val="28"/>
                <w:lang w:val="en-US"/>
              </w:rPr>
              <w:t>0,0</w:t>
            </w:r>
            <w:r>
              <w:rPr>
                <w:sz w:val="28"/>
                <w:szCs w:val="28"/>
              </w:rPr>
              <w:t>34</w:t>
            </w:r>
          </w:p>
        </w:tc>
      </w:tr>
      <w:tr w:rsidR="00311BC5" w14:paraId="739FE2D6" w14:textId="77777777" w:rsidTr="00311BC5">
        <w:tc>
          <w:tcPr>
            <w:tcW w:w="555" w:type="dxa"/>
            <w:tcBorders>
              <w:top w:val="single" w:sz="4" w:space="0" w:color="auto"/>
              <w:left w:val="single" w:sz="12" w:space="0" w:color="auto"/>
              <w:bottom w:val="single" w:sz="4" w:space="0" w:color="auto"/>
              <w:right w:val="single" w:sz="12" w:space="0" w:color="auto"/>
            </w:tcBorders>
          </w:tcPr>
          <w:p w14:paraId="51BC412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E1D690A" w14:textId="77777777"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14:paraId="09536A9F" w14:textId="77777777"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14:paraId="602DFBE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F2591DA" w14:textId="77777777"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3F59363B" w14:textId="77777777"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5C824DB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DEBA4D2" w14:textId="77777777"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14:paraId="241EC922"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4C16E3B5" w14:textId="77777777"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252A8619" w14:textId="77777777"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14:paraId="6B6743C6" w14:textId="77777777" w:rsidR="00311BC5" w:rsidRPr="007F62B5" w:rsidRDefault="00311BC5" w:rsidP="00311BC5">
            <w:pPr>
              <w:rPr>
                <w:sz w:val="28"/>
                <w:szCs w:val="28"/>
              </w:rPr>
            </w:pPr>
            <w:r w:rsidRPr="00950A8A">
              <w:rPr>
                <w:sz w:val="28"/>
                <w:szCs w:val="28"/>
                <w:lang w:val="en-US"/>
              </w:rPr>
              <w:t>0,08</w:t>
            </w:r>
            <w:r>
              <w:rPr>
                <w:sz w:val="28"/>
                <w:szCs w:val="28"/>
              </w:rPr>
              <w:t>1</w:t>
            </w:r>
          </w:p>
        </w:tc>
      </w:tr>
      <w:tr w:rsidR="00311BC5" w14:paraId="41AB720B" w14:textId="77777777" w:rsidTr="00311BC5">
        <w:tc>
          <w:tcPr>
            <w:tcW w:w="555" w:type="dxa"/>
            <w:tcBorders>
              <w:top w:val="single" w:sz="4" w:space="0" w:color="auto"/>
              <w:left w:val="single" w:sz="12" w:space="0" w:color="auto"/>
              <w:bottom w:val="single" w:sz="4" w:space="0" w:color="auto"/>
              <w:right w:val="single" w:sz="12" w:space="0" w:color="auto"/>
            </w:tcBorders>
          </w:tcPr>
          <w:p w14:paraId="57CE18C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898D5C5" w14:textId="77777777"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14:paraId="3A4DB3BE" w14:textId="77777777"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51F55D4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D097F02" w14:textId="77777777"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005A4B5E" w14:textId="77777777"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230A0E3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3D14A19" w14:textId="77777777"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14:paraId="1F1486B0" w14:textId="77777777"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14:paraId="717FCD19" w14:textId="77777777"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4EEC3D01" w14:textId="77777777"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7ED3231" w14:textId="77777777" w:rsidR="00311BC5" w:rsidRPr="00B93059" w:rsidRDefault="00311BC5" w:rsidP="00311BC5">
            <w:pPr>
              <w:rPr>
                <w:sz w:val="28"/>
                <w:szCs w:val="28"/>
              </w:rPr>
            </w:pPr>
            <w:r w:rsidRPr="00950A8A">
              <w:rPr>
                <w:sz w:val="28"/>
                <w:szCs w:val="28"/>
                <w:lang w:val="en-US"/>
              </w:rPr>
              <w:t>0,09</w:t>
            </w:r>
            <w:r>
              <w:rPr>
                <w:sz w:val="28"/>
                <w:szCs w:val="28"/>
              </w:rPr>
              <w:t>3</w:t>
            </w:r>
          </w:p>
        </w:tc>
      </w:tr>
      <w:tr w:rsidR="00311BC5" w14:paraId="1B5E4525" w14:textId="77777777" w:rsidTr="00311BC5">
        <w:tc>
          <w:tcPr>
            <w:tcW w:w="555" w:type="dxa"/>
            <w:tcBorders>
              <w:top w:val="single" w:sz="4" w:space="0" w:color="auto"/>
              <w:left w:val="single" w:sz="12" w:space="0" w:color="auto"/>
              <w:bottom w:val="single" w:sz="4" w:space="0" w:color="auto"/>
              <w:right w:val="single" w:sz="12" w:space="0" w:color="auto"/>
            </w:tcBorders>
          </w:tcPr>
          <w:p w14:paraId="6942ED94"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7A141F3" w14:textId="77777777"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14:paraId="106BD26F" w14:textId="77777777"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1374A6E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D3460DB" w14:textId="77777777"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14:paraId="5D74A971" w14:textId="77777777"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14:paraId="5F9545D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CA62C1D" w14:textId="77777777"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14:paraId="0DF745E8" w14:textId="77777777"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14:paraId="62418203" w14:textId="77777777"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062597CB"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6B3CED08" w14:textId="77777777" w:rsidR="00311BC5" w:rsidRPr="00B93059" w:rsidRDefault="00311BC5" w:rsidP="00311BC5">
            <w:pPr>
              <w:rPr>
                <w:sz w:val="28"/>
                <w:szCs w:val="28"/>
              </w:rPr>
            </w:pPr>
            <w:r w:rsidRPr="00950A8A">
              <w:rPr>
                <w:sz w:val="28"/>
                <w:szCs w:val="28"/>
                <w:lang w:val="en-US"/>
              </w:rPr>
              <w:t>0,0</w:t>
            </w:r>
            <w:r>
              <w:rPr>
                <w:sz w:val="28"/>
                <w:szCs w:val="28"/>
              </w:rPr>
              <w:t>81</w:t>
            </w:r>
          </w:p>
        </w:tc>
      </w:tr>
      <w:tr w:rsidR="00311BC5" w14:paraId="42DDE327" w14:textId="77777777" w:rsidTr="00311BC5">
        <w:tc>
          <w:tcPr>
            <w:tcW w:w="555" w:type="dxa"/>
            <w:tcBorders>
              <w:top w:val="single" w:sz="4" w:space="0" w:color="auto"/>
              <w:left w:val="single" w:sz="12" w:space="0" w:color="auto"/>
              <w:bottom w:val="single" w:sz="4" w:space="0" w:color="auto"/>
              <w:right w:val="single" w:sz="12" w:space="0" w:color="auto"/>
            </w:tcBorders>
          </w:tcPr>
          <w:p w14:paraId="0A8F4C0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66442C5" w14:textId="77777777"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14:paraId="3F624912" w14:textId="77777777"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389A18A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AB05B5E" w14:textId="77777777"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14:paraId="2AADEE6E" w14:textId="77777777"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14:paraId="6DA0BE2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AAC20AE" w14:textId="77777777"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14:paraId="486EA1BB" w14:textId="77777777"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14:paraId="573F59B3" w14:textId="77777777"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34610EE8"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0A859CD2" w14:textId="77777777" w:rsidR="00311BC5" w:rsidRPr="00B93059" w:rsidRDefault="00311BC5" w:rsidP="00311BC5">
            <w:pPr>
              <w:rPr>
                <w:sz w:val="28"/>
                <w:szCs w:val="28"/>
              </w:rPr>
            </w:pPr>
            <w:r w:rsidRPr="00950A8A">
              <w:rPr>
                <w:sz w:val="28"/>
                <w:szCs w:val="28"/>
                <w:lang w:val="en-US"/>
              </w:rPr>
              <w:t>0,</w:t>
            </w:r>
            <w:r>
              <w:rPr>
                <w:sz w:val="28"/>
                <w:szCs w:val="28"/>
              </w:rPr>
              <w:t>13</w:t>
            </w:r>
          </w:p>
        </w:tc>
      </w:tr>
      <w:tr w:rsidR="00311BC5" w14:paraId="1CA235BD" w14:textId="77777777" w:rsidTr="00311BC5">
        <w:tc>
          <w:tcPr>
            <w:tcW w:w="555" w:type="dxa"/>
            <w:tcBorders>
              <w:top w:val="single" w:sz="4" w:space="0" w:color="auto"/>
              <w:left w:val="single" w:sz="12" w:space="0" w:color="auto"/>
              <w:bottom w:val="single" w:sz="4" w:space="0" w:color="auto"/>
              <w:right w:val="single" w:sz="12" w:space="0" w:color="auto"/>
            </w:tcBorders>
          </w:tcPr>
          <w:p w14:paraId="5560383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7598925" w14:textId="77777777"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14:paraId="70EF313F" w14:textId="77777777"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14:paraId="234131C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7205F51" w14:textId="77777777"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14:paraId="4FF551BC" w14:textId="77777777"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114D72B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3359829" w14:textId="77777777"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1A1B4F03" w14:textId="77777777"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14:paraId="24B2F212" w14:textId="77777777"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7FFD570E"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3501AEF8" w14:textId="77777777" w:rsidR="00311BC5" w:rsidRPr="00B93059" w:rsidRDefault="00311BC5" w:rsidP="00311BC5">
            <w:pPr>
              <w:rPr>
                <w:sz w:val="28"/>
                <w:szCs w:val="28"/>
              </w:rPr>
            </w:pPr>
            <w:r w:rsidRPr="00950A8A">
              <w:rPr>
                <w:sz w:val="28"/>
                <w:szCs w:val="28"/>
                <w:lang w:val="en-US"/>
              </w:rPr>
              <w:t>0,0</w:t>
            </w:r>
            <w:r>
              <w:rPr>
                <w:sz w:val="28"/>
                <w:szCs w:val="28"/>
              </w:rPr>
              <w:t>37</w:t>
            </w:r>
          </w:p>
        </w:tc>
      </w:tr>
      <w:tr w:rsidR="00311BC5" w14:paraId="7927BC54" w14:textId="77777777" w:rsidTr="00311BC5">
        <w:tc>
          <w:tcPr>
            <w:tcW w:w="555" w:type="dxa"/>
            <w:tcBorders>
              <w:top w:val="single" w:sz="4" w:space="0" w:color="auto"/>
              <w:left w:val="single" w:sz="12" w:space="0" w:color="auto"/>
              <w:bottom w:val="single" w:sz="4" w:space="0" w:color="auto"/>
              <w:right w:val="single" w:sz="12" w:space="0" w:color="auto"/>
            </w:tcBorders>
          </w:tcPr>
          <w:p w14:paraId="15F45EB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AE352A6" w14:textId="77777777"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14:paraId="5DE689E9" w14:textId="77777777"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14:paraId="7045A72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B2A7882" w14:textId="77777777"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14:paraId="675DD815" w14:textId="77777777"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16379B1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E446AD5" w14:textId="77777777"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14:paraId="51C36C28" w14:textId="77777777"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14:paraId="51192142" w14:textId="77777777"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4C1DBBF0"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2BBFD3A9" w14:textId="77777777" w:rsidR="00311BC5" w:rsidRPr="00B93059" w:rsidRDefault="00311BC5" w:rsidP="00311BC5">
            <w:pPr>
              <w:rPr>
                <w:sz w:val="28"/>
                <w:szCs w:val="28"/>
              </w:rPr>
            </w:pPr>
            <w:r w:rsidRPr="00950A8A">
              <w:rPr>
                <w:sz w:val="28"/>
                <w:szCs w:val="28"/>
                <w:lang w:val="en-US"/>
              </w:rPr>
              <w:t>0,0</w:t>
            </w:r>
            <w:r>
              <w:rPr>
                <w:sz w:val="28"/>
                <w:szCs w:val="28"/>
              </w:rPr>
              <w:t>63</w:t>
            </w:r>
          </w:p>
        </w:tc>
      </w:tr>
      <w:tr w:rsidR="00311BC5" w14:paraId="6F96C6AC" w14:textId="77777777" w:rsidTr="00311BC5">
        <w:tc>
          <w:tcPr>
            <w:tcW w:w="555" w:type="dxa"/>
            <w:tcBorders>
              <w:top w:val="single" w:sz="4" w:space="0" w:color="auto"/>
              <w:left w:val="single" w:sz="12" w:space="0" w:color="auto"/>
              <w:bottom w:val="single" w:sz="4" w:space="0" w:color="auto"/>
              <w:right w:val="single" w:sz="12" w:space="0" w:color="auto"/>
            </w:tcBorders>
          </w:tcPr>
          <w:p w14:paraId="0470DCB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8D088EF" w14:textId="77777777"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14:paraId="73222FF5" w14:textId="77777777"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14:paraId="0196C30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FC4316B" w14:textId="77777777"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14:paraId="74A89BDA" w14:textId="77777777"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036FF89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99F8001" w14:textId="77777777"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76FEA271" w14:textId="77777777"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21AAC176" w14:textId="77777777"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2ECCA1D0"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7B686926"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46605361" w14:textId="77777777" w:rsidTr="00311BC5">
        <w:tc>
          <w:tcPr>
            <w:tcW w:w="555" w:type="dxa"/>
            <w:tcBorders>
              <w:top w:val="single" w:sz="4" w:space="0" w:color="auto"/>
              <w:left w:val="single" w:sz="12" w:space="0" w:color="auto"/>
              <w:bottom w:val="single" w:sz="4" w:space="0" w:color="auto"/>
              <w:right w:val="single" w:sz="12" w:space="0" w:color="auto"/>
            </w:tcBorders>
          </w:tcPr>
          <w:p w14:paraId="065095A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C8A8B39" w14:textId="77777777"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14:paraId="4A0BFC32"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48D6F8F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A1AA7D2" w14:textId="77777777"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14:paraId="6BA5200B" w14:textId="77777777"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38CB307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60F49C7" w14:textId="77777777"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738E3D7E" w14:textId="77777777"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32DA01B0" w14:textId="77777777"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707F7A9A"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58F5297" w14:textId="77777777"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14:paraId="529485AC" w14:textId="77777777" w:rsidTr="00311BC5">
        <w:tc>
          <w:tcPr>
            <w:tcW w:w="555" w:type="dxa"/>
            <w:tcBorders>
              <w:top w:val="single" w:sz="4" w:space="0" w:color="auto"/>
              <w:left w:val="single" w:sz="12" w:space="0" w:color="auto"/>
              <w:bottom w:val="single" w:sz="4" w:space="0" w:color="auto"/>
              <w:right w:val="single" w:sz="12" w:space="0" w:color="auto"/>
            </w:tcBorders>
          </w:tcPr>
          <w:p w14:paraId="786B98F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2D8F933" w14:textId="77777777"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14:paraId="68DD0AE4" w14:textId="77777777"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14:paraId="02F7C63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67BE958" w14:textId="77777777"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14:paraId="0AB3CC1C" w14:textId="77777777"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2EAA116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D69B3D1" w14:textId="77777777"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6B24433F" w14:textId="77777777"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6934BE6C" w14:textId="77777777"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277A1CDD"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12B205C8"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28315D2C" w14:textId="77777777" w:rsidTr="00311BC5">
        <w:tc>
          <w:tcPr>
            <w:tcW w:w="555" w:type="dxa"/>
            <w:tcBorders>
              <w:top w:val="single" w:sz="4" w:space="0" w:color="auto"/>
              <w:left w:val="single" w:sz="12" w:space="0" w:color="auto"/>
              <w:bottom w:val="single" w:sz="4" w:space="0" w:color="auto"/>
              <w:right w:val="single" w:sz="12" w:space="0" w:color="auto"/>
            </w:tcBorders>
          </w:tcPr>
          <w:p w14:paraId="26D9044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E860E1A" w14:textId="77777777"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14:paraId="27D7F462" w14:textId="77777777"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14:paraId="22C70DA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964508E" w14:textId="77777777"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14:paraId="287345F5" w14:textId="77777777"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694F90D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C742A80" w14:textId="77777777"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7F8F3249"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338906CB" w14:textId="77777777"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2AD65F5B" w14:textId="77777777"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7D14F614" w14:textId="77777777" w:rsidR="00311BC5" w:rsidRPr="00B93059" w:rsidRDefault="00311BC5" w:rsidP="00311BC5">
            <w:pPr>
              <w:rPr>
                <w:sz w:val="28"/>
                <w:szCs w:val="28"/>
              </w:rPr>
            </w:pPr>
            <w:r w:rsidRPr="00950A8A">
              <w:rPr>
                <w:sz w:val="28"/>
                <w:szCs w:val="28"/>
                <w:lang w:val="en-US"/>
              </w:rPr>
              <w:t>0,0</w:t>
            </w:r>
            <w:r>
              <w:rPr>
                <w:sz w:val="28"/>
                <w:szCs w:val="28"/>
              </w:rPr>
              <w:t>62</w:t>
            </w:r>
          </w:p>
        </w:tc>
      </w:tr>
      <w:tr w:rsidR="00311BC5" w14:paraId="7F0AB046" w14:textId="77777777" w:rsidTr="00311BC5">
        <w:tc>
          <w:tcPr>
            <w:tcW w:w="555" w:type="dxa"/>
            <w:tcBorders>
              <w:top w:val="single" w:sz="4" w:space="0" w:color="auto"/>
              <w:left w:val="single" w:sz="12" w:space="0" w:color="auto"/>
              <w:bottom w:val="single" w:sz="4" w:space="0" w:color="auto"/>
              <w:right w:val="single" w:sz="12" w:space="0" w:color="auto"/>
            </w:tcBorders>
          </w:tcPr>
          <w:p w14:paraId="08D016D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209C067" w14:textId="77777777"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14:paraId="3B26F806" w14:textId="77777777"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14:paraId="6105D86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84B68D8" w14:textId="77777777"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14:paraId="4001EB41" w14:textId="77777777"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24AAECB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C47E2A0" w14:textId="77777777"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7CCDEC2A" w14:textId="77777777"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02E9F183" w14:textId="77777777"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63E2D194"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0F8F144E" w14:textId="77777777" w:rsidR="00311BC5" w:rsidRPr="00B93059" w:rsidRDefault="00311BC5" w:rsidP="00311BC5">
            <w:pPr>
              <w:rPr>
                <w:sz w:val="28"/>
                <w:szCs w:val="28"/>
              </w:rPr>
            </w:pPr>
            <w:r w:rsidRPr="00950A8A">
              <w:rPr>
                <w:sz w:val="28"/>
                <w:szCs w:val="28"/>
                <w:lang w:val="en-US"/>
              </w:rPr>
              <w:t>0,0</w:t>
            </w:r>
            <w:r>
              <w:rPr>
                <w:sz w:val="28"/>
                <w:szCs w:val="28"/>
              </w:rPr>
              <w:t>76</w:t>
            </w:r>
          </w:p>
        </w:tc>
      </w:tr>
      <w:tr w:rsidR="00311BC5" w14:paraId="6CEDFD7E" w14:textId="77777777" w:rsidTr="00311BC5">
        <w:tc>
          <w:tcPr>
            <w:tcW w:w="555" w:type="dxa"/>
            <w:tcBorders>
              <w:top w:val="single" w:sz="4" w:space="0" w:color="auto"/>
              <w:left w:val="single" w:sz="12" w:space="0" w:color="auto"/>
              <w:bottom w:val="single" w:sz="4" w:space="0" w:color="auto"/>
              <w:right w:val="single" w:sz="12" w:space="0" w:color="auto"/>
            </w:tcBorders>
          </w:tcPr>
          <w:p w14:paraId="5819799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45B9CE8" w14:textId="77777777"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14:paraId="299F4973"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5ED17A1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545E933" w14:textId="77777777"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14:paraId="06101462"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31EAB8B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4BBFD8D" w14:textId="77777777"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0AFAB3E3" w14:textId="77777777"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14:paraId="4ED3BEA4" w14:textId="77777777"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2C4575BE"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7FC2BD88" w14:textId="77777777" w:rsidR="00311BC5" w:rsidRPr="00B93059" w:rsidRDefault="00311BC5" w:rsidP="00311BC5">
            <w:pPr>
              <w:rPr>
                <w:sz w:val="28"/>
                <w:szCs w:val="28"/>
              </w:rPr>
            </w:pPr>
            <w:r w:rsidRPr="00950A8A">
              <w:rPr>
                <w:sz w:val="28"/>
                <w:szCs w:val="28"/>
                <w:lang w:val="en-US"/>
              </w:rPr>
              <w:t>0,</w:t>
            </w:r>
            <w:r>
              <w:rPr>
                <w:sz w:val="28"/>
                <w:szCs w:val="28"/>
              </w:rPr>
              <w:t>33</w:t>
            </w:r>
          </w:p>
        </w:tc>
      </w:tr>
      <w:tr w:rsidR="00311BC5" w14:paraId="715107F4" w14:textId="77777777" w:rsidTr="00311BC5">
        <w:tc>
          <w:tcPr>
            <w:tcW w:w="555" w:type="dxa"/>
            <w:tcBorders>
              <w:top w:val="single" w:sz="4" w:space="0" w:color="auto"/>
              <w:left w:val="single" w:sz="12" w:space="0" w:color="auto"/>
              <w:bottom w:val="single" w:sz="4" w:space="0" w:color="auto"/>
              <w:right w:val="single" w:sz="12" w:space="0" w:color="auto"/>
            </w:tcBorders>
          </w:tcPr>
          <w:p w14:paraId="0122CAF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ED1AA92" w14:textId="77777777"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14:paraId="3C895D09" w14:textId="77777777"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14:paraId="7CC2F7D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EAC2730"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0D683BF9" w14:textId="77777777"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72D189A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B9A054F" w14:textId="77777777"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0ECA927A" w14:textId="77777777"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14:paraId="0C61FFA8" w14:textId="77777777"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26997F63"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69B8CB02" w14:textId="77777777"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14:paraId="5A086B09" w14:textId="77777777" w:rsidTr="00311BC5">
        <w:tc>
          <w:tcPr>
            <w:tcW w:w="555" w:type="dxa"/>
            <w:tcBorders>
              <w:top w:val="single" w:sz="4" w:space="0" w:color="auto"/>
              <w:left w:val="single" w:sz="12" w:space="0" w:color="auto"/>
              <w:bottom w:val="single" w:sz="4" w:space="0" w:color="auto"/>
              <w:right w:val="single" w:sz="12" w:space="0" w:color="auto"/>
            </w:tcBorders>
          </w:tcPr>
          <w:p w14:paraId="4CAB21F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C43B49C" w14:textId="77777777"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14:paraId="2C74AC60" w14:textId="77777777"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14:paraId="1305A15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A0B3E80" w14:textId="77777777"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14:paraId="7C69A1AB" w14:textId="77777777"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7B6C0FE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BAB41F8" w14:textId="77777777"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740ECFAF"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774271DE" w14:textId="77777777"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4B17573F"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97AE0A1" w14:textId="77777777" w:rsidR="00311BC5" w:rsidRPr="00B93059" w:rsidRDefault="00311BC5" w:rsidP="00311BC5">
            <w:pPr>
              <w:rPr>
                <w:sz w:val="28"/>
                <w:szCs w:val="28"/>
              </w:rPr>
            </w:pPr>
            <w:r w:rsidRPr="00950A8A">
              <w:rPr>
                <w:sz w:val="28"/>
                <w:szCs w:val="28"/>
                <w:lang w:val="en-US"/>
              </w:rPr>
              <w:t>0,0</w:t>
            </w:r>
            <w:r>
              <w:rPr>
                <w:sz w:val="28"/>
                <w:szCs w:val="28"/>
              </w:rPr>
              <w:t>41</w:t>
            </w:r>
          </w:p>
        </w:tc>
      </w:tr>
      <w:tr w:rsidR="00311BC5" w14:paraId="4418C11B" w14:textId="77777777" w:rsidTr="00311BC5">
        <w:tc>
          <w:tcPr>
            <w:tcW w:w="555" w:type="dxa"/>
            <w:tcBorders>
              <w:top w:val="single" w:sz="4" w:space="0" w:color="auto"/>
              <w:left w:val="single" w:sz="12" w:space="0" w:color="auto"/>
              <w:bottom w:val="single" w:sz="4" w:space="0" w:color="auto"/>
              <w:right w:val="single" w:sz="12" w:space="0" w:color="auto"/>
            </w:tcBorders>
          </w:tcPr>
          <w:p w14:paraId="0FFF1D5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915BA72" w14:textId="77777777"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14:paraId="619E7C75" w14:textId="77777777"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14:paraId="1819749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3998CE9" w14:textId="77777777"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14:paraId="54BF7CE4" w14:textId="77777777"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5127242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5A2A02B" w14:textId="77777777"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2AE76DB6" w14:textId="77777777"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14:paraId="0B689BAA" w14:textId="77777777"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4728733E"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75D9EAFC" w14:textId="77777777" w:rsidR="00311BC5" w:rsidRPr="00B93059" w:rsidRDefault="00311BC5" w:rsidP="00311BC5">
            <w:pPr>
              <w:rPr>
                <w:sz w:val="28"/>
                <w:szCs w:val="28"/>
              </w:rPr>
            </w:pPr>
            <w:r w:rsidRPr="00950A8A">
              <w:rPr>
                <w:sz w:val="28"/>
                <w:szCs w:val="28"/>
                <w:lang w:val="en-US"/>
              </w:rPr>
              <w:t>0,0</w:t>
            </w:r>
            <w:r>
              <w:rPr>
                <w:sz w:val="28"/>
                <w:szCs w:val="28"/>
              </w:rPr>
              <w:t>19</w:t>
            </w:r>
          </w:p>
        </w:tc>
      </w:tr>
      <w:tr w:rsidR="00311BC5" w14:paraId="44929583" w14:textId="77777777" w:rsidTr="00311BC5">
        <w:tc>
          <w:tcPr>
            <w:tcW w:w="555" w:type="dxa"/>
            <w:tcBorders>
              <w:top w:val="single" w:sz="4" w:space="0" w:color="auto"/>
              <w:left w:val="single" w:sz="12" w:space="0" w:color="auto"/>
              <w:bottom w:val="single" w:sz="4" w:space="0" w:color="auto"/>
              <w:right w:val="single" w:sz="12" w:space="0" w:color="auto"/>
            </w:tcBorders>
          </w:tcPr>
          <w:p w14:paraId="04B4F08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C7BCB46" w14:textId="77777777"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14:paraId="243215AC" w14:textId="77777777"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14:paraId="307627C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FE0AAED" w14:textId="77777777"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14:paraId="290A1154" w14:textId="77777777"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14:paraId="0247851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CC927A3" w14:textId="77777777"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14:paraId="1C0243C1" w14:textId="77777777"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14:paraId="1DEDFBAD" w14:textId="77777777"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4DDCEBC2"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2F4D53BF" w14:textId="77777777" w:rsidR="00311BC5" w:rsidRPr="00B93059" w:rsidRDefault="00311BC5" w:rsidP="00311BC5">
            <w:pPr>
              <w:rPr>
                <w:sz w:val="28"/>
                <w:szCs w:val="28"/>
              </w:rPr>
            </w:pPr>
            <w:r w:rsidRPr="00950A8A">
              <w:rPr>
                <w:sz w:val="28"/>
                <w:szCs w:val="28"/>
                <w:lang w:val="en-US"/>
              </w:rPr>
              <w:t>0,0</w:t>
            </w:r>
            <w:r>
              <w:rPr>
                <w:sz w:val="28"/>
                <w:szCs w:val="28"/>
              </w:rPr>
              <w:t>32</w:t>
            </w:r>
          </w:p>
        </w:tc>
      </w:tr>
      <w:tr w:rsidR="00311BC5" w14:paraId="49E19520" w14:textId="77777777" w:rsidTr="00311BC5">
        <w:tc>
          <w:tcPr>
            <w:tcW w:w="555" w:type="dxa"/>
            <w:tcBorders>
              <w:top w:val="single" w:sz="4" w:space="0" w:color="auto"/>
              <w:left w:val="single" w:sz="12" w:space="0" w:color="auto"/>
              <w:bottom w:val="single" w:sz="4" w:space="0" w:color="auto"/>
              <w:right w:val="single" w:sz="12" w:space="0" w:color="auto"/>
            </w:tcBorders>
          </w:tcPr>
          <w:p w14:paraId="467E953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130060D" w14:textId="77777777"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14:paraId="2A64DFBD"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7AE8264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7118E95" w14:textId="77777777"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3797B415" w14:textId="77777777"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14:paraId="51E46E2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363D1C6" w14:textId="77777777"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67736475"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50E1B9F0" w14:textId="77777777"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7EA7196E"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6B878AB8" w14:textId="77777777" w:rsidR="00311BC5" w:rsidRPr="00B93059" w:rsidRDefault="00311BC5" w:rsidP="00311BC5">
            <w:pPr>
              <w:rPr>
                <w:sz w:val="28"/>
                <w:szCs w:val="28"/>
              </w:rPr>
            </w:pPr>
            <w:r w:rsidRPr="00950A8A">
              <w:rPr>
                <w:sz w:val="28"/>
                <w:szCs w:val="28"/>
                <w:lang w:val="en-US"/>
              </w:rPr>
              <w:t>0,0</w:t>
            </w:r>
            <w:r>
              <w:rPr>
                <w:sz w:val="28"/>
                <w:szCs w:val="28"/>
              </w:rPr>
              <w:t>53</w:t>
            </w:r>
          </w:p>
        </w:tc>
      </w:tr>
      <w:tr w:rsidR="00311BC5" w14:paraId="4C5C82ED" w14:textId="77777777" w:rsidTr="00311BC5">
        <w:tc>
          <w:tcPr>
            <w:tcW w:w="555" w:type="dxa"/>
            <w:tcBorders>
              <w:top w:val="single" w:sz="4" w:space="0" w:color="auto"/>
              <w:left w:val="single" w:sz="12" w:space="0" w:color="auto"/>
              <w:bottom w:val="single" w:sz="4" w:space="0" w:color="auto"/>
              <w:right w:val="single" w:sz="12" w:space="0" w:color="auto"/>
            </w:tcBorders>
          </w:tcPr>
          <w:p w14:paraId="6E22D63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98039BE" w14:textId="77777777"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14:paraId="57341858" w14:textId="77777777"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14:paraId="0496DE8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AE2E257" w14:textId="77777777"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5D11F786" w14:textId="77777777"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1551BA4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B650804" w14:textId="77777777"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6DF17ECE" w14:textId="77777777"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14:paraId="649AA0B1" w14:textId="77777777"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1B1389E2" w14:textId="77777777"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579D65F0" w14:textId="77777777"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14:paraId="658CD873" w14:textId="77777777" w:rsidTr="00311BC5">
        <w:tc>
          <w:tcPr>
            <w:tcW w:w="555" w:type="dxa"/>
            <w:tcBorders>
              <w:top w:val="single" w:sz="4" w:space="0" w:color="auto"/>
              <w:left w:val="single" w:sz="12" w:space="0" w:color="auto"/>
              <w:bottom w:val="single" w:sz="4" w:space="0" w:color="auto"/>
              <w:right w:val="single" w:sz="12" w:space="0" w:color="auto"/>
            </w:tcBorders>
          </w:tcPr>
          <w:p w14:paraId="141796A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7FBC60E" w14:textId="77777777"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14:paraId="40EA002C" w14:textId="77777777"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14:paraId="6C155FD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B0A9C5E" w14:textId="77777777"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14:paraId="311D6CEF" w14:textId="77777777"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50E8DBC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0450C2F" w14:textId="77777777"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43F13034" w14:textId="77777777"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14:paraId="16D31F86" w14:textId="77777777"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3C6D08FC" w14:textId="77777777"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3DFE72F4" w14:textId="77777777"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14:paraId="0D50E159" w14:textId="77777777" w:rsidTr="00311BC5">
        <w:tc>
          <w:tcPr>
            <w:tcW w:w="555" w:type="dxa"/>
            <w:tcBorders>
              <w:top w:val="single" w:sz="4" w:space="0" w:color="auto"/>
              <w:left w:val="single" w:sz="12" w:space="0" w:color="auto"/>
              <w:bottom w:val="single" w:sz="4" w:space="0" w:color="auto"/>
              <w:right w:val="single" w:sz="12" w:space="0" w:color="auto"/>
            </w:tcBorders>
          </w:tcPr>
          <w:p w14:paraId="67589D8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D9F1CA7" w14:textId="77777777"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14:paraId="6C1B14BF"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65F7DAA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08CD8EA" w14:textId="77777777"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14:paraId="666A8071" w14:textId="77777777"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1ECE5D9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DE880CE"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0BA245B7" w14:textId="77777777"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14:paraId="6B594017" w14:textId="77777777"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59FC9E8D" w14:textId="77777777"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4B5B6C27" w14:textId="77777777"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14:paraId="1E26147C" w14:textId="77777777" w:rsidTr="00311BC5">
        <w:tc>
          <w:tcPr>
            <w:tcW w:w="555" w:type="dxa"/>
            <w:tcBorders>
              <w:top w:val="single" w:sz="4" w:space="0" w:color="auto"/>
              <w:left w:val="single" w:sz="12" w:space="0" w:color="auto"/>
              <w:bottom w:val="single" w:sz="4" w:space="0" w:color="auto"/>
              <w:right w:val="single" w:sz="12" w:space="0" w:color="auto"/>
            </w:tcBorders>
          </w:tcPr>
          <w:p w14:paraId="72E1CA4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B18FEEC" w14:textId="77777777"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14:paraId="68F87F5F" w14:textId="77777777"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14:paraId="203B3EF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BEB99AC" w14:textId="77777777"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14:paraId="38730C57" w14:textId="77777777"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14:paraId="30AD299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E206FD8" w14:textId="77777777"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3D6FBF4F" w14:textId="77777777"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14:paraId="030B0DB3" w14:textId="77777777"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5A1930E4"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137582C2" w14:textId="77777777" w:rsidR="00311BC5" w:rsidRPr="00B93059" w:rsidRDefault="00311BC5" w:rsidP="00311BC5">
            <w:pPr>
              <w:rPr>
                <w:sz w:val="28"/>
                <w:szCs w:val="28"/>
              </w:rPr>
            </w:pPr>
            <w:r w:rsidRPr="00950A8A">
              <w:rPr>
                <w:sz w:val="28"/>
                <w:szCs w:val="28"/>
                <w:lang w:val="en-US"/>
              </w:rPr>
              <w:t>0,0</w:t>
            </w:r>
            <w:r>
              <w:rPr>
                <w:sz w:val="28"/>
                <w:szCs w:val="28"/>
              </w:rPr>
              <w:t>47</w:t>
            </w:r>
          </w:p>
        </w:tc>
      </w:tr>
      <w:tr w:rsidR="00311BC5" w14:paraId="687315C5" w14:textId="77777777" w:rsidTr="00311BC5">
        <w:tc>
          <w:tcPr>
            <w:tcW w:w="555" w:type="dxa"/>
            <w:tcBorders>
              <w:top w:val="single" w:sz="4" w:space="0" w:color="auto"/>
              <w:left w:val="single" w:sz="12" w:space="0" w:color="auto"/>
              <w:bottom w:val="single" w:sz="4" w:space="0" w:color="auto"/>
              <w:right w:val="single" w:sz="12" w:space="0" w:color="auto"/>
            </w:tcBorders>
          </w:tcPr>
          <w:p w14:paraId="35ECA1E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20AFD7E" w14:textId="77777777"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14:paraId="0AABB2ED" w14:textId="77777777"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14:paraId="77FBF40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7CCB643" w14:textId="77777777"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14:paraId="2378F166" w14:textId="77777777"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14:paraId="71D18D5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F28917C"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22620928" w14:textId="77777777"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14:paraId="26060578" w14:textId="77777777"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500CA070"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F73CC58" w14:textId="77777777"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14:paraId="2BC70F12" w14:textId="77777777" w:rsidTr="00311BC5">
        <w:tc>
          <w:tcPr>
            <w:tcW w:w="555" w:type="dxa"/>
            <w:tcBorders>
              <w:top w:val="single" w:sz="4" w:space="0" w:color="auto"/>
              <w:left w:val="single" w:sz="12" w:space="0" w:color="auto"/>
              <w:bottom w:val="single" w:sz="4" w:space="0" w:color="auto"/>
              <w:right w:val="single" w:sz="12" w:space="0" w:color="auto"/>
            </w:tcBorders>
          </w:tcPr>
          <w:p w14:paraId="2217238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CBB8ACC" w14:textId="77777777"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14:paraId="71C8A540" w14:textId="77777777"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14:paraId="39786CE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BF5CB7A" w14:textId="77777777"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7F8BFC0E" w14:textId="77777777"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3851A52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F3919E4" w14:textId="77777777"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3CA30211" w14:textId="77777777"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14:paraId="54930F88" w14:textId="77777777"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28C7A794"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0E74A412" w14:textId="77777777"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14:paraId="4585529D" w14:textId="77777777" w:rsidTr="00311BC5">
        <w:tc>
          <w:tcPr>
            <w:tcW w:w="555" w:type="dxa"/>
            <w:tcBorders>
              <w:top w:val="single" w:sz="4" w:space="0" w:color="auto"/>
              <w:left w:val="single" w:sz="12" w:space="0" w:color="auto"/>
              <w:bottom w:val="single" w:sz="4" w:space="0" w:color="auto"/>
              <w:right w:val="single" w:sz="12" w:space="0" w:color="auto"/>
            </w:tcBorders>
          </w:tcPr>
          <w:p w14:paraId="0E99F8C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3EA094A" w14:textId="77777777"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14:paraId="047346A9"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556A6EA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F23CB6A" w14:textId="77777777"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4B3F9E0A" w14:textId="77777777"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629EBB4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E835DDE" w14:textId="77777777"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10B50E01" w14:textId="77777777"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14:paraId="0CE6F5B0" w14:textId="77777777"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136C12B1" w14:textId="77777777"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3415DB28" w14:textId="77777777"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14:paraId="2957AB30" w14:textId="77777777" w:rsidTr="00311BC5">
        <w:tc>
          <w:tcPr>
            <w:tcW w:w="555" w:type="dxa"/>
            <w:tcBorders>
              <w:top w:val="single" w:sz="4" w:space="0" w:color="auto"/>
              <w:left w:val="single" w:sz="12" w:space="0" w:color="auto"/>
              <w:bottom w:val="single" w:sz="4" w:space="0" w:color="auto"/>
              <w:right w:val="single" w:sz="12" w:space="0" w:color="auto"/>
            </w:tcBorders>
          </w:tcPr>
          <w:p w14:paraId="26BF3D0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19445C1" w14:textId="77777777"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14:paraId="0044B04B" w14:textId="77777777"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662BE30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CB206DF" w14:textId="77777777"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14:paraId="14BE7421" w14:textId="77777777"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6979C4A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F7AB42D"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215F1D4F" w14:textId="77777777"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58F41605" w14:textId="77777777"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26FDB21B" w14:textId="77777777"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DA68C0C" w14:textId="77777777"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14:paraId="7F3DD3E5" w14:textId="77777777" w:rsidTr="00311BC5">
        <w:tc>
          <w:tcPr>
            <w:tcW w:w="555" w:type="dxa"/>
            <w:tcBorders>
              <w:top w:val="single" w:sz="4" w:space="0" w:color="auto"/>
              <w:left w:val="single" w:sz="12" w:space="0" w:color="auto"/>
              <w:bottom w:val="single" w:sz="12" w:space="0" w:color="auto"/>
              <w:right w:val="single" w:sz="12" w:space="0" w:color="auto"/>
            </w:tcBorders>
          </w:tcPr>
          <w:p w14:paraId="234F099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2A306FDA" w14:textId="77777777"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14:paraId="1F3FD14B" w14:textId="77777777"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14:paraId="6E4CEE9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186996C9" w14:textId="77777777"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14:paraId="25CA499B" w14:textId="77777777"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14:paraId="5C7675B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478E75A6" w14:textId="77777777"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14:paraId="3F44336D" w14:textId="77777777"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14:paraId="3675B96F" w14:textId="77777777"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5D57B32F" w14:textId="77777777"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14:paraId="08820671" w14:textId="77777777"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14:paraId="01F6F6E6" w14:textId="77777777" w:rsidR="00AE0C12" w:rsidRDefault="00AE0C12" w:rsidP="00560037">
      <w:pPr>
        <w:tabs>
          <w:tab w:val="left" w:pos="2880"/>
        </w:tabs>
        <w:ind w:left="1080" w:hanging="1080"/>
        <w:jc w:val="right"/>
        <w:rPr>
          <w:rFonts w:ascii="Times New Roman" w:hAnsi="Times New Roman" w:cs="Times New Roman"/>
          <w:sz w:val="28"/>
          <w:szCs w:val="28"/>
        </w:rPr>
      </w:pPr>
    </w:p>
    <w:p w14:paraId="7A6A8F05" w14:textId="77777777" w:rsidR="008C7C02" w:rsidRDefault="008C7C02" w:rsidP="00560037">
      <w:pPr>
        <w:tabs>
          <w:tab w:val="left" w:pos="2880"/>
        </w:tabs>
        <w:ind w:left="1080" w:hanging="1080"/>
        <w:jc w:val="right"/>
        <w:rPr>
          <w:rFonts w:ascii="Times New Roman" w:hAnsi="Times New Roman" w:cs="Times New Roman"/>
          <w:sz w:val="28"/>
          <w:szCs w:val="28"/>
        </w:rPr>
      </w:pPr>
    </w:p>
    <w:p w14:paraId="64FDBF3C" w14:textId="77777777" w:rsidR="008C7C02" w:rsidRDefault="008C7C02" w:rsidP="00560037">
      <w:pPr>
        <w:tabs>
          <w:tab w:val="left" w:pos="2880"/>
        </w:tabs>
        <w:ind w:left="1080" w:hanging="1080"/>
        <w:jc w:val="right"/>
        <w:rPr>
          <w:rFonts w:ascii="Times New Roman" w:hAnsi="Times New Roman" w:cs="Times New Roman"/>
          <w:sz w:val="28"/>
          <w:szCs w:val="28"/>
        </w:rPr>
      </w:pPr>
    </w:p>
    <w:p w14:paraId="759E3A7C" w14:textId="77777777" w:rsidR="008C7C02" w:rsidRDefault="008C7C02" w:rsidP="00560037">
      <w:pPr>
        <w:tabs>
          <w:tab w:val="left" w:pos="2880"/>
        </w:tabs>
        <w:ind w:left="1080" w:hanging="1080"/>
        <w:jc w:val="right"/>
        <w:rPr>
          <w:rFonts w:ascii="Times New Roman" w:hAnsi="Times New Roman" w:cs="Times New Roman"/>
          <w:sz w:val="28"/>
          <w:szCs w:val="28"/>
        </w:rPr>
      </w:pPr>
    </w:p>
    <w:p w14:paraId="52369125" w14:textId="77777777" w:rsidR="008C7C02" w:rsidRDefault="008C7C02" w:rsidP="00560037">
      <w:pPr>
        <w:tabs>
          <w:tab w:val="left" w:pos="2880"/>
        </w:tabs>
        <w:ind w:left="1080" w:hanging="1080"/>
        <w:jc w:val="right"/>
        <w:rPr>
          <w:rFonts w:ascii="Times New Roman" w:hAnsi="Times New Roman" w:cs="Times New Roman"/>
          <w:sz w:val="28"/>
          <w:szCs w:val="28"/>
        </w:rPr>
      </w:pPr>
    </w:p>
    <w:p w14:paraId="126B1A13" w14:textId="77777777" w:rsidR="008C7C02" w:rsidRDefault="008C7C02" w:rsidP="00560037">
      <w:pPr>
        <w:tabs>
          <w:tab w:val="left" w:pos="2880"/>
        </w:tabs>
        <w:ind w:left="1080" w:hanging="1080"/>
        <w:jc w:val="right"/>
        <w:rPr>
          <w:rFonts w:ascii="Times New Roman" w:hAnsi="Times New Roman" w:cs="Times New Roman"/>
          <w:sz w:val="28"/>
          <w:szCs w:val="28"/>
        </w:rPr>
      </w:pPr>
    </w:p>
    <w:p w14:paraId="31D41861" w14:textId="77777777" w:rsidR="008C7C02" w:rsidRDefault="008C7C02" w:rsidP="00560037">
      <w:pPr>
        <w:tabs>
          <w:tab w:val="left" w:pos="2880"/>
        </w:tabs>
        <w:ind w:left="1080" w:hanging="1080"/>
        <w:jc w:val="right"/>
        <w:rPr>
          <w:rFonts w:ascii="Times New Roman" w:hAnsi="Times New Roman" w:cs="Times New Roman"/>
          <w:sz w:val="28"/>
          <w:szCs w:val="28"/>
        </w:rPr>
      </w:pPr>
    </w:p>
    <w:p w14:paraId="30B81409" w14:textId="77777777" w:rsidR="008C7C02" w:rsidRDefault="008C7C02" w:rsidP="00560037">
      <w:pPr>
        <w:tabs>
          <w:tab w:val="left" w:pos="2880"/>
        </w:tabs>
        <w:ind w:left="1080" w:hanging="1080"/>
        <w:jc w:val="right"/>
        <w:rPr>
          <w:rFonts w:ascii="Times New Roman" w:hAnsi="Times New Roman" w:cs="Times New Roman"/>
          <w:sz w:val="28"/>
          <w:szCs w:val="28"/>
        </w:rPr>
      </w:pPr>
    </w:p>
    <w:p w14:paraId="20E56C19" w14:textId="77777777" w:rsidR="008C7C02" w:rsidRDefault="008C7C02" w:rsidP="00560037">
      <w:pPr>
        <w:tabs>
          <w:tab w:val="left" w:pos="2880"/>
        </w:tabs>
        <w:ind w:left="1080" w:hanging="1080"/>
        <w:jc w:val="right"/>
        <w:rPr>
          <w:rFonts w:ascii="Times New Roman" w:hAnsi="Times New Roman" w:cs="Times New Roman"/>
          <w:sz w:val="28"/>
          <w:szCs w:val="28"/>
        </w:rPr>
      </w:pPr>
    </w:p>
    <w:p w14:paraId="1C70B1DB" w14:textId="77777777" w:rsidR="008C7C02" w:rsidRDefault="008C7C02" w:rsidP="00560037">
      <w:pPr>
        <w:tabs>
          <w:tab w:val="left" w:pos="2880"/>
        </w:tabs>
        <w:ind w:left="1080" w:hanging="1080"/>
        <w:jc w:val="right"/>
        <w:rPr>
          <w:rFonts w:ascii="Times New Roman" w:hAnsi="Times New Roman" w:cs="Times New Roman"/>
          <w:sz w:val="28"/>
          <w:szCs w:val="28"/>
        </w:rPr>
      </w:pPr>
    </w:p>
    <w:p w14:paraId="2A63EFEF" w14:textId="77777777" w:rsidR="008C7C02" w:rsidRDefault="008C7C02" w:rsidP="00560037">
      <w:pPr>
        <w:tabs>
          <w:tab w:val="left" w:pos="2880"/>
        </w:tabs>
        <w:ind w:left="1080" w:hanging="1080"/>
        <w:jc w:val="right"/>
        <w:rPr>
          <w:rFonts w:ascii="Times New Roman" w:hAnsi="Times New Roman" w:cs="Times New Roman"/>
          <w:sz w:val="28"/>
          <w:szCs w:val="28"/>
        </w:rPr>
      </w:pPr>
    </w:p>
    <w:p w14:paraId="56F86157" w14:textId="77777777" w:rsidR="008C7C02" w:rsidRDefault="008C7C02" w:rsidP="00560037">
      <w:pPr>
        <w:tabs>
          <w:tab w:val="left" w:pos="2880"/>
        </w:tabs>
        <w:ind w:left="1080" w:hanging="1080"/>
        <w:jc w:val="right"/>
        <w:rPr>
          <w:rFonts w:ascii="Times New Roman" w:hAnsi="Times New Roman" w:cs="Times New Roman"/>
          <w:sz w:val="28"/>
          <w:szCs w:val="28"/>
        </w:rPr>
      </w:pPr>
    </w:p>
    <w:p w14:paraId="11BB2551" w14:textId="77777777" w:rsidR="008C7C02" w:rsidRDefault="008C7C02" w:rsidP="00560037">
      <w:pPr>
        <w:tabs>
          <w:tab w:val="left" w:pos="2880"/>
        </w:tabs>
        <w:ind w:left="1080" w:hanging="1080"/>
        <w:jc w:val="right"/>
        <w:rPr>
          <w:rFonts w:ascii="Times New Roman" w:hAnsi="Times New Roman" w:cs="Times New Roman"/>
          <w:sz w:val="28"/>
          <w:szCs w:val="28"/>
        </w:rPr>
      </w:pPr>
    </w:p>
    <w:p w14:paraId="53935EAE" w14:textId="77777777" w:rsidR="008C7C02" w:rsidRDefault="008C7C02" w:rsidP="00560037">
      <w:pPr>
        <w:tabs>
          <w:tab w:val="left" w:pos="2880"/>
        </w:tabs>
        <w:ind w:left="1080" w:hanging="1080"/>
        <w:jc w:val="right"/>
        <w:rPr>
          <w:rFonts w:ascii="Times New Roman" w:hAnsi="Times New Roman" w:cs="Times New Roman"/>
          <w:sz w:val="28"/>
          <w:szCs w:val="28"/>
        </w:rPr>
      </w:pPr>
    </w:p>
    <w:p w14:paraId="57A41346" w14:textId="77777777" w:rsidR="008C7C02" w:rsidRDefault="008C7C02" w:rsidP="00560037">
      <w:pPr>
        <w:tabs>
          <w:tab w:val="left" w:pos="2880"/>
        </w:tabs>
        <w:ind w:left="1080" w:hanging="1080"/>
        <w:jc w:val="right"/>
        <w:rPr>
          <w:rFonts w:ascii="Times New Roman" w:hAnsi="Times New Roman" w:cs="Times New Roman"/>
          <w:sz w:val="28"/>
          <w:szCs w:val="28"/>
        </w:rPr>
      </w:pPr>
    </w:p>
    <w:p w14:paraId="4C844B02" w14:textId="77777777" w:rsidR="008C7C02" w:rsidRDefault="008C7C02" w:rsidP="00560037">
      <w:pPr>
        <w:tabs>
          <w:tab w:val="left" w:pos="2880"/>
        </w:tabs>
        <w:ind w:left="1080" w:hanging="1080"/>
        <w:jc w:val="right"/>
        <w:rPr>
          <w:rFonts w:ascii="Times New Roman" w:hAnsi="Times New Roman" w:cs="Times New Roman"/>
          <w:sz w:val="28"/>
          <w:szCs w:val="28"/>
        </w:rPr>
      </w:pPr>
    </w:p>
    <w:p w14:paraId="0A3E58C2" w14:textId="77777777" w:rsidR="008C7C02" w:rsidRDefault="008C7C02" w:rsidP="00560037">
      <w:pPr>
        <w:tabs>
          <w:tab w:val="left" w:pos="2880"/>
        </w:tabs>
        <w:ind w:left="1080" w:hanging="1080"/>
        <w:jc w:val="right"/>
        <w:rPr>
          <w:rFonts w:ascii="Times New Roman" w:hAnsi="Times New Roman" w:cs="Times New Roman"/>
          <w:sz w:val="28"/>
          <w:szCs w:val="28"/>
        </w:rPr>
      </w:pPr>
    </w:p>
    <w:p w14:paraId="14DFB377" w14:textId="77777777" w:rsidR="008C7C02" w:rsidRDefault="008C7C02" w:rsidP="00560037">
      <w:pPr>
        <w:tabs>
          <w:tab w:val="left" w:pos="2880"/>
        </w:tabs>
        <w:ind w:left="1080" w:hanging="1080"/>
        <w:jc w:val="right"/>
        <w:rPr>
          <w:rFonts w:ascii="Times New Roman" w:hAnsi="Times New Roman" w:cs="Times New Roman"/>
          <w:sz w:val="28"/>
          <w:szCs w:val="28"/>
        </w:rPr>
      </w:pPr>
    </w:p>
    <w:p w14:paraId="64F49D6B" w14:textId="77777777" w:rsidR="008C7C02" w:rsidRDefault="008C7C02" w:rsidP="00560037">
      <w:pPr>
        <w:tabs>
          <w:tab w:val="left" w:pos="2880"/>
        </w:tabs>
        <w:ind w:left="1080" w:hanging="1080"/>
        <w:jc w:val="right"/>
        <w:rPr>
          <w:rFonts w:ascii="Times New Roman" w:hAnsi="Times New Roman" w:cs="Times New Roman"/>
          <w:sz w:val="28"/>
          <w:szCs w:val="28"/>
        </w:rPr>
      </w:pPr>
    </w:p>
    <w:p w14:paraId="1747ECC3" w14:textId="77777777" w:rsidR="008C7C02" w:rsidRDefault="008C7C02" w:rsidP="00560037">
      <w:pPr>
        <w:tabs>
          <w:tab w:val="left" w:pos="2880"/>
        </w:tabs>
        <w:ind w:left="1080" w:hanging="1080"/>
        <w:jc w:val="right"/>
        <w:rPr>
          <w:rFonts w:ascii="Times New Roman" w:hAnsi="Times New Roman" w:cs="Times New Roman"/>
          <w:sz w:val="28"/>
          <w:szCs w:val="28"/>
        </w:rPr>
      </w:pPr>
    </w:p>
    <w:p w14:paraId="3D52B4FB" w14:textId="77777777" w:rsidR="008C7C02" w:rsidRDefault="008C7C02" w:rsidP="00560037">
      <w:pPr>
        <w:tabs>
          <w:tab w:val="left" w:pos="2880"/>
        </w:tabs>
        <w:ind w:left="1080" w:hanging="1080"/>
        <w:jc w:val="right"/>
        <w:rPr>
          <w:rFonts w:ascii="Times New Roman" w:hAnsi="Times New Roman" w:cs="Times New Roman"/>
          <w:sz w:val="28"/>
          <w:szCs w:val="28"/>
        </w:rPr>
      </w:pPr>
    </w:p>
    <w:p w14:paraId="28F5C73E" w14:textId="77777777"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14:paraId="77E968FE" w14:textId="77777777"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14:paraId="506DBF73" w14:textId="77777777"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14:anchorId="741F75E5" wp14:editId="75FABD09">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14:paraId="1D567D44" w14:textId="77777777"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14:paraId="1A104F0E" w14:textId="77777777"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28"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00CB484F" w:rsidRPr="00FC18FD">
        <w:rPr>
          <w:rFonts w:ascii="Palatino Linotype" w:hAnsi="Palatino Linotype"/>
          <w:sz w:val="28"/>
          <w:szCs w:val="28"/>
        </w:rPr>
        <w:t>Ἀναξαγόρας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из Клазомен</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 xml:space="preserve">(ок. 496 до н. э. — 428 до н. э.) — древнегреческий </w:t>
      </w:r>
      <w:hyperlink r:id="rId429"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0"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1"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14:paraId="7EB58C25" w14:textId="77777777"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14:paraId="15CE7343" w14:textId="77777777"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14:anchorId="2F33035F" wp14:editId="53152C27">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14:paraId="2C2882B8" w14:textId="77777777"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14:anchorId="6E4BA96F" wp14:editId="67AFFC49">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Жан Робер Арган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4"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36"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7"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8"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диаграмма Аргана</w:t>
        </w:r>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39"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14:paraId="292B9B38" w14:textId="77777777"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14:paraId="08EE8D09" w14:textId="77777777"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r w:rsidR="00FC18FD" w:rsidRPr="00FC18FD">
        <w:rPr>
          <w:rFonts w:ascii="Palatino Linotype" w:hAnsi="Palatino Linotype"/>
          <w:sz w:val="28"/>
          <w:szCs w:val="28"/>
        </w:rPr>
        <w:t>Ἀρχιμήδης</w:t>
      </w:r>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0"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1"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2"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3"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4"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45"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46"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47"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14:paraId="42A55601" w14:textId="77777777"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14:paraId="5BE145FE" w14:textId="77777777"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14:anchorId="656E6B30" wp14:editId="5812F524">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14:paraId="6C47151C" w14:textId="77777777"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0"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ок.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1"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2"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3"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14:paraId="7E01CC54" w14:textId="77777777"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14:paraId="2608A7C8" w14:textId="77777777"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14:anchorId="6A5344B6" wp14:editId="177FE3C5">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4">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Томас Брадвардин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55"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rPr>
        <w:t>Thomas Bradwardine</w:t>
      </w:r>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6"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7"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58"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59"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0"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Оксфордские калькуляторы" w:history="1">
        <w:r w:rsidR="008C7C02" w:rsidRPr="008C7C02">
          <w:rPr>
            <w:rStyle w:val="a3"/>
            <w:rFonts w:ascii="Times New Roman" w:hAnsi="Times New Roman" w:cs="Times New Roman"/>
            <w:color w:val="000000" w:themeColor="text1"/>
            <w:sz w:val="28"/>
            <w:szCs w:val="28"/>
            <w:u w:val="none"/>
            <w:shd w:val="clear" w:color="auto" w:fill="FFFFFF"/>
          </w:rPr>
          <w:t>oксфордских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3"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4"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5"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14:paraId="35196179" w14:textId="77777777"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lastRenderedPageBreak/>
        <w:drawing>
          <wp:anchor distT="0" distB="0" distL="114300" distR="114300" simplePos="0" relativeHeight="251404800" behindDoc="0" locked="0" layoutInCell="1" allowOverlap="1" wp14:anchorId="2051B464" wp14:editId="7982202A">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67" cstate="print">
                      <a:extLst>
                        <a:ext uri="{BEBA8EAE-BF5A-486C-A8C5-ECC9F3942E4B}">
                          <a14:imgProps xmlns:a14="http://schemas.microsoft.com/office/drawing/2010/main">
                            <a14:imgLayer r:embed="rId468">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r w:rsidR="008C7C02" w:rsidRPr="002C56C6">
        <w:rPr>
          <w:rFonts w:ascii="Times New Roman" w:hAnsi="Times New Roman" w:cs="Times New Roman"/>
          <w:i/>
          <w:color w:val="000000" w:themeColor="text1"/>
          <w:sz w:val="28"/>
          <w:szCs w:val="28"/>
        </w:rPr>
        <w:t>Andrew Donald Booth</w:t>
      </w:r>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69"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0"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14:paraId="29BD332E" w14:textId="77777777"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14:anchorId="1018E22C" wp14:editId="25A96FA7">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1">
                      <a:grayscl/>
                      <a:extLst>
                        <a:ext uri="{BEBA8EAE-BF5A-486C-A8C5-ECC9F3942E4B}">
                          <a14:imgProps xmlns:a14="http://schemas.microsoft.com/office/drawing/2010/main">
                            <a14:imgLayer r:embed="rId472">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14:anchorId="702D1FF3" wp14:editId="0E2F95A8">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r w:rsidR="00553409" w:rsidRPr="00893C3F">
        <w:rPr>
          <w:rFonts w:ascii="Times New Roman" w:hAnsi="Times New Roman" w:cs="Times New Roman"/>
          <w:b/>
          <w:bCs/>
          <w:sz w:val="28"/>
          <w:szCs w:val="28"/>
          <w:shd w:val="clear" w:color="auto" w:fill="FFFFFF"/>
        </w:rPr>
        <w:t>Брахмагупта</w:t>
      </w:r>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4"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r w:rsidR="00553409" w:rsidRPr="00893C3F">
        <w:rPr>
          <w:rFonts w:ascii="Times New Roman" w:hAnsi="Times New Roman" w:cs="Times New Roman"/>
          <w:sz w:val="28"/>
          <w:szCs w:val="28"/>
          <w:shd w:val="clear" w:color="auto" w:fill="FFFFFF"/>
        </w:rPr>
        <w:t>ок.</w:t>
      </w:r>
      <w:r w:rsidR="00613DC0" w:rsidRPr="00893C3F">
        <w:rPr>
          <w:rStyle w:val="apple-converted-space"/>
          <w:rFonts w:ascii="Times New Roman" w:hAnsi="Times New Roman" w:cs="Times New Roman"/>
          <w:sz w:val="28"/>
          <w:szCs w:val="28"/>
          <w:shd w:val="clear" w:color="auto" w:fill="FFFFFF"/>
        </w:rPr>
        <w:t xml:space="preserve"> </w:t>
      </w:r>
      <w:hyperlink r:id="rId475"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76"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77"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78"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79" w:tooltip="Удджайн" w:history="1">
        <w:r w:rsidR="00553409" w:rsidRPr="00893C3F">
          <w:rPr>
            <w:rStyle w:val="a3"/>
            <w:rFonts w:ascii="Times New Roman" w:hAnsi="Times New Roman" w:cs="Times New Roman"/>
            <w:color w:val="auto"/>
            <w:sz w:val="28"/>
            <w:szCs w:val="28"/>
            <w:u w:val="none"/>
            <w:shd w:val="clear" w:color="auto" w:fill="FFFFFF"/>
          </w:rPr>
          <w:t>Удджайне</w:t>
        </w:r>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0"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14:paraId="5A61257B" w14:textId="77777777"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14:anchorId="528D028E" wp14:editId="06A7E817">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2"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John Wallis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3"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4"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85"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86"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7"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0"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1"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2"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3"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4"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495"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496"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14:paraId="5BE7BB3F" w14:textId="77777777"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497"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498"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499"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0"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1"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4"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05"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07"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14:paraId="64073860" w14:textId="77777777"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14:paraId="040AA893" w14:textId="77777777"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14:anchorId="727F8069" wp14:editId="206E35FB">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Каспар Вессель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0"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Caspar Wessel</w:t>
      </w:r>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2"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4"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В течение столетия сочинение Весселя оставалось неизвестным, а его результаты открывались вновь.</w:t>
      </w:r>
    </w:p>
    <w:p w14:paraId="27F1BFE2" w14:textId="77777777"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2068352" behindDoc="0" locked="0" layoutInCell="1" allowOverlap="1" wp14:anchorId="3F199F26" wp14:editId="54FB3AC9">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Франсуа Виет, сеньор де ля Биготье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8"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r w:rsidR="008C7C02" w:rsidRPr="00311BC5">
        <w:rPr>
          <w:rStyle w:val="a3"/>
          <w:rFonts w:ascii="Times New Roman" w:hAnsi="Times New Roman" w:cs="Times New Roman"/>
          <w:i/>
          <w:color w:val="000000" w:themeColor="text1"/>
          <w:sz w:val="28"/>
          <w:szCs w:val="28"/>
          <w:u w:val="none"/>
        </w:rPr>
        <w:t>seigneur de la Bigotière</w:t>
      </w:r>
      <w:r w:rsidR="008C7C02" w:rsidRPr="007D3143">
        <w:rPr>
          <w:rStyle w:val="a3"/>
          <w:rFonts w:ascii="Times New Roman" w:hAnsi="Times New Roman" w:cs="Times New Roman"/>
          <w:color w:val="000000" w:themeColor="text1"/>
          <w:sz w:val="28"/>
          <w:szCs w:val="28"/>
          <w:u w:val="none"/>
        </w:rPr>
        <w:t xml:space="preserve">; </w:t>
      </w:r>
      <w:hyperlink r:id="rId519"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0"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1"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14:paraId="005B0896" w14:textId="77777777"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14:anchorId="450B23E2" wp14:editId="576C8066">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3">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14:anchorId="7886A716" wp14:editId="60C4F59F">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25"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6"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27"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28"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(«Mathematisches Lexikon»).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14:paraId="3F6520E8" w14:textId="77777777"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14:anchorId="7F0FADB3" wp14:editId="0E3E14A9">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0"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Уильям Роуэн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1"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William Rowan Hamilton</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2"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3"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4"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35"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36"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8"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9"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0"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1"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5"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6"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14:paraId="25AC49E3" w14:textId="77777777"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14:paraId="5D9B5704" w14:textId="77777777"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14:anchorId="48A55F40" wp14:editId="0B43F1EB">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9"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1"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2"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3"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4"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6"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7"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8"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0"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14:paraId="2B660E38" w14:textId="77777777"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Курт Фридрих Гёдель</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3"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4"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65"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6"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6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8"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9"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14:paraId="053C450D" w14:textId="77777777"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14:paraId="7431BADE" w14:textId="77777777"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14:anchorId="48A48BC7" wp14:editId="6B932F1A">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0"/>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14:anchorId="0882E22C" wp14:editId="202B70DA">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1" cstate="print">
                      <a:extLst>
                        <a:ext uri="{BEBA8EAE-BF5A-486C-A8C5-ECC9F3942E4B}">
                          <a14:imgProps xmlns:a14="http://schemas.microsoft.com/office/drawing/2010/main">
                            <a14:imgLayer r:embed="rId5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3"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75"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76"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77"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8"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0"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1"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2"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4"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14:paraId="32DACADD" w14:textId="77777777" w:rsidR="00094718" w:rsidRDefault="00094718" w:rsidP="00BD76CA">
      <w:pPr>
        <w:spacing w:before="120" w:after="120"/>
        <w:jc w:val="both"/>
        <w:rPr>
          <w:rFonts w:ascii="Times New Roman" w:hAnsi="Times New Roman" w:cs="Times New Roman"/>
          <w:b/>
          <w:bCs/>
          <w:sz w:val="28"/>
          <w:szCs w:val="28"/>
          <w:shd w:val="clear" w:color="auto" w:fill="FFFFFF"/>
        </w:rPr>
      </w:pPr>
    </w:p>
    <w:p w14:paraId="0EA54FA3" w14:textId="77777777"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85"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86"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87"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88"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89"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14:paraId="76ECE166" w14:textId="77777777" w:rsidR="00D4171F" w:rsidRDefault="00D4171F" w:rsidP="008C7C02">
      <w:pPr>
        <w:jc w:val="both"/>
        <w:rPr>
          <w:rFonts w:ascii="Times New Roman" w:hAnsi="Times New Roman" w:cs="Times New Roman"/>
          <w:b/>
          <w:bCs/>
          <w:color w:val="000000" w:themeColor="text1"/>
          <w:sz w:val="28"/>
          <w:szCs w:val="28"/>
          <w:shd w:val="clear" w:color="auto" w:fill="FFFFFF"/>
        </w:rPr>
      </w:pPr>
    </w:p>
    <w:p w14:paraId="7890074E" w14:textId="77777777"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14:anchorId="3D951DE2" wp14:editId="1CA833E8">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14:paraId="487521EA" w14:textId="77777777"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2"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3"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4" w:tooltip="Штеттин" w:history="1"/>
      <w:r w:rsidRPr="007D3143">
        <w:rPr>
          <w:rFonts w:ascii="Times New Roman" w:hAnsi="Times New Roman" w:cs="Times New Roman"/>
          <w:color w:val="000000" w:themeColor="text1"/>
          <w:sz w:val="28"/>
          <w:szCs w:val="28"/>
          <w:shd w:val="clear" w:color="auto" w:fill="FFFFFF"/>
        </w:rPr>
        <w:t>—</w:t>
      </w:r>
      <w:hyperlink r:id="rId595"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596"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14:paraId="50A2DB1C" w14:textId="77777777"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14:anchorId="7BDC05B9" wp14:editId="42D47E1F">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14:paraId="12BC977E" w14:textId="77777777"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14:anchorId="6CF74519" wp14:editId="6522C81D">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Жан Лерон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99"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0"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1"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2"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3"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0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7"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атематические исследования Д’Аламбера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8"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09"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14:paraId="680C79D6" w14:textId="77777777"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0"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1"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2"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3"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4"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5"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7"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8"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14:paraId="41AB085E" w14:textId="77777777"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lastRenderedPageBreak/>
        <w:drawing>
          <wp:anchor distT="0" distB="0" distL="114300" distR="114300" simplePos="0" relativeHeight="251926016" behindDoc="0" locked="0" layoutInCell="1" allowOverlap="1" wp14:anchorId="02640071" wp14:editId="5171A4D9">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0"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hyperlink r:id="rId621" w:tooltip="Международный фонетический алфавит" w:history="1"/>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Картезий;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3"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4"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25"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26"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7"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28"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0"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1"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3"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4"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6"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14:paraId="596CE121" w14:textId="77777777"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14:anchorId="0FCE02B6" wp14:editId="6D4ABD7B">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37" cstate="print">
                      <a:extLst>
                        <a:ext uri="{BEBA8EAE-BF5A-486C-A8C5-ECC9F3942E4B}">
                          <a14:imgProps xmlns:a14="http://schemas.microsoft.com/office/drawing/2010/main">
                            <a14:imgLayer r:embed="rId6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39"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r w:rsidR="00900732" w:rsidRPr="00900732">
        <w:rPr>
          <w:rFonts w:ascii="Palatino Linotype" w:hAnsi="Palatino Linotype"/>
          <w:sz w:val="28"/>
          <w:szCs w:val="28"/>
        </w:rPr>
        <w:t>Διόφαντος ὁ Ἀλεξανδρεύς</w:t>
      </w:r>
      <w:r w:rsidR="00900732" w:rsidRPr="00900732">
        <w:rPr>
          <w:sz w:val="28"/>
          <w:szCs w:val="28"/>
        </w:rPr>
        <w:t>;</w:t>
      </w:r>
      <w:r w:rsidR="008C7C02" w:rsidRPr="00900732">
        <w:rPr>
          <w:rStyle w:val="apple-converted-space"/>
          <w:color w:val="000000" w:themeColor="text1"/>
          <w:sz w:val="28"/>
          <w:szCs w:val="28"/>
        </w:rPr>
        <w:t xml:space="preserve"> </w:t>
      </w:r>
      <w:hyperlink r:id="rId640"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1"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2"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3"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4"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45"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46"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47"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14:paraId="410586CE" w14:textId="77777777"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14:anchorId="67540ED1" wp14:editId="1EC960F0">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14:anchorId="2E989814" wp14:editId="2F0EF648">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50"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r w:rsidR="00A55C8B" w:rsidRPr="00A55C8B">
        <w:rPr>
          <w:rFonts w:ascii="Palatino Linotype" w:hAnsi="Palatino Linotype"/>
          <w:sz w:val="28"/>
          <w:szCs w:val="28"/>
        </w:rPr>
        <w:t>Εὐκλείδης</w:t>
      </w:r>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ок.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14:paraId="0C11622F" w14:textId="77777777"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14:anchorId="6C0AF8C7" wp14:editId="7BF6D536">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1">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r w:rsidR="00006CFB" w:rsidRPr="009C4595">
        <w:rPr>
          <w:rFonts w:ascii="Times New Roman" w:hAnsi="Times New Roman" w:cs="Times New Roman"/>
          <w:b/>
          <w:bCs/>
          <w:color w:val="000000" w:themeColor="text1"/>
          <w:sz w:val="28"/>
          <w:szCs w:val="28"/>
          <w:shd w:val="clear" w:color="auto" w:fill="FFFFFF"/>
        </w:rPr>
        <w:t>Жирар</w:t>
      </w:r>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2"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14:paraId="11F05448" w14:textId="77777777"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3"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A55C8B">
        <w:rPr>
          <w:rFonts w:ascii="Palatino Linotype" w:hAnsi="Palatino Linotype"/>
          <w:sz w:val="28"/>
          <w:szCs w:val="28"/>
        </w:rPr>
        <w:t>Ζήνων ὁ Ἐλεάτης</w:t>
      </w:r>
      <w:r w:rsidRPr="007D3143">
        <w:rPr>
          <w:rFonts w:ascii="Times New Roman" w:hAnsi="Times New Roman" w:cs="Times New Roman"/>
          <w:color w:val="000000" w:themeColor="text1"/>
          <w:sz w:val="28"/>
          <w:szCs w:val="28"/>
          <w:shd w:val="clear" w:color="auto" w:fill="FFFFFF"/>
        </w:rPr>
        <w:t>; 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4"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5"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6"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8"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59"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60"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3"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14:paraId="4BDE1244" w14:textId="77777777"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1956736" behindDoc="0" locked="0" layoutInCell="1" allowOverlap="1" wp14:anchorId="475E809D" wp14:editId="0F78D497">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65"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66"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67"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68"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69"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0"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1"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3"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4"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6"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77"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9"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80"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2"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14:paraId="216F98D1" w14:textId="77777777"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14:anchorId="29805842" wp14:editId="28743C67">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3"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14:paraId="514642CC" w14:textId="77777777"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4" w:tooltip="Французский язык" w:history="1">
        <w:r w:rsidRPr="007D3143">
          <w:rPr>
            <w:rStyle w:val="a3"/>
            <w:rFonts w:ascii="Times New Roman" w:hAnsi="Times New Roman" w:cs="Times New Roman"/>
            <w:color w:val="000000" w:themeColor="text1"/>
            <w:sz w:val="28"/>
            <w:szCs w:val="28"/>
            <w:u w:val="none"/>
            <w:shd w:val="clear" w:color="auto" w:fill="FFFFFF"/>
          </w:rPr>
          <w:t>фр</w:t>
        </w:r>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85"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86"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87"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88"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89"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90"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14:paraId="0F7D60C8" w14:textId="77777777"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14:anchorId="4EF53EB9" wp14:editId="31740D0F">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Джероламо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2"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3"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4"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695"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696"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697"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0"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1"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2"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Дель Ферро, Сципион" w:history="1">
        <w:r w:rsidR="008C7C02" w:rsidRPr="007D3143">
          <w:rPr>
            <w:rStyle w:val="a3"/>
            <w:rFonts w:ascii="Times New Roman" w:hAnsi="Times New Roman" w:cs="Times New Roman"/>
            <w:color w:val="000000" w:themeColor="text1"/>
            <w:sz w:val="28"/>
            <w:szCs w:val="28"/>
            <w:u w:val="none"/>
            <w:shd w:val="clear" w:color="auto" w:fill="FFFFFF"/>
          </w:rPr>
          <w:t>Сципионом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7"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14:paraId="57F695DF" w14:textId="77777777"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14:anchorId="4C25C7B9" wp14:editId="606BE4CA">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Гияс</w:t>
      </w:r>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09"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Ghiyāth al-Dīn Jamshīd ibn Mas‘ūd al-Kāshī</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1"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2"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3"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4"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5"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14:paraId="29E07536" w14:textId="77777777"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14:anchorId="2634F865" wp14:editId="5929FA74">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Абрахам Готхельф</w:t>
      </w:r>
      <w:r w:rsidR="00006CFB">
        <w:rPr>
          <w:rFonts w:eastAsiaTheme="minorHAnsi"/>
          <w:bCs w:val="0"/>
          <w:color w:val="000000" w:themeColor="text1"/>
          <w:kern w:val="0"/>
          <w:sz w:val="28"/>
          <w:szCs w:val="28"/>
          <w:shd w:val="clear" w:color="auto" w:fill="FFFFFF"/>
          <w:lang w:eastAsia="en-US"/>
        </w:rPr>
        <w:t xml:space="preserve"> </w:t>
      </w:r>
      <w:r w:rsidR="00006CFB" w:rsidRPr="007D3143">
        <w:rPr>
          <w:rFonts w:eastAsiaTheme="minorHAnsi"/>
          <w:bCs w:val="0"/>
          <w:color w:val="000000" w:themeColor="text1"/>
          <w:kern w:val="0"/>
          <w:sz w:val="28"/>
          <w:szCs w:val="28"/>
          <w:shd w:val="clear" w:color="auto" w:fill="FFFFFF"/>
          <w:lang w:eastAsia="en-US"/>
        </w:rPr>
        <w:t>Кестнер</w:t>
      </w:r>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r w:rsidR="008C7C02" w:rsidRPr="00CB484F">
        <w:rPr>
          <w:rFonts w:eastAsiaTheme="minorHAnsi"/>
          <w:b w:val="0"/>
          <w:bCs w:val="0"/>
          <w:i/>
          <w:color w:val="000000" w:themeColor="text1"/>
          <w:kern w:val="0"/>
          <w:sz w:val="28"/>
          <w:szCs w:val="28"/>
          <w:shd w:val="clear" w:color="auto" w:fill="FFFFFF"/>
          <w:lang w:eastAsia="en-US"/>
        </w:rPr>
        <w:t>Kästner Abraham Gotthelf</w:t>
      </w:r>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17"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14:paraId="22FD735C" w14:textId="77777777"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703F429F" w14:textId="77777777"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45EBC26D" w14:textId="77777777"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lastRenderedPageBreak/>
        <w:drawing>
          <wp:anchor distT="0" distB="0" distL="114300" distR="114300" simplePos="0" relativeHeight="251704832" behindDoc="0" locked="0" layoutInCell="1" allowOverlap="1" wp14:anchorId="3A7A2416" wp14:editId="7AC721B3">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18"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9"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20"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2"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3"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5"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Каллимах из Кирены" w:history="1">
        <w:r w:rsidR="008C7C02" w:rsidRPr="007D3143">
          <w:rPr>
            <w:rStyle w:val="a3"/>
            <w:rFonts w:ascii="Times New Roman" w:hAnsi="Times New Roman" w:cs="Times New Roman"/>
            <w:color w:val="000000" w:themeColor="text1"/>
            <w:sz w:val="28"/>
            <w:szCs w:val="28"/>
            <w:u w:val="none"/>
            <w:shd w:val="clear" w:color="auto" w:fill="FFFFFF"/>
          </w:rPr>
          <w:t>Каллимаха</w:t>
        </w:r>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7"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14:paraId="008EA266" w14:textId="77777777"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14:anchorId="4464DBB2" wp14:editId="6C4D0551">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28">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29"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30"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1"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2"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3"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4"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35"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6"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37"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8"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39"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0"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1"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2"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3"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4"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45"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46"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47"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48"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14:paraId="7AF8CB83" w14:textId="77777777"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14:anchorId="61D1E378" wp14:editId="4C1053ED">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50"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1"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2" w:tooltip="25 января" w:history="1">
        <w:r w:rsidR="008C7C02" w:rsidRPr="007D3143">
          <w:rPr>
            <w:rStyle w:val="a3"/>
            <w:color w:val="000000" w:themeColor="text1"/>
            <w:sz w:val="28"/>
            <w:szCs w:val="28"/>
            <w:u w:val="none"/>
            <w:shd w:val="clear" w:color="auto" w:fill="FFFFFF"/>
          </w:rPr>
          <w:t>25.01.</w:t>
        </w:r>
      </w:hyperlink>
      <w:hyperlink r:id="rId753" w:tooltip="1736" w:history="1">
        <w:r w:rsidR="008C7C02" w:rsidRPr="007D3143">
          <w:rPr>
            <w:rStyle w:val="a3"/>
            <w:color w:val="000000" w:themeColor="text1"/>
            <w:sz w:val="28"/>
            <w:szCs w:val="28"/>
            <w:u w:val="none"/>
            <w:shd w:val="clear" w:color="auto" w:fill="FFFFFF"/>
          </w:rPr>
          <w:t>1736</w:t>
        </w:r>
      </w:hyperlink>
      <w:hyperlink r:id="rId754" w:tooltip="Турин" w:history="1"/>
      <w:r w:rsidR="008C7C02" w:rsidRPr="007D3143">
        <w:rPr>
          <w:color w:val="000000" w:themeColor="text1"/>
          <w:sz w:val="28"/>
          <w:szCs w:val="28"/>
          <w:shd w:val="clear" w:color="auto" w:fill="FFFFFF"/>
        </w:rPr>
        <w:t>—</w:t>
      </w:r>
      <w:hyperlink r:id="rId755" w:tooltip="10 апреля" w:history="1">
        <w:r w:rsidR="008C7C02" w:rsidRPr="007D3143">
          <w:rPr>
            <w:rStyle w:val="a3"/>
            <w:color w:val="000000" w:themeColor="text1"/>
            <w:sz w:val="28"/>
            <w:szCs w:val="28"/>
            <w:u w:val="none"/>
            <w:shd w:val="clear" w:color="auto" w:fill="FFFFFF"/>
          </w:rPr>
          <w:t>10.04.</w:t>
        </w:r>
      </w:hyperlink>
      <w:hyperlink r:id="rId756"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57"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58"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9"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60"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1"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2"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14:paraId="35A46417" w14:textId="77777777"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14:anchorId="29708311" wp14:editId="4423B219">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4"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5" w:tooltip="26 августа" w:history="1">
        <w:r w:rsidR="008C7C02" w:rsidRPr="007D3143">
          <w:rPr>
            <w:rStyle w:val="a3"/>
            <w:color w:val="000000" w:themeColor="text1"/>
            <w:sz w:val="28"/>
            <w:szCs w:val="28"/>
            <w:u w:val="none"/>
            <w:shd w:val="clear" w:color="auto" w:fill="FFFFFF"/>
          </w:rPr>
          <w:t>26.08.</w:t>
        </w:r>
      </w:hyperlink>
      <w:hyperlink r:id="rId766"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67" w:tooltip="25 сентября" w:history="1">
        <w:r w:rsidR="008C7C02" w:rsidRPr="007D3143">
          <w:rPr>
            <w:rStyle w:val="a3"/>
            <w:color w:val="000000" w:themeColor="text1"/>
            <w:sz w:val="28"/>
            <w:szCs w:val="28"/>
            <w:u w:val="none"/>
            <w:shd w:val="clear" w:color="auto" w:fill="FFFFFF"/>
          </w:rPr>
          <w:t>25.09.</w:t>
        </w:r>
      </w:hyperlink>
      <w:hyperlink r:id="rId768"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9"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1"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2"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3"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14:paraId="7EA0A357" w14:textId="77777777"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14:paraId="73A72A67" w14:textId="77777777"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14:anchorId="0B81C60C" wp14:editId="0C977F39">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4"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75"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6" w:tooltip="28 июня" w:history="1">
        <w:r w:rsidR="008C7C02" w:rsidRPr="007D3143">
          <w:rPr>
            <w:rStyle w:val="a3"/>
            <w:color w:val="000000" w:themeColor="text1"/>
            <w:sz w:val="28"/>
            <w:szCs w:val="28"/>
            <w:u w:val="none"/>
          </w:rPr>
          <w:t>28.06.</w:t>
        </w:r>
      </w:hyperlink>
      <w:hyperlink r:id="rId777"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8" w:tooltip="26 июля" w:history="1">
        <w:r w:rsidR="008C7C02" w:rsidRPr="007D3143">
          <w:rPr>
            <w:rStyle w:val="a3"/>
            <w:color w:val="000000" w:themeColor="text1"/>
            <w:sz w:val="28"/>
            <w:szCs w:val="28"/>
            <w:u w:val="none"/>
          </w:rPr>
          <w:t>26.07.</w:t>
        </w:r>
      </w:hyperlink>
      <w:hyperlink r:id="rId779"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80"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1"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2"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3"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4"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85"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86"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87"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14:paraId="6F129D89"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3832952B"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07916AF7" w14:textId="77777777"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lastRenderedPageBreak/>
        <w:drawing>
          <wp:anchor distT="0" distB="0" distL="114300" distR="114300" simplePos="0" relativeHeight="251768320" behindDoc="0" locked="0" layoutInCell="1" allowOverlap="1" wp14:anchorId="2AF85E69" wp14:editId="092AA5B4">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14:anchorId="6F7C3FD2" wp14:editId="2AF4B759">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89"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90"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1"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2"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3" w:tooltip="14 ноября" w:history="1">
        <w:r w:rsidR="008C7C02" w:rsidRPr="00E62AE4">
          <w:rPr>
            <w:rStyle w:val="a3"/>
            <w:color w:val="000000" w:themeColor="text1"/>
            <w:sz w:val="28"/>
            <w:szCs w:val="28"/>
            <w:u w:val="none"/>
          </w:rPr>
          <w:t>14.11.</w:t>
        </w:r>
      </w:hyperlink>
      <w:hyperlink r:id="rId794"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795"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6"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7"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8"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9"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0"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2"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3"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4"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05"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06"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07"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08"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09"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10"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1"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2"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3" w:anchor="cite_note-.D1.8D.D0.BD.D1.86.D0.B8.D0.BA.D0.BB.D0.BE.D0.BF.D0.B5.D0.B4.D0.B8.D1.8F-5" w:history="1"/>
      <w:r w:rsidR="008C7C02" w:rsidRPr="00E62AE4">
        <w:rPr>
          <w:color w:val="000000" w:themeColor="text1"/>
          <w:sz w:val="28"/>
          <w:szCs w:val="28"/>
        </w:rPr>
        <w:t>.</w:t>
      </w:r>
    </w:p>
    <w:p w14:paraId="70C13F1F" w14:textId="77777777"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4"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15"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16"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17"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8"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9"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20"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14:paraId="409F8DB6" w14:textId="77777777" w:rsidR="0004149C" w:rsidRDefault="0004149C" w:rsidP="0005582A">
      <w:pPr>
        <w:spacing w:before="240" w:after="120"/>
        <w:jc w:val="both"/>
        <w:rPr>
          <w:b/>
          <w:bCs/>
          <w:noProof/>
          <w:color w:val="000000" w:themeColor="text1"/>
          <w:sz w:val="28"/>
          <w:szCs w:val="28"/>
        </w:rPr>
      </w:pPr>
    </w:p>
    <w:p w14:paraId="440C45ED" w14:textId="77777777"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14:anchorId="54566E7D" wp14:editId="12D9A5DA">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1">
                      <a:extLst>
                        <a:ext uri="{BEBA8EAE-BF5A-486C-A8C5-ECC9F3942E4B}">
                          <a14:imgProps xmlns:a14="http://schemas.microsoft.com/office/drawing/2010/main">
                            <a14:imgLayer r:embed="rId822">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3"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4"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25"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26"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27"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28"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29"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30"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1"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2"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Национальной академии деи Линчеи</w:t>
        </w:r>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3"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4"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35"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36"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37"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14:paraId="25E36187" w14:textId="77777777"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14:anchorId="42BC5A03" wp14:editId="4ED5F94F">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Лещнтий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39"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40"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1"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2"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3"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4"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45"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Школе математических и навигацких наук</w:t>
        </w:r>
      </w:hyperlink>
      <w:r w:rsidR="008C7C02" w:rsidRPr="00D4171F">
        <w:rPr>
          <w:rStyle w:val="a3"/>
          <w:rFonts w:ascii="Times New Roman" w:hAnsi="Times New Roman" w:cs="Times New Roman"/>
          <w:color w:val="000000" w:themeColor="text1"/>
          <w:sz w:val="28"/>
          <w:szCs w:val="28"/>
          <w:u w:val="none"/>
        </w:rPr>
        <w:t xml:space="preserve"> в </w:t>
      </w:r>
      <w:hyperlink r:id="rId846"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47"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48"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14:paraId="1F213603" w14:textId="77777777"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14:anchorId="01CA2BD6" wp14:editId="440065F1">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49">
                      <a:extLst>
                        <a:ext uri="{BEBA8EAE-BF5A-486C-A8C5-ECC9F3942E4B}">
                          <a14:imgProps xmlns:a14="http://schemas.microsoft.com/office/drawing/2010/main">
                            <a14:imgLayer r:embed="rId850">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1"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i/>
          <w:iCs/>
          <w:color w:val="000000" w:themeColor="text1"/>
          <w:sz w:val="28"/>
          <w:szCs w:val="28"/>
          <w:shd w:val="clear" w:color="auto" w:fill="FFFFFF"/>
        </w:rPr>
        <w:t>John Napier</w:t>
      </w:r>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2"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3"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4"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5"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56"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7"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14:paraId="5821CCE2" w14:textId="77777777" w:rsidR="00864022" w:rsidRDefault="00864022" w:rsidP="00342377">
      <w:pPr>
        <w:spacing w:before="240"/>
        <w:jc w:val="both"/>
        <w:rPr>
          <w:rFonts w:ascii="Times New Roman" w:hAnsi="Times New Roman" w:cs="Times New Roman"/>
          <w:sz w:val="28"/>
          <w:szCs w:val="28"/>
          <w:shd w:val="clear" w:color="auto" w:fill="FFFFFF"/>
        </w:rPr>
      </w:pPr>
    </w:p>
    <w:p w14:paraId="23BDD1FF" w14:textId="77777777" w:rsidR="009925A1" w:rsidRPr="0005582A" w:rsidRDefault="009925A1" w:rsidP="00342377">
      <w:pPr>
        <w:spacing w:before="240"/>
        <w:jc w:val="both"/>
        <w:rPr>
          <w:rFonts w:ascii="Times New Roman" w:hAnsi="Times New Roman" w:cs="Times New Roman"/>
          <w:sz w:val="28"/>
          <w:szCs w:val="28"/>
          <w:shd w:val="clear" w:color="auto" w:fill="FFFFFF"/>
        </w:rPr>
      </w:pPr>
    </w:p>
    <w:p w14:paraId="442DD996" w14:textId="77777777"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lastRenderedPageBreak/>
        <w:drawing>
          <wp:anchor distT="0" distB="0" distL="114300" distR="114300" simplePos="0" relativeHeight="251787776" behindDoc="0" locked="0" layoutInCell="1" allowOverlap="1" wp14:anchorId="5E53A70B" wp14:editId="4A3C2F55">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58"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14:anchorId="01F09DA9" wp14:editId="06DCFE57">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60"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1" w:anchor="cite_note-7" w:history="1"/>
      <w:r w:rsidR="008C7C02" w:rsidRPr="00E62AE4">
        <w:rPr>
          <w:color w:val="000000" w:themeColor="text1"/>
          <w:sz w:val="28"/>
          <w:szCs w:val="28"/>
          <w:shd w:val="clear" w:color="auto" w:fill="FFFFFF"/>
        </w:rPr>
        <w:t>(</w:t>
      </w:r>
      <w:hyperlink r:id="rId862"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r w:rsidR="008C7C02" w:rsidRPr="00E62AE4">
        <w:rPr>
          <w:i/>
          <w:iCs/>
          <w:color w:val="000000" w:themeColor="text1"/>
          <w:sz w:val="28"/>
          <w:szCs w:val="28"/>
          <w:shd w:val="clear" w:color="auto" w:fill="FFFFFF"/>
        </w:rPr>
        <w:t>Isaac Newton</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3"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4"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5"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6"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7"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68"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69"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70"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1"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2"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3"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4"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14:paraId="2E0120F1" w14:textId="77777777"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75"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6"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77"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78"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79"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0"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1"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2"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3"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4"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5"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14:paraId="7C598208" w14:textId="77777777"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14:anchorId="67160DF2" wp14:editId="5421F28B">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86">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14:anchorId="35628FCB" wp14:editId="21333BA9">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87" cstate="print">
                      <a:grayscl/>
                      <a:extLst>
                        <a:ext uri="{BEBA8EAE-BF5A-486C-A8C5-ECC9F3942E4B}">
                          <a14:imgProps xmlns:a14="http://schemas.microsoft.com/office/drawing/2010/main">
                            <a14:imgLayer r:embed="rId888">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Николай Орезмский</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89"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90" w:tooltip="11 июля" w:history="1">
        <w:r w:rsidR="008C7C02" w:rsidRPr="00C12D08">
          <w:rPr>
            <w:rStyle w:val="a3"/>
            <w:color w:val="000000" w:themeColor="text1"/>
            <w:sz w:val="28"/>
            <w:szCs w:val="28"/>
            <w:u w:val="none"/>
            <w:shd w:val="clear" w:color="auto" w:fill="FFFFFF"/>
            <w:lang w:val="en-US"/>
          </w:rPr>
          <w:t>11.07.</w:t>
        </w:r>
      </w:hyperlink>
      <w:hyperlink r:id="rId891"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2"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3"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4"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5"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896"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7"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898" w:tooltip="Лизьё" w:history="1">
        <w:r w:rsidR="008C7C02" w:rsidRPr="00C8120C">
          <w:rPr>
            <w:rStyle w:val="a3"/>
            <w:color w:val="000000" w:themeColor="text1"/>
            <w:sz w:val="28"/>
            <w:szCs w:val="28"/>
            <w:u w:val="none"/>
            <w:shd w:val="clear" w:color="auto" w:fill="FFFFFF"/>
          </w:rPr>
          <w:t>Лизьё</w:t>
        </w:r>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899"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900"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1"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2"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14:paraId="10DE6DDC" w14:textId="77777777"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14:paraId="40295BA0" w14:textId="77777777"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Фра Лука Бартоломео де Пачоли</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r w:rsidRPr="00C8120C">
        <w:rPr>
          <w:b/>
          <w:bCs/>
          <w:color w:val="000000" w:themeColor="text1"/>
          <w:sz w:val="28"/>
          <w:szCs w:val="28"/>
          <w:shd w:val="clear" w:color="auto" w:fill="FFFFFF"/>
        </w:rPr>
        <w:t>Пачиоли</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3"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4"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05"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06"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07"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14:paraId="0DACE6A4" w14:textId="77777777"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14:anchorId="45847EDD" wp14:editId="0703AE2B">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08"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14:paraId="3D18C911" w14:textId="77777777"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14:anchorId="333D5ED8" wp14:editId="546C5949">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09">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10"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1"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2"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3" w:tooltip="Латино-сине-флексионе" w:history="1">
        <w:r w:rsidR="008C7C02" w:rsidRPr="00C8120C">
          <w:rPr>
            <w:rStyle w:val="a3"/>
            <w:color w:val="000000" w:themeColor="text1"/>
            <w:sz w:val="28"/>
            <w:szCs w:val="28"/>
            <w:u w:val="none"/>
            <w:shd w:val="clear" w:color="auto" w:fill="FFFFFF"/>
          </w:rPr>
          <w:t>латино-сине-флексионе</w:t>
        </w:r>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4"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14:paraId="7AE66072" w14:textId="77777777"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15"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6"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7"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8"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19"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14:paraId="730EFC5B" w14:textId="77777777"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14:paraId="20F43482" w14:textId="77777777"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lastRenderedPageBreak/>
        <w:drawing>
          <wp:anchor distT="0" distB="0" distL="114300" distR="114300" simplePos="0" relativeHeight="251661824" behindDoc="0" locked="0" layoutInCell="1" allowOverlap="1" wp14:anchorId="5BAA3709" wp14:editId="2C0E353A">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20" cstate="print">
                      <a:extLst>
                        <a:ext uri="{BEBA8EAE-BF5A-486C-A8C5-ECC9F3942E4B}">
                          <a14:imgProps xmlns:a14="http://schemas.microsoft.com/office/drawing/2010/main">
                            <a14:imgLayer r:embed="rId9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r w:rsidR="00E07517" w:rsidRPr="00E07517">
        <w:rPr>
          <w:i/>
          <w:iCs/>
          <w:sz w:val="28"/>
          <w:szCs w:val="28"/>
          <w:shd w:val="clear" w:color="auto" w:fill="FFFFFF"/>
        </w:rPr>
        <w:t>Benjamin Peirce</w:t>
      </w:r>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2"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3"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4"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25"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14:paraId="538F2608" w14:textId="77777777"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14:anchorId="381CCD8F" wp14:editId="4406B879">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14:paraId="35B2F3B3" w14:textId="77777777"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27"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r w:rsidR="00C67082" w:rsidRPr="00C67082">
        <w:rPr>
          <w:rFonts w:ascii="Palatino Linotype" w:hAnsi="Palatino Linotype"/>
          <w:sz w:val="28"/>
          <w:szCs w:val="28"/>
        </w:rPr>
        <w:t>Πυθαγόρας ὁ Σάμιος</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28"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29"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30"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1"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2"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3"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4"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35"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36"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37"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14:paraId="2D3BD7FF" w14:textId="77777777"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14:paraId="6BDA0D6D" w14:textId="77777777"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14:anchorId="50DFC569" wp14:editId="33A5239D">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Пётр Рамус</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39"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0"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1"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2" w:tooltip="26 августа" w:history="1">
        <w:r w:rsidR="008C7C02" w:rsidRPr="00C8120C">
          <w:rPr>
            <w:rStyle w:val="a3"/>
            <w:color w:val="000000" w:themeColor="text1"/>
            <w:sz w:val="28"/>
            <w:szCs w:val="28"/>
            <w:u w:val="none"/>
            <w:shd w:val="clear" w:color="auto" w:fill="FFFFFF"/>
          </w:rPr>
          <w:t>26.08.</w:t>
        </w:r>
      </w:hyperlink>
      <w:hyperlink r:id="rId943"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4"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7"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8"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49"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50"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14:paraId="27420CDB" w14:textId="77777777"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14:anchorId="61540909" wp14:editId="6FEB97A7">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1"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14:anchorId="3C25C566" wp14:editId="1012AAE8">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3"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4"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55"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56"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57"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8"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9"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60"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1"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2"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5"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66"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7"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8"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14:paraId="2BF3E395" w14:textId="77777777"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Симон Стевин</w:t>
      </w:r>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969" w:tooltip="Нидерландский язык" w:history="1">
        <w:r w:rsidRPr="0056350F">
          <w:rPr>
            <w:rStyle w:val="a3"/>
            <w:rFonts w:ascii="Times New Roman" w:hAnsi="Times New Roman" w:cs="Times New Roman"/>
            <w:color w:val="000000" w:themeColor="text1"/>
            <w:sz w:val="28"/>
            <w:szCs w:val="28"/>
            <w:u w:val="none"/>
            <w:shd w:val="clear" w:color="auto" w:fill="FFFFFF"/>
          </w:rPr>
          <w:t>нидерл.</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0"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71"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2"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3"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4"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5"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xml:space="preserve">. Пропагандист десятичной системы. Стал известен прежде всего своей книгой Десятая (De Thiende)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14:paraId="466EA38B" w14:textId="77777777"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14:anchorId="37333962" wp14:editId="432D39CC">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76"/>
                    <a:stretch>
                      <a:fillRect/>
                    </a:stretch>
                  </pic:blipFill>
                  <pic:spPr>
                    <a:xfrm>
                      <a:off x="0" y="0"/>
                      <a:ext cx="1136650" cy="1543685"/>
                    </a:xfrm>
                    <a:prstGeom prst="rect">
                      <a:avLst/>
                    </a:prstGeom>
                  </pic:spPr>
                </pic:pic>
              </a:graphicData>
            </a:graphic>
          </wp:anchor>
        </w:drawing>
      </w:r>
    </w:p>
    <w:p w14:paraId="1D84F23A" w14:textId="77777777"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77"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78"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79"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80"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81"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2"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3"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4"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85"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86"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87" w:tooltip="Предел функции" w:history="1">
        <w:r w:rsidRPr="006C397F">
          <w:rPr>
            <w:rStyle w:val="a3"/>
            <w:rFonts w:ascii="Times New Roman" w:hAnsi="Times New Roman" w:cs="Times New Roman"/>
            <w:color w:val="auto"/>
            <w:sz w:val="28"/>
            <w:szCs w:val="28"/>
            <w:u w:val="none"/>
            <w:shd w:val="clear" w:color="auto" w:fill="FFFFFF"/>
          </w:rPr>
          <w:t xml:space="preserve">предельными </w:t>
        </w:r>
        <w:r w:rsidRPr="006C397F">
          <w:rPr>
            <w:rStyle w:val="a3"/>
            <w:rFonts w:ascii="Times New Roman" w:hAnsi="Times New Roman" w:cs="Times New Roman"/>
            <w:color w:val="auto"/>
            <w:sz w:val="28"/>
            <w:szCs w:val="28"/>
            <w:u w:val="none"/>
            <w:shd w:val="clear" w:color="auto" w:fill="FFFFFF"/>
          </w:rPr>
          <w:lastRenderedPageBreak/>
          <w:t>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88"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14:paraId="104D4FAC" w14:textId="77777777"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14:anchorId="390F0EBE" wp14:editId="11B55B61">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89"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90"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91"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2"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3"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4"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995"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996"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7"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998"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999"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1000"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1001"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2"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3"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4"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05"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14:paraId="00F64098" w14:textId="77777777"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14:anchorId="757F4F3C" wp14:editId="300F9713">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06">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14:anchorId="61238B7E" wp14:editId="2BAB4794">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07">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Жюль Таннери</w:t>
      </w:r>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14:paraId="0218C929" w14:textId="77777777"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14:anchorId="64E5B455" wp14:editId="5B440A3A">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08">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09"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Michael Stifel</w:t>
      </w:r>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0"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11"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2"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3"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4"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(Arithmetica integra,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«Немецкую арифметику» (Deutsche Arithmetik,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15"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16"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17"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18"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19"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20"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14:paraId="0BE9D761" w14:textId="77777777"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Шюке </w:t>
      </w:r>
      <w:r w:rsidRPr="0056350F">
        <w:rPr>
          <w:rFonts w:ascii="Times New Roman" w:hAnsi="Times New Roman" w:cs="Times New Roman"/>
          <w:color w:val="000000" w:themeColor="text1"/>
          <w:sz w:val="28"/>
          <w:szCs w:val="28"/>
          <w:shd w:val="clear" w:color="auto" w:fill="FFFFFF"/>
        </w:rPr>
        <w:t>(</w:t>
      </w:r>
      <w:hyperlink r:id="rId1021"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2"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3"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4"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25"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14:paraId="24F86D08" w14:textId="77777777"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lastRenderedPageBreak/>
        <w:drawing>
          <wp:anchor distT="0" distB="0" distL="114300" distR="114300" simplePos="0" relativeHeight="251318784" behindDoc="0" locked="0" layoutInCell="1" allowOverlap="1" wp14:anchorId="5C493BBE" wp14:editId="0085DEB7">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26"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27" w:tooltip="Французский язык" w:history="1">
        <w:r w:rsidR="008C7C02" w:rsidRPr="0056350F">
          <w:rPr>
            <w:rStyle w:val="a3"/>
            <w:rFonts w:ascii="Times New Roman" w:hAnsi="Times New Roman" w:cs="Times New Roman"/>
            <w:color w:val="000000" w:themeColor="text1"/>
            <w:sz w:val="28"/>
            <w:szCs w:val="28"/>
            <w:u w:val="none"/>
            <w:shd w:val="clear" w:color="auto" w:fill="FFFFFF"/>
          </w:rPr>
          <w:t>фр</w:t>
        </w:r>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28"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29"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0"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31"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2"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3"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4"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6"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1"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2"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14:paraId="697B8D5D" w14:textId="77777777"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14:anchorId="2ABDBB2B" wp14:editId="4BC22C4D">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3">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4"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5"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46"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47"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48"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9"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50"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1"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2"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Паде), и дал первое полное доказательство </w:t>
      </w:r>
      <w:hyperlink r:id="rId1053"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4"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14:paraId="43EB1821" w14:textId="77777777"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14:anchorId="732A567B" wp14:editId="3A44A060">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56"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57" w:tooltip="15 апреля" w:history="1">
        <w:r w:rsidR="008C7C02" w:rsidRPr="0056350F">
          <w:rPr>
            <w:rStyle w:val="a3"/>
            <w:b w:val="0"/>
            <w:color w:val="000000" w:themeColor="text1"/>
            <w:sz w:val="28"/>
            <w:szCs w:val="28"/>
            <w:u w:val="none"/>
            <w:shd w:val="clear" w:color="auto" w:fill="FFFFFF"/>
          </w:rPr>
          <w:t>15.04.</w:t>
        </w:r>
      </w:hyperlink>
      <w:hyperlink r:id="rId1058"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59" w:tooltip="18 сентября" w:history="1">
        <w:r w:rsidR="008C7C02" w:rsidRPr="0056350F">
          <w:rPr>
            <w:rStyle w:val="a3"/>
            <w:b w:val="0"/>
            <w:color w:val="000000" w:themeColor="text1"/>
            <w:sz w:val="28"/>
            <w:szCs w:val="28"/>
            <w:u w:val="none"/>
            <w:shd w:val="clear" w:color="auto" w:fill="FFFFFF"/>
          </w:rPr>
          <w:t>7 (18).09.</w:t>
        </w:r>
      </w:hyperlink>
      <w:hyperlink r:id="rId1060"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61"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2"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3"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4"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65"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6"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7"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8"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69"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0"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3"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4"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14:paraId="2D0980AF" w14:textId="77777777"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14:paraId="609A731E" w14:textId="77777777"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14:anchorId="75C947BB" wp14:editId="45D1CE5D">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14:paraId="203F32EC" w14:textId="507DD43F" w:rsidR="00055044" w:rsidRPr="00055044" w:rsidRDefault="00A0500F" w:rsidP="00055044">
      <w:pPr>
        <w:tabs>
          <w:tab w:val="left" w:pos="2880"/>
        </w:tabs>
        <w:ind w:left="567"/>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4294967295" distB="4294967295" distL="114300" distR="114300" simplePos="0" relativeHeight="251826176" behindDoc="0" locked="0" layoutInCell="1" allowOverlap="1" wp14:anchorId="1CE6A253" wp14:editId="2B82B59B">
                <wp:simplePos x="0" y="0"/>
                <wp:positionH relativeFrom="column">
                  <wp:posOffset>303530</wp:posOffset>
                </wp:positionH>
                <wp:positionV relativeFrom="paragraph">
                  <wp:posOffset>67309</wp:posOffset>
                </wp:positionV>
                <wp:extent cx="5549900" cy="0"/>
                <wp:effectExtent l="0" t="0" r="0" b="0"/>
                <wp:wrapNone/>
                <wp:docPr id="12776"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99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90BBD8" id="Прямая соединительная линия 2" o:spid="_x0000_s1026" style="position:absolute;z-index:251826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9pt,5.3pt" to="460.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" strokecolor="black [3200]" strokeweight="1pt">
                <v:stroke joinstyle="miter"/>
                <o:lock v:ext="edit" shapetype="f"/>
              </v:line>
            </w:pict>
          </mc:Fallback>
        </mc:AlternateContent>
      </w:r>
    </w:p>
    <w:p w14:paraId="3391463A" w14:textId="77777777"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14:paraId="673FE547" w14:textId="77777777"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14:paraId="194BB634"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14:paraId="0899A177"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14:paraId="08D40B08"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14:paraId="49B7D93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14:paraId="2D16073A"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14:paraId="411FFE88"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037485AC"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14:paraId="2838B7E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14:paraId="22F4F1E4"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14:paraId="29F075C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14:paraId="08E3CEE8"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26854BD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14:paraId="62BA208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14:paraId="197E130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Измайлович;</w:t>
      </w:r>
    </w:p>
    <w:p w14:paraId="14AD2B1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 xml:space="preserve">Измайлович; </w:t>
      </w:r>
    </w:p>
    <w:p w14:paraId="525BF87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Тропченко Александр Ювенальевич; </w:t>
      </w:r>
    </w:p>
    <w:p w14:paraId="2D589E0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14:paraId="3BB3BC2D"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14:paraId="7946DC5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14:paraId="2E7F04B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Палташев Тимур Турсунович. </w:t>
      </w:r>
    </w:p>
    <w:p w14:paraId="59E3B81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14:paraId="101B2B1F" w14:textId="77777777"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14:paraId="7D51FE07"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14:paraId="4D8B5478" w14:textId="77777777"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14:paraId="7534583B" w14:textId="77777777"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14:paraId="7429CB1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14:paraId="026019EE" w14:textId="77777777"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14:paraId="3BCF6F57"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1FEF3912" w14:textId="77777777"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14:paraId="376D3790" w14:textId="77777777"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14:paraId="73F968D9" w14:textId="77777777"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14:paraId="42384F5B" w14:textId="77777777"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14:paraId="05494016" w14:textId="77777777"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14:paraId="662C404A"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14:paraId="4AAB4ED8"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14:paraId="28FC86E4" w14:textId="77777777"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14:paraId="7ACFAB2C" w14:textId="77777777" w:rsidR="005938D1" w:rsidRPr="005938D1" w:rsidRDefault="005938D1" w:rsidP="005938D1">
      <w:pPr>
        <w:pStyle w:val="a5"/>
        <w:spacing w:before="0" w:beforeAutospacing="0" w:after="0" w:afterAutospacing="0"/>
      </w:pPr>
      <w:r w:rsidRPr="005938D1">
        <w:t xml:space="preserve">* Онтологическое моделирование. </w:t>
      </w:r>
    </w:p>
    <w:p w14:paraId="0BE6A8BB" w14:textId="77777777"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14:paraId="2AE3B738" w14:textId="77777777"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14:paraId="7CF8BC67" w14:textId="77777777" w:rsidR="005938D1" w:rsidRPr="005938D1" w:rsidRDefault="005938D1" w:rsidP="005938D1">
      <w:pPr>
        <w:pStyle w:val="a5"/>
        <w:spacing w:before="0" w:beforeAutospacing="0" w:after="0" w:afterAutospacing="0"/>
      </w:pPr>
      <w:r w:rsidRPr="005938D1">
        <w:t xml:space="preserve">* Семантические технологии. </w:t>
      </w:r>
    </w:p>
    <w:p w14:paraId="6D60AC2F" w14:textId="77777777"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14:paraId="30BA6F2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14:paraId="7B46EA2E"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14:paraId="6A92DDB2"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1F4FE097" w14:textId="77777777"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14:paraId="5667BC0C"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14:paraId="64A6053A" w14:textId="77777777"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14:paraId="50237F5A"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7CD96E24"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14:paraId="3C636219" w14:textId="77777777" w:rsidR="005938D1" w:rsidRPr="005938D1" w:rsidRDefault="005938D1" w:rsidP="005938D1">
      <w:pPr>
        <w:pStyle w:val="a5"/>
        <w:spacing w:before="0" w:beforeAutospacing="0" w:after="0" w:afterAutospacing="0"/>
        <w:jc w:val="both"/>
      </w:pPr>
      <w:r w:rsidRPr="005938D1">
        <w:lastRenderedPageBreak/>
        <w:t xml:space="preserve">* Математические модели и компьютерное моделирование – руководитель д.т.н., профессор Демин Анатолий Владимирович. </w:t>
      </w:r>
    </w:p>
    <w:p w14:paraId="4BB73F35" w14:textId="77777777"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14:paraId="5000C432" w14:textId="77777777" w:rsidR="005938D1" w:rsidRPr="005938D1" w:rsidRDefault="005938D1" w:rsidP="0073266B">
      <w:pPr>
        <w:pStyle w:val="a5"/>
        <w:spacing w:before="0" w:beforeAutospacing="0" w:after="0" w:afterAutospacing="0"/>
        <w:ind w:firstLine="567"/>
        <w:jc w:val="both"/>
      </w:pPr>
      <w:r w:rsidRPr="005938D1">
        <w:t>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киберфизических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киберфизические системы, включая программное обеспечение и протоколы обмена информации.</w:t>
      </w:r>
    </w:p>
    <w:p w14:paraId="48739A3D" w14:textId="77777777"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14:paraId="15F0FB77" w14:textId="77777777"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14:paraId="58EBCDE2"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14:paraId="69464625"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14:paraId="47FDDAA0"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14:paraId="70B8F62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02C821B2"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14:paraId="52C14FF4" w14:textId="77777777"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14:paraId="5D25168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2DD8C62"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85F81E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307C0A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B76ADE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2FAF5C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0B2975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E66026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A783DE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1EACD9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7DEB09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5295F4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F3A13F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21DDD4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EBDC24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0D227E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952BA05"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5B6FC2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7F42FB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DD69D1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D55B55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C1A2AE9"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2ED0CE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B15C99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DE3C2D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5B62D7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8FAD7A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A307FC2" w14:textId="77777777" w:rsidR="00314F8D" w:rsidRDefault="00314F8D" w:rsidP="00314F8D">
      <w:pPr>
        <w:tabs>
          <w:tab w:val="left" w:pos="2880"/>
        </w:tabs>
        <w:spacing w:after="0"/>
        <w:jc w:val="both"/>
        <w:rPr>
          <w:rFonts w:ascii="Times New Roman" w:hAnsi="Times New Roman" w:cs="Times New Roman"/>
          <w:sz w:val="24"/>
          <w:szCs w:val="24"/>
        </w:rPr>
      </w:pPr>
    </w:p>
    <w:p w14:paraId="01A1F7A4" w14:textId="77777777"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14:paraId="3DA610F7"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14:paraId="26E5AB06"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53DEDB92"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14:paraId="279A5A70"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678C51D4"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14:paraId="0D2C1560" w14:textId="77777777" w:rsidR="00314F8D" w:rsidRDefault="00314F8D" w:rsidP="00314F8D">
      <w:pPr>
        <w:tabs>
          <w:tab w:val="left" w:pos="2880"/>
        </w:tabs>
        <w:spacing w:after="0"/>
        <w:jc w:val="center"/>
        <w:rPr>
          <w:rFonts w:ascii="Times New Roman" w:hAnsi="Times New Roman" w:cs="Times New Roman"/>
          <w:b/>
          <w:sz w:val="24"/>
          <w:szCs w:val="24"/>
        </w:rPr>
      </w:pPr>
    </w:p>
    <w:p w14:paraId="6F3CB1CE"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067E12F1"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14:paraId="2DA958A1"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14:paraId="54B9F15A"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14:paraId="7C6CF3DE"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14:paraId="7AD4743F"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14:paraId="437C849B"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14:paraId="1AF8018E"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Отпечатано на ризографе</w:t>
      </w:r>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02E2D" w14:textId="77777777" w:rsidR="005A7B9D" w:rsidRDefault="005A7B9D" w:rsidP="00400936">
      <w:pPr>
        <w:spacing w:after="0" w:line="240" w:lineRule="auto"/>
      </w:pPr>
      <w:r>
        <w:separator/>
      </w:r>
    </w:p>
  </w:endnote>
  <w:endnote w:type="continuationSeparator" w:id="0">
    <w:p w14:paraId="5C73AAD8" w14:textId="77777777" w:rsidR="005A7B9D" w:rsidRDefault="005A7B9D"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0000000000000000000"/>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9493664"/>
      <w:docPartObj>
        <w:docPartGallery w:val="Page Numbers (Bottom of Page)"/>
        <w:docPartUnique/>
      </w:docPartObj>
    </w:sdtPr>
    <w:sdtContent>
      <w:p w14:paraId="4AF827D5" w14:textId="77777777" w:rsidR="00B152BD" w:rsidRDefault="00792D27">
        <w:pPr>
          <w:pStyle w:val="af1"/>
          <w:jc w:val="center"/>
        </w:pPr>
        <w:r>
          <w:fldChar w:fldCharType="begin"/>
        </w:r>
        <w:r>
          <w:instrText>PAGE   \* MERGEFORMAT</w:instrText>
        </w:r>
        <w:r>
          <w:fldChar w:fldCharType="separate"/>
        </w:r>
        <w:r>
          <w:rPr>
            <w:noProof/>
          </w:rPr>
          <w:t>1</w:t>
        </w:r>
        <w:r>
          <w:rPr>
            <w:noProof/>
          </w:rPr>
          <w:fldChar w:fldCharType="end"/>
        </w:r>
      </w:p>
    </w:sdtContent>
  </w:sdt>
  <w:p w14:paraId="2D1CF4B7" w14:textId="77777777" w:rsidR="00B152BD" w:rsidRDefault="00B152B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D6FAF8" w14:textId="77777777" w:rsidR="005A7B9D" w:rsidRDefault="005A7B9D" w:rsidP="00400936">
      <w:pPr>
        <w:spacing w:after="0" w:line="240" w:lineRule="auto"/>
      </w:pPr>
      <w:r>
        <w:separator/>
      </w:r>
    </w:p>
  </w:footnote>
  <w:footnote w:type="continuationSeparator" w:id="0">
    <w:p w14:paraId="4955A416" w14:textId="77777777" w:rsidR="005A7B9D" w:rsidRDefault="005A7B9D" w:rsidP="0040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16cid:durableId="139659797">
    <w:abstractNumId w:val="72"/>
  </w:num>
  <w:num w:numId="2" w16cid:durableId="1471629549">
    <w:abstractNumId w:val="34"/>
  </w:num>
  <w:num w:numId="3" w16cid:durableId="819734523">
    <w:abstractNumId w:val="39"/>
  </w:num>
  <w:num w:numId="4" w16cid:durableId="2021202488">
    <w:abstractNumId w:val="71"/>
  </w:num>
  <w:num w:numId="5" w16cid:durableId="822311562">
    <w:abstractNumId w:val="35"/>
  </w:num>
  <w:num w:numId="6" w16cid:durableId="401103693">
    <w:abstractNumId w:val="45"/>
  </w:num>
  <w:num w:numId="7" w16cid:durableId="97408515">
    <w:abstractNumId w:val="56"/>
  </w:num>
  <w:num w:numId="8" w16cid:durableId="834684921">
    <w:abstractNumId w:val="24"/>
  </w:num>
  <w:num w:numId="9" w16cid:durableId="332730925">
    <w:abstractNumId w:val="44"/>
  </w:num>
  <w:num w:numId="10" w16cid:durableId="1090389881">
    <w:abstractNumId w:val="53"/>
  </w:num>
  <w:num w:numId="11" w16cid:durableId="2094666222">
    <w:abstractNumId w:val="50"/>
  </w:num>
  <w:num w:numId="12" w16cid:durableId="1548295573">
    <w:abstractNumId w:val="48"/>
  </w:num>
  <w:num w:numId="13" w16cid:durableId="1345278798">
    <w:abstractNumId w:val="47"/>
  </w:num>
  <w:num w:numId="14" w16cid:durableId="1954939520">
    <w:abstractNumId w:val="17"/>
  </w:num>
  <w:num w:numId="15" w16cid:durableId="1831486373">
    <w:abstractNumId w:val="31"/>
  </w:num>
  <w:num w:numId="16" w16cid:durableId="2000159088">
    <w:abstractNumId w:val="68"/>
  </w:num>
  <w:num w:numId="17" w16cid:durableId="92434848">
    <w:abstractNumId w:val="2"/>
  </w:num>
  <w:num w:numId="18" w16cid:durableId="800341537">
    <w:abstractNumId w:val="29"/>
  </w:num>
  <w:num w:numId="19" w16cid:durableId="681858355">
    <w:abstractNumId w:val="25"/>
  </w:num>
  <w:num w:numId="20" w16cid:durableId="1506941095">
    <w:abstractNumId w:val="49"/>
  </w:num>
  <w:num w:numId="21" w16cid:durableId="1217475095">
    <w:abstractNumId w:val="52"/>
  </w:num>
  <w:num w:numId="22" w16cid:durableId="1713769493">
    <w:abstractNumId w:val="65"/>
  </w:num>
  <w:num w:numId="23" w16cid:durableId="1472481551">
    <w:abstractNumId w:val="76"/>
  </w:num>
  <w:num w:numId="24" w16cid:durableId="523640573">
    <w:abstractNumId w:val="8"/>
  </w:num>
  <w:num w:numId="25" w16cid:durableId="212235600">
    <w:abstractNumId w:val="46"/>
  </w:num>
  <w:num w:numId="26" w16cid:durableId="480119608">
    <w:abstractNumId w:val="33"/>
  </w:num>
  <w:num w:numId="27" w16cid:durableId="848643118">
    <w:abstractNumId w:val="40"/>
  </w:num>
  <w:num w:numId="28" w16cid:durableId="1089934710">
    <w:abstractNumId w:val="15"/>
  </w:num>
  <w:num w:numId="29" w16cid:durableId="772555364">
    <w:abstractNumId w:val="75"/>
  </w:num>
  <w:num w:numId="30" w16cid:durableId="1089615705">
    <w:abstractNumId w:val="59"/>
  </w:num>
  <w:num w:numId="31" w16cid:durableId="779032160">
    <w:abstractNumId w:val="62"/>
  </w:num>
  <w:num w:numId="32" w16cid:durableId="35658930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52590839">
    <w:abstractNumId w:val="27"/>
  </w:num>
  <w:num w:numId="34" w16cid:durableId="1402097534">
    <w:abstractNumId w:val="26"/>
  </w:num>
  <w:num w:numId="35" w16cid:durableId="2128429252">
    <w:abstractNumId w:val="1"/>
  </w:num>
  <w:num w:numId="36" w16cid:durableId="853300095">
    <w:abstractNumId w:val="61"/>
  </w:num>
  <w:num w:numId="37" w16cid:durableId="1650016284">
    <w:abstractNumId w:val="55"/>
  </w:num>
  <w:num w:numId="38" w16cid:durableId="348724299">
    <w:abstractNumId w:val="64"/>
  </w:num>
  <w:num w:numId="39" w16cid:durableId="1353724638">
    <w:abstractNumId w:val="12"/>
  </w:num>
  <w:num w:numId="40" w16cid:durableId="656227157">
    <w:abstractNumId w:val="16"/>
  </w:num>
  <w:num w:numId="41" w16cid:durableId="255747694">
    <w:abstractNumId w:val="11"/>
  </w:num>
  <w:num w:numId="42" w16cid:durableId="167717915">
    <w:abstractNumId w:val="19"/>
  </w:num>
  <w:num w:numId="43" w16cid:durableId="1261791757">
    <w:abstractNumId w:val="54"/>
  </w:num>
  <w:num w:numId="44" w16cid:durableId="1259097222">
    <w:abstractNumId w:val="10"/>
  </w:num>
  <w:num w:numId="45" w16cid:durableId="798457740">
    <w:abstractNumId w:val="20"/>
  </w:num>
  <w:num w:numId="46" w16cid:durableId="360594349">
    <w:abstractNumId w:val="3"/>
  </w:num>
  <w:num w:numId="47" w16cid:durableId="1211183825">
    <w:abstractNumId w:val="74"/>
  </w:num>
  <w:num w:numId="48" w16cid:durableId="1714424499">
    <w:abstractNumId w:val="63"/>
  </w:num>
  <w:num w:numId="49" w16cid:durableId="782968059">
    <w:abstractNumId w:val="41"/>
  </w:num>
  <w:num w:numId="50" w16cid:durableId="1671829024">
    <w:abstractNumId w:val="58"/>
  </w:num>
  <w:num w:numId="51" w16cid:durableId="1918978738">
    <w:abstractNumId w:val="0"/>
  </w:num>
  <w:num w:numId="52" w16cid:durableId="348144332">
    <w:abstractNumId w:val="23"/>
  </w:num>
  <w:num w:numId="53" w16cid:durableId="209271914">
    <w:abstractNumId w:val="4"/>
  </w:num>
  <w:num w:numId="54" w16cid:durableId="173879702">
    <w:abstractNumId w:val="67"/>
  </w:num>
  <w:num w:numId="55" w16cid:durableId="700938003">
    <w:abstractNumId w:val="38"/>
  </w:num>
  <w:num w:numId="56" w16cid:durableId="1503013691">
    <w:abstractNumId w:val="66"/>
  </w:num>
  <w:num w:numId="57" w16cid:durableId="1767991809">
    <w:abstractNumId w:val="60"/>
  </w:num>
  <w:num w:numId="58" w16cid:durableId="1089540256">
    <w:abstractNumId w:val="57"/>
  </w:num>
  <w:num w:numId="59" w16cid:durableId="707879724">
    <w:abstractNumId w:val="18"/>
  </w:num>
  <w:num w:numId="60" w16cid:durableId="1740055992">
    <w:abstractNumId w:val="32"/>
  </w:num>
  <w:num w:numId="61" w16cid:durableId="2111194521">
    <w:abstractNumId w:val="69"/>
  </w:num>
  <w:num w:numId="62" w16cid:durableId="1548490188">
    <w:abstractNumId w:val="21"/>
  </w:num>
  <w:num w:numId="63" w16cid:durableId="1247882525">
    <w:abstractNumId w:val="42"/>
  </w:num>
  <w:num w:numId="64" w16cid:durableId="929003719">
    <w:abstractNumId w:val="13"/>
  </w:num>
  <w:num w:numId="65" w16cid:durableId="18181846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690597137">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741950347">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625455047">
    <w:abstractNumId w:val="30"/>
  </w:num>
  <w:num w:numId="69" w16cid:durableId="46951353">
    <w:abstractNumId w:val="14"/>
  </w:num>
  <w:num w:numId="70" w16cid:durableId="366028523">
    <w:abstractNumId w:val="51"/>
  </w:num>
  <w:num w:numId="71" w16cid:durableId="1560901396">
    <w:abstractNumId w:val="22"/>
  </w:num>
  <w:num w:numId="72" w16cid:durableId="938872202">
    <w:abstractNumId w:val="9"/>
  </w:num>
  <w:num w:numId="73" w16cid:durableId="69233764">
    <w:abstractNumId w:val="43"/>
  </w:num>
  <w:num w:numId="74" w16cid:durableId="1857160244">
    <w:abstractNumId w:val="6"/>
  </w:num>
  <w:num w:numId="75" w16cid:durableId="1705865908">
    <w:abstractNumId w:val="28"/>
  </w:num>
  <w:num w:numId="76" w16cid:durableId="2059275096">
    <w:abstractNumId w:val="36"/>
  </w:num>
  <w:num w:numId="77" w16cid:durableId="302465776">
    <w:abstractNumId w:val="7"/>
  </w:num>
  <w:num w:numId="78" w16cid:durableId="1972976499">
    <w:abstractNumId w:val="37"/>
  </w:num>
  <w:num w:numId="79" w16cid:durableId="1695762265">
    <w:abstractNumId w:val="73"/>
  </w:num>
  <w:num w:numId="80" w16cid:durableId="928975068">
    <w:abstractNumId w:val="5"/>
  </w:num>
  <w:numIdMacAtCleanup w:val="7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Бармичев Григорий Андреевич">
    <w15:presenceInfo w15:providerId="AD" w15:userId="S::465142@niuitmo.ru::d996e15d-a22e-45d8-93fd-24473802be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918BF"/>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2173"/>
    <w:rsid w:val="002F4502"/>
    <w:rsid w:val="002F77A6"/>
    <w:rsid w:val="00301DB4"/>
    <w:rsid w:val="003021EB"/>
    <w:rsid w:val="003072A7"/>
    <w:rsid w:val="00311BC5"/>
    <w:rsid w:val="00314F8D"/>
    <w:rsid w:val="0031633A"/>
    <w:rsid w:val="00320462"/>
    <w:rsid w:val="0032519B"/>
    <w:rsid w:val="003264EF"/>
    <w:rsid w:val="0033188E"/>
    <w:rsid w:val="00342377"/>
    <w:rsid w:val="00343011"/>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117B"/>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A7B9D"/>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500F"/>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1C92"/>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4D57"/>
    <w:rsid w:val="00AF5B4E"/>
    <w:rsid w:val="00B01234"/>
    <w:rsid w:val="00B0255A"/>
    <w:rsid w:val="00B03D6E"/>
    <w:rsid w:val="00B03F1E"/>
    <w:rsid w:val="00B152BD"/>
    <w:rsid w:val="00B224D3"/>
    <w:rsid w:val="00B22C89"/>
    <w:rsid w:val="00B260AE"/>
    <w:rsid w:val="00B272AF"/>
    <w:rsid w:val="00B27EE4"/>
    <w:rsid w:val="00B3361E"/>
    <w:rsid w:val="00B34E8F"/>
    <w:rsid w:val="00B41903"/>
    <w:rsid w:val="00B457B8"/>
    <w:rsid w:val="00B540EC"/>
    <w:rsid w:val="00B54C11"/>
    <w:rsid w:val="00B625A8"/>
    <w:rsid w:val="00B70E5D"/>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70C0"/>
    <w:rsid w:val="00D337B1"/>
    <w:rsid w:val="00D3541E"/>
    <w:rsid w:val="00D36814"/>
    <w:rsid w:val="00D4171F"/>
    <w:rsid w:val="00D42289"/>
    <w:rsid w:val="00D44128"/>
    <w:rsid w:val="00D46EFB"/>
    <w:rsid w:val="00D571CA"/>
    <w:rsid w:val="00D64BE0"/>
    <w:rsid w:val="00D708F5"/>
    <w:rsid w:val="00D71A7C"/>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9EA"/>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611E"/>
    <w:rsid w:val="00F965FE"/>
    <w:rsid w:val="00FA08D1"/>
    <w:rsid w:val="00FA1B5B"/>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582D1F2B"/>
  <w15:docId w15:val="{113F6BAD-6543-46B2-9823-01C68F3BE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Заголовок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 w:type="paragraph" w:styleId="afd">
    <w:name w:val="Revision"/>
    <w:hidden/>
    <w:uiPriority w:val="99"/>
    <w:semiHidden/>
    <w:rsid w:val="002F217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gpedia.com/ru/gpedia/%D0%9F%D0%B8%D1%84%D0%B0%D0%B3%D0%BE%D1%80%D0%B5%D0%B8%D0%B7%D0%BC" TargetMode="External"/><Relationship Id="rId170" Type="http://schemas.openxmlformats.org/officeDocument/2006/relationships/hyperlink" Target="http://www.gpedia.com/ru/gpedia/%D0%9C%D0%B5%D1%80%D1%8D,_%D0%A8%D0%B0%D1%80%D0%BB%D1%8C"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s://ru.wikipedia.org/wiki/598" TargetMode="External"/><Relationship Id="rId682" Type="http://schemas.openxmlformats.org/officeDocument/2006/relationships/hyperlink" Target="https://ru.wikipedia.org/wiki/%D0%9F%D0%BE%D1%80%D1%8F%D0%B4%D0%BA%D0%BE%D0%B2%D0%BE%D0%B5_%D1%87%D0%B8%D1%81%D0%BB%D0%BE" TargetMode="External"/><Relationship Id="rId128" Type="http://schemas.openxmlformats.org/officeDocument/2006/relationships/image" Target="media/image7.wmf"/><Relationship Id="rId335" Type="http://schemas.openxmlformats.org/officeDocument/2006/relationships/oleObject" Target="embeddings/oleObject31.bin"/><Relationship Id="rId542" Type="http://schemas.openxmlformats.org/officeDocument/2006/relationships/hyperlink" Target="https://ru.wikipedia.org/wiki/%D0%92%D0%B5%D0%BA%D1%82%D0%BE%D1%80%D0%BD%D1%8B%D0%B9_%D0%B0%D0%BD%D0%B0%D0%BB%D0%B8%D0%B7" TargetMode="External"/><Relationship Id="rId987" Type="http://schemas.openxmlformats.org/officeDocument/2006/relationships/hyperlink" Target="https://ru.wikipedia.org/wiki/%D0%9F%D1%80%D0%B5%D0%B4%D0%B5%D0%BB_%D1%84%D1%83%D0%BD%D0%BA%D1%86%D0%B8%D0%B8" TargetMode="External"/><Relationship Id="rId402" Type="http://schemas.openxmlformats.org/officeDocument/2006/relationships/oleObject" Target="embeddings/oleObject71.bin"/><Relationship Id="rId847" Type="http://schemas.openxmlformats.org/officeDocument/2006/relationships/hyperlink" Target="https://ru.wikipedia.org/wiki/1701" TargetMode="External"/><Relationship Id="rId1032" Type="http://schemas.openxmlformats.org/officeDocument/2006/relationships/hyperlink" Target="https://ru.wikipedia.org/wiki/%D0%A4%D1%80%D0%B0%D0%BD%D1%86%D0%B8%D1%8F" TargetMode="External"/><Relationship Id="rId707" Type="http://schemas.openxmlformats.org/officeDocument/2006/relationships/hyperlink" Target="https://ru.wikipedia.org/wiki/%D0%9A%D0%B0%D1%80%D0%B4%D0%B0%D0%BD%D0%BD%D1%8B%D0%B9_%D0%B2%D0%B0%D0%BB" TargetMode="External"/><Relationship Id="rId914" Type="http://schemas.openxmlformats.org/officeDocument/2006/relationships/hyperlink" Target="https://ru.wikipedia.org/wiki/%D0%90%D1%80%D0%B8%D1%84%D0%BC%D0%B5%D1%82%D0%B8%D0%BA%D0%B0_%D0%9F%D0%B5%D0%B0%D0%BD%D0%BE" TargetMode="External"/><Relationship Id="rId43" Type="http://schemas.openxmlformats.org/officeDocument/2006/relationships/hyperlink" Target="http://www.gpedia.com/ru/gpedia/%D0%9F%D0%B5%D1%80%D0%B2%D0%BE%D0%B1%D1%8B%D1%82%D0%BD%D0%BE%D0%B5_%D0%BE%D0%B1%D1%89%D0%B5%D1%81%D1%82%D0%B2%D0%BE" TargetMode="External"/><Relationship Id="rId192" Type="http://schemas.openxmlformats.org/officeDocument/2006/relationships/hyperlink" Target="http://www.gpedia.com/ru/gpedia/%D0%98%D1%81%D1%82%D0%BE%D1%80%D0%B8%D1%8F_%D0%B0%D1%80%D0%B8%D1%84%D0%BC%D0%B5%D1%82%D0%B8%D0%BA%D0%B8" TargetMode="External"/><Relationship Id="rId497" Type="http://schemas.openxmlformats.org/officeDocument/2006/relationships/hyperlink" Target="https://ru.wikipedia.org/wiki/%D0%9D%D0%B5%D0%BC%D0%B5%D1%86%D0%BA%D0%B8%D0%B9_%D1%8F%D0%B7%D1%8B%D0%BA" TargetMode="External"/><Relationship Id="rId357" Type="http://schemas.openxmlformats.org/officeDocument/2006/relationships/oleObject" Target="embeddings/oleObject44.bin"/><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14_%D1%8F%D0%BD%D0%B2%D0%B0%D1%80%D1%8F" TargetMode="External"/><Relationship Id="rId771" Type="http://schemas.openxmlformats.org/officeDocument/2006/relationships/hyperlink" Target="https://ru.wikipedia.org/wiki/%D0%9C%D0%B0%D1%82%D0%B5%D0%BC%D0%B0%D1%82%D0%B8%D0%BA%D0%B0" TargetMode="External"/><Relationship Id="rId869" Type="http://schemas.openxmlformats.org/officeDocument/2006/relationships/hyperlink" Target="https://ru.wikipedia.org/wiki/%D0%9A%D0%BB%D0%B0%D1%81%D1%81%D0%B8%D1%87%D0%B5%D1%81%D0%BA%D0%B0%D1%8F_%D1%82%D0%B5%D0%BE%D1%80%D0%B8%D1%8F_%D1%82%D1%8F%D0%B3%D0%BE%D1%82%D0%B5%D0%BD%D0%B8%D1%8F_%D0%9D%D1%8C%D1%8E%D1%82%D0%BE%D0%BD%D0%B0" TargetMode="External"/><Relationship Id="rId424" Type="http://schemas.openxmlformats.org/officeDocument/2006/relationships/hyperlink" Target="http://numeration.ru/" TargetMode="External"/><Relationship Id="rId631" Type="http://schemas.openxmlformats.org/officeDocument/2006/relationships/hyperlink" Target="https://ru.wikipedia.org/wiki/%D0%A4%D0%B8%D0%B7%D0%B8%D0%BA" TargetMode="External"/><Relationship Id="rId729" Type="http://schemas.openxmlformats.org/officeDocument/2006/relationships/hyperlink" Target="https://ru.wikipedia.org/wiki/15_%D0%B0%D0%B2%D0%B3%D1%83%D1%81%D1%82%D0%B0" TargetMode="External"/><Relationship Id="rId1054" Type="http://schemas.openxmlformats.org/officeDocument/2006/relationships/hyperlink" Target="https://ru.wikipedia.org/w/index.php?title=%D0%9C%D0%BD%D0%BE%D0%B3%D0%BE%D0%BE%D0%B1%D1%80%D0%B0%D0%B7%D0%B8%D1%8F_%D0%A4%D1%80%D0%BE%D0%B1%D0%B5%D0%BD%D0%B8%D1%83%D1%81%D0%B0&amp;action=edit&amp;redlink=1" TargetMode="External"/><Relationship Id="rId936" Type="http://schemas.openxmlformats.org/officeDocument/2006/relationships/hyperlink" Target="https://ru.wikipedia.org/wiki/%D0%A0%D0%B5%D0%BB%D0%B8%D0%B3%D0%B8%D0%BE%D0%B7%D0%BD%D0%B0%D1%8F_%D1%84%D0%B8%D0%BB%D0%BE%D1%81%D0%BE%D1%84%D0%B8%D1%8F" TargetMode="External"/><Relationship Id="rId65" Type="http://schemas.openxmlformats.org/officeDocument/2006/relationships/hyperlink" Target="http://www.gpedia.com/ru/gpedia/%D0%98%D1%81%D1%82%D0%BE%D1%80%D0%B8%D1%8F_%D0%B0%D1%80%D0%B8%D1%84%D0%BC%D0%B5%D1%82%D0%B8%D0%BA%D0%B8" TargetMode="External"/><Relationship Id="rId130" Type="http://schemas.openxmlformats.org/officeDocument/2006/relationships/image" Target="media/image8.wmf"/><Relationship Id="rId368" Type="http://schemas.openxmlformats.org/officeDocument/2006/relationships/oleObject" Target="embeddings/oleObject50.bin"/><Relationship Id="rId575" Type="http://schemas.openxmlformats.org/officeDocument/2006/relationships/hyperlink" Target="https://ru.wikipedia.org/wiki/1862" TargetMode="External"/><Relationship Id="rId782" Type="http://schemas.openxmlformats.org/officeDocument/2006/relationships/hyperlink" Target="https://ru.wikipedia.org/wiki/%D0%90%D0%BA%D0%B0%D0%B4%D0%B5%D0%BC%D0%B8%D1%8F_%D0%BD%D0%B0%D1%83%D0%BA_%D0%A1%D0%A1%D0%A1%D0%A0"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hyperlink" Target="http://www.gpedia.com/ru/gpedia/III_%D0%B2%D0%B5%D0%BA" TargetMode="External"/><Relationship Id="rId1065" Type="http://schemas.openxmlformats.org/officeDocument/2006/relationships/hyperlink" Target="https://ru.wikipedia.org/wiki/%D0%9C%D0%B0%D1%82%D0%B5%D0%BC%D0%B0%D1%82%D0%B8%D1%87%D0%B5%D1%81%D0%BA%D0%B8%D0%B9_%D0%B0%D0%BD%D0%B0%D0%BB%D0%B8%D0%B7" TargetMode="External"/><Relationship Id="rId281" Type="http://schemas.openxmlformats.org/officeDocument/2006/relationships/oleObject" Target="embeddings/oleObject10.bin"/><Relationship Id="rId502" Type="http://schemas.openxmlformats.org/officeDocument/2006/relationships/hyperlink" Target="https://ru.wikipedia.org/wiki/%D0%9C%D0%B0%D1%82%D0%B5%D0%BC%D0%B0%D1%82%D0%B8%D0%BA" TargetMode="External"/><Relationship Id="rId947" Type="http://schemas.openxmlformats.org/officeDocument/2006/relationships/hyperlink" Target="https://ru.wikipedia.org/wiki/%D0%A0%D0%B8%D1%82%D0%BE%D1%80%D0%B8%D0%BA"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image" Target="media/image65.wmf"/><Relationship Id="rId586" Type="http://schemas.openxmlformats.org/officeDocument/2006/relationships/hyperlink" Target="https://ru.wikipedia.org/wiki/1863" TargetMode="External"/><Relationship Id="rId793" Type="http://schemas.openxmlformats.org/officeDocument/2006/relationships/hyperlink" Target="https://ru.wikipedia.org/wiki/14_%D0%BD%D0%BE%D1%8F%D0%B1%D1%80%D1%8F" TargetMode="External"/><Relationship Id="rId807" Type="http://schemas.openxmlformats.org/officeDocument/2006/relationships/hyperlink" Target="https://ru.wikipedia.org/wiki/%D0%9C%D0%B0%D1%82%D0%B5%D0%BC%D0%B0%D1%82%D0%B8%D1%87%D0%B5%D1%81%D0%BA%D0%B8%D0%B9_%D0%B0%D0%BD%D0%B0%D0%BB%D0%B8%D0%B7"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D0%93%D0%B5%D0%BE%D0%BC%D0%B5%D1%82%D1%80%D0%B8%D1%8F" TargetMode="External"/><Relationship Id="rId653" Type="http://schemas.openxmlformats.org/officeDocument/2006/relationships/hyperlink" Target="https://ru.wikipedia.org/wiki/%D0%94%D1%80%D0%B5%D0%B2%D0%BD%D0%B5%D0%B3%D1%80%D0%B5%D1%87%D0%B5%D1%81%D0%BA%D0%B8%D0%B9_%D1%8F%D0%B7%D1%8B%D0%BA" TargetMode="External"/><Relationship Id="rId1076" Type="http://schemas.microsoft.com/office/2011/relationships/people" Target="people.xml"/><Relationship Id="rId292" Type="http://schemas.openxmlformats.org/officeDocument/2006/relationships/image" Target="media/image20.wmf"/><Relationship Id="rId306" Type="http://schemas.openxmlformats.org/officeDocument/2006/relationships/image" Target="media/image34.png"/><Relationship Id="rId860" Type="http://schemas.openxmlformats.org/officeDocument/2006/relationships/hyperlink" Target="https://ru.wikipedia.org/wiki/%D0%A1%D1%8D%D1%80" TargetMode="External"/><Relationship Id="rId958" Type="http://schemas.openxmlformats.org/officeDocument/2006/relationships/hyperlink" Target="https://ru.wikipedia.org/wiki/%D0%9F%D0%B0%D0%BF%D1%81%D1%82%D0%B2%D0%BE"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C%D0%B0%D1%82%D0%B5%D0%BC%D0%B0%D1%82%D0%B8%D0%BA%D0%B0" TargetMode="External"/><Relationship Id="rId597" Type="http://schemas.openxmlformats.org/officeDocument/2006/relationships/image" Target="media/image98.jpeg"/><Relationship Id="rId720" Type="http://schemas.openxmlformats.org/officeDocument/2006/relationships/hyperlink" Target="https://ru.wikipedia.org/wiki/194_%D0%B3%D0%BE%D0%B4_%D0%B4%D0%BE_%D0%BD._%D1%8D." TargetMode="External"/><Relationship Id="rId818" Type="http://schemas.openxmlformats.org/officeDocument/2006/relationships/hyperlink" Target="https://ru.wikipedia.org/wiki/%D0%9C%D0%B0%D1%82%D0%B5%D0%BC%D0%B0%D1%82%D0%B8%D0%BA%D0%B0"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s://ru.wikipedia.org/wiki/26_%D0%B0%D0%B2%D0%B3%D1%83%D1%81%D1%82%D0%B0" TargetMode="External"/><Relationship Id="rId1003" Type="http://schemas.openxmlformats.org/officeDocument/2006/relationships/hyperlink" Target="https://ru.wikipedia.org/wiki/%D0%9C%D0%B5%D1%85%D0%B0%D0%BD%D0%B8%D0%BA%D0%B0" TargetMode="External"/><Relationship Id="rId664" Type="http://schemas.openxmlformats.org/officeDocument/2006/relationships/image" Target="media/image105.jpeg"/><Relationship Id="rId871" Type="http://schemas.openxmlformats.org/officeDocument/2006/relationships/hyperlink" Target="https://ru.wikipedia.org/wiki/%D0%9A%D0%BB%D0%B0%D1%81%D1%81%D0%B8%D1%87%D0%B5%D1%81%D0%BA%D0%B0%D1%8F_%D0%BC%D0%B5%D1%85%D0%B0%D0%BD%D0%B8%D0%BA%D0%B0" TargetMode="External"/><Relationship Id="rId969" Type="http://schemas.openxmlformats.org/officeDocument/2006/relationships/hyperlink" Target="https://ru.wikipedia.org/wiki/%D0%9D%D0%B8%D0%B4%D0%B5%D1%80%D0%BB%D0%B0%D0%BD%D0%B4%D1%81%D0%BA%D0%B8%D0%B9_%D1%8F%D0%B7%D1%8B%D0%BA" TargetMode="External"/><Relationship Id="rId14" Type="http://schemas.openxmlformats.org/officeDocument/2006/relationships/hyperlink" Target="http://www.gpedia.com/ru/gpedia/%D0%90%D0%BB%D0%B3%D0%B5%D0%B1%D1%80%D0%B0" TargetMode="External"/><Relationship Id="rId317" Type="http://schemas.openxmlformats.org/officeDocument/2006/relationships/image" Target="media/image40.wmf"/><Relationship Id="rId524" Type="http://schemas.openxmlformats.org/officeDocument/2006/relationships/image" Target="media/image92.png"/><Relationship Id="rId731" Type="http://schemas.openxmlformats.org/officeDocument/2006/relationships/hyperlink" Target="https://ru.wikipedia.org/wiki/26_%D0%BE%D0%BA%D1%82%D1%8F%D0%B1%D1%80%D1%8F"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52.bin"/><Relationship Id="rId829" Type="http://schemas.openxmlformats.org/officeDocument/2006/relationships/hyperlink" Target="https://ru.wikipedia.org/wiki/%D0%9C%D0%B5%D1%85%D0%B0%D0%BD%D0%B8%D0%BA" TargetMode="External"/><Relationship Id="rId1014" Type="http://schemas.openxmlformats.org/officeDocument/2006/relationships/hyperlink" Target="https://ru.wikipedia.org/wiki/%D0%9B%D0%BE%D0%B3%D0%B0%D1%80%D0%B8%D1%84%D0%BC" TargetMode="External"/><Relationship Id="rId230" Type="http://schemas.openxmlformats.org/officeDocument/2006/relationships/hyperlink" Target="https://ru.wikipedia.org/wiki/%D0%90._%D0%9D._%D0%9A%D0%BE%D0%BB%D0%BC%D0%BE%D0%B3%D0%BE%D1%80%D0%BE%D0%B2" TargetMode="External"/><Relationship Id="rId468" Type="http://schemas.microsoft.com/office/2007/relationships/hdphoto" Target="media/hdphoto1.wdp"/><Relationship Id="rId675" Type="http://schemas.openxmlformats.org/officeDocument/2006/relationships/hyperlink" Target="https://ru.wikipedia.org/wiki/%D0%91%D0%B5%D1%81%D0%BA%D0%BE%D0%BD%D0%B5%D1%87%D0%BD%D0%BE%D0%B5_%D0%BC%D0%BD%D0%BE%D0%B6%D0%B5%D1%81%D1%82%D0%B2%D0%BE" TargetMode="External"/><Relationship Id="rId882" Type="http://schemas.openxmlformats.org/officeDocument/2006/relationships/hyperlink" Target="https://ru.wikipedia.org/wiki/%D0%A1%D0%B8%D0%BB%D0%B0_%D1%82%D0%BE%D0%BA%D0%B0"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oleObject" Target="embeddings/oleObject25.bin"/><Relationship Id="rId535" Type="http://schemas.openxmlformats.org/officeDocument/2006/relationships/hyperlink" Target="https://ru.wikipedia.org/wiki/1865" TargetMode="External"/><Relationship Id="rId742" Type="http://schemas.openxmlformats.org/officeDocument/2006/relationships/hyperlink" Target="https://ru.wikipedia.org/wiki/1943"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8.bin"/><Relationship Id="rId602" Type="http://schemas.openxmlformats.org/officeDocument/2006/relationships/hyperlink" Target="https://ru.wikipedia.org/wiki/29_%D0%BE%D0%BA%D1%82%D1%8F%D0%B1%D1%80%D1%8F" TargetMode="External"/><Relationship Id="rId1025" Type="http://schemas.openxmlformats.org/officeDocument/2006/relationships/hyperlink" Target="https://ru.wikipedia.org/wiki/%D0%A2%D1%80%D0%B8%D0%BB%D0%BB%D0%B8%D0%BE%D0%BD" TargetMode="External"/><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3%D0%B4%D0%B4%D0%B6%D0%B0%D0%B9%D0%BD" TargetMode="External"/><Relationship Id="rId686" Type="http://schemas.openxmlformats.org/officeDocument/2006/relationships/hyperlink" Target="https://ru.wikipedia.org/wiki/1753_%D0%B3%D0%BE%D0%B4" TargetMode="External"/><Relationship Id="rId893" Type="http://schemas.openxmlformats.org/officeDocument/2006/relationships/hyperlink" Target="https://ru.wikipedia.org/wiki/%D0%9D%D0%B0%D1%82%D1%83%D1%80%D1%84%D0%B8%D0%BB%D0%BE%D1%81%D0%BE%D1%84" TargetMode="External"/><Relationship Id="rId907" Type="http://schemas.openxmlformats.org/officeDocument/2006/relationships/hyperlink" Target="https://ru.wikipedia.org/wiki/%D0%91%D1%83%D1%85%D0%B3%D0%B0%D0%BB%D1%82%D0%B5%D1%80%D1%81%D0%BA%D0%B8%D0%B9_%D1%83%D1%87%D1%91%D1%82" TargetMode="External"/><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image" Target="media/image48.wmf"/><Relationship Id="rId546" Type="http://schemas.openxmlformats.org/officeDocument/2006/relationships/hyperlink" Target="https://ru.wikipedia.org/wiki/%D0%93%D0%B0%D0%BC%D0%B8%D0%BB%D1%8C%D1%82%D0%BE%D0%BD%D0%BE%D0%B2%D0%B0_%D0%BC%D0%B5%D1%85%D0%B0%D0%BD%D0%B8%D0%BA%D0%B0" TargetMode="External"/><Relationship Id="rId753" Type="http://schemas.openxmlformats.org/officeDocument/2006/relationships/hyperlink" Target="https://ru.wikipedia.org/wiki/1736"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oleObject" Target="embeddings/oleObject74.bin"/><Relationship Id="rId960" Type="http://schemas.openxmlformats.org/officeDocument/2006/relationships/hyperlink" Target="https://ru.wikipedia.org/wiki/999_%D0%B3%D0%BE%D0%B4" TargetMode="External"/><Relationship Id="rId1036" Type="http://schemas.openxmlformats.org/officeDocument/2006/relationships/hyperlink" Target="https://ru.wikipedia.org/wiki/%D0%A2%D0%B5%D0%BE%D1%80%D0%B8%D1%8F_%D0%B2%D0%B5%D1%80%D0%BE%D1%8F%D1%82%D0%BD%D0%BE%D1%81%D1%82%D0%B5%D0%B9" TargetMode="External"/><Relationship Id="rId392" Type="http://schemas.openxmlformats.org/officeDocument/2006/relationships/image" Target="media/image70.wmf"/><Relationship Id="rId613" Type="http://schemas.openxmlformats.org/officeDocument/2006/relationships/hyperlink" Target="https://ru.wikipedia.org/wiki/12_%D1%84%D0%B5%D0%B2%D1%80%D0%B0%D0%BB%D1%8F" TargetMode="External"/><Relationship Id="rId697" Type="http://schemas.openxmlformats.org/officeDocument/2006/relationships/hyperlink" Target="https://ru.wikipedia.org/wiki/1576" TargetMode="External"/><Relationship Id="rId820" Type="http://schemas.openxmlformats.org/officeDocument/2006/relationships/hyperlink" Target="https://ru.wikipedia.org/wiki/%D0%93%D0%B5%D0%BE%D0%BC%D0%B5%D1%82%D1%80%D0%B8%D1%8F_%D0%9B%D0%BE%D0%B1%D0%B0%D1%87%D0%B5%D0%B2%D1%81%D0%BA%D0%BE%D0%B3%D0%BE" TargetMode="External"/><Relationship Id="rId918" Type="http://schemas.openxmlformats.org/officeDocument/2006/relationships/hyperlink" Target="https://ru.wikipedia.org/wiki/%D0%9C%D0%B0%D1%82%D0%B5%D0%BC%D0%B0%D1%82%D0%B8%D0%BA%D0%B0"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D0%A4%D0%B8%D0%B7%D0%B8%D0%BA" TargetMode="External"/><Relationship Id="rId764" Type="http://schemas.openxmlformats.org/officeDocument/2006/relationships/hyperlink" Target="https://ru.wikipedia.org/wiki/%D0%9D%D0%B5%D0%BC%D0%B5%D1%86%D0%BA%D0%B8%D0%B9_%D1%8F%D0%B7%D1%8B%D0%BA" TargetMode="External"/><Relationship Id="rId971" Type="http://schemas.openxmlformats.org/officeDocument/2006/relationships/hyperlink" Target="https://ru.wikipedia.org/wiki/1620"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oleObject" Target="embeddings/oleObject81.bin"/><Relationship Id="rId624" Type="http://schemas.openxmlformats.org/officeDocument/2006/relationships/hyperlink" Target="https://ru.wikipedia.org/wiki/1596" TargetMode="External"/><Relationship Id="rId831" Type="http://schemas.openxmlformats.org/officeDocument/2006/relationships/hyperlink" Target="https://ru.wikipedia.org/wiki/%D0%9F%D0%B0%D1%80%D0%B8%D0%B6%D1%81%D0%BA%D0%B0%D1%8F_%D0%B0%D0%BA%D0%B0%D0%B4%D0%B5%D0%BC%D0%B8%D1%8F_%D0%BD%D0%B0%D1%83%D0%BA" TargetMode="External"/><Relationship Id="rId1047" Type="http://schemas.openxmlformats.org/officeDocument/2006/relationships/hyperlink" Target="https://ru.wikipedia.org/wiki/3_%D0%B0%D0%B2%D0%B3%D1%83%D1%81%D1%82%D0%B0"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ru.knowledgr.com/00922595/%d0%90%d0%bb%d0%b3%d0%be%d1%80%d0%b8%d1%82%d0%bc%d0%a3%d0%bc%d0%bd%d0%be%d0%b6%d0%b5%d0%bd%d0%b8%d1%8f%d0%a1%d1%82%d0%b5%d0%bd%d0%b4%d0%b0" TargetMode="External"/><Relationship Id="rId929" Type="http://schemas.openxmlformats.org/officeDocument/2006/relationships/hyperlink" Target="https://ru.wikipedia.org/wiki/%D0%9F%D0%B8%D1%84%D0%B8%D1%8F"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oleObject" Target="embeddings/oleObject26.bin"/><Relationship Id="rId568" Type="http://schemas.openxmlformats.org/officeDocument/2006/relationships/hyperlink" Target="https://ru.wikipedia.org/wiki/%D0%A4%D0%B8%D0%BB%D0%BE%D1%81%D0%BE%D1%84%D0%B8%D1%8F_%D0%BC%D0%B0%D1%82%D0%B5%D0%BC%D0%B0%D1%82%D0%B8%D0%BA%D0%B8" TargetMode="External"/><Relationship Id="rId775" Type="http://schemas.openxmlformats.org/officeDocument/2006/relationships/hyperlink" Target="https://ru.wikipedia.org/wiki/%D0%A4%D1%80%D0%B0%D0%BD%D1%86%D1%83%D0%B7%D1%81%D0%BA%D0%B8%D0%B9_%D1%8F%D0%B7%D1%8B%D0%BA" TargetMode="External"/><Relationship Id="rId982" Type="http://schemas.openxmlformats.org/officeDocument/2006/relationships/hyperlink" Target="https://ru.wikipedia.org/wiki/%D0%A4%D1%83%D0%BD%D0%BA%D1%86%D0%B8%D0%B8_%D0%BA%D0%BE%D0%BC%D0%BF%D0%BB%D0%B5%D0%BA%D1%81%D0%BD%D0%BE%D0%B3%D0%BE_%D0%BF%D0%B5%D1%80%D0%B5%D0%BC%D0%B5%D0%BD%D0%BD%D0%BE%D0%B3%D0%BE" TargetMode="External"/><Relationship Id="rId428" Type="http://schemas.openxmlformats.org/officeDocument/2006/relationships/hyperlink" Target="https://ru.wikipedia.org/wiki/%D0%94%D1%80%D0%B5%D0%B2%D0%BD%D0%B5%D0%B3%D1%80%D0%B5%D1%87%D0%B5%D1%81%D0%BA%D0%B8%D0%B9_%D1%8F%D0%B7%D1%8B%D0%BA" TargetMode="External"/><Relationship Id="rId635" Type="http://schemas.openxmlformats.org/officeDocument/2006/relationships/hyperlink" Target="https://ru.wikipedia.org/wiki/%D0%9C%D0%B5%D1%85%D0%B0%D0%BD%D0%B8%D1%86%D0%B8%D0%B7%D0%BC" TargetMode="External"/><Relationship Id="rId842" Type="http://schemas.openxmlformats.org/officeDocument/2006/relationships/hyperlink" Target="https://ru.wikipedia.org/wiki/1739_%D0%B3%D0%BE%D0%B4" TargetMode="External"/><Relationship Id="rId1058" Type="http://schemas.openxmlformats.org/officeDocument/2006/relationships/hyperlink" Target="https://ru.wikipedia.org/wiki/1707_%D0%B3%D0%BE%D0%B4"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image" Target="media/image88.jpeg"/><Relationship Id="rId702" Type="http://schemas.openxmlformats.org/officeDocument/2006/relationships/hyperlink" Target="https://ru.wikipedia.org/wiki/%D0%9C%D0%B5%D0%B4%D0%B8%D0%BA"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D0%9C%D0%B0%D1%82%D0%B5%D0%BC%D0%B0%D1%82%D0%B8%D0%BA%D0%B0" TargetMode="External"/><Relationship Id="rId786" Type="http://schemas.openxmlformats.org/officeDocument/2006/relationships/hyperlink" Target="https://ru.wikipedia.org/wiki/%D0%98%D0%BD%D1%82%D0%B5%D0%B3%D1%80%D0%B0%D0%BB_%D0%A0%D0%B8%D0%BC%D0%B0%D0%BD%D0%B0" TargetMode="External"/><Relationship Id="rId993" Type="http://schemas.openxmlformats.org/officeDocument/2006/relationships/hyperlink" Target="https://ru.wikipedia.org/wiki/1926" TargetMode="External"/><Relationship Id="rId341" Type="http://schemas.openxmlformats.org/officeDocument/2006/relationships/image" Target="media/image49.wmf"/><Relationship Id="rId439" Type="http://schemas.openxmlformats.org/officeDocument/2006/relationships/hyperlink" Target="https://ru.wikipedia.org/wiki/%D0%9C%D0%BE%D0%B4%D1%83%D0%BB%D1%8C_%D0%BA%D0%BE%D0%BC%D0%BF%D0%BB%D0%B5%D0%BA%D1%81%D0%BD%D0%BE%D0%B3%D0%BE_%D1%87%D0%B8%D1%81%D0%BB%D0%B0" TargetMode="External"/><Relationship Id="rId646" Type="http://schemas.openxmlformats.org/officeDocument/2006/relationships/hyperlink" Target="http://www.gpedia.com/ru/gpedia/%D0%9C%D0%B0%D1%82%D0%B5%D0%BC%D0%B0%D1%82%D0%B8%D0%BA%D0%B0_%D0%B2_%D0%B4%D1%80%D0%B5%D0%B2%D0%BD%D0%B5%D0%B9_%D0%93%D1%80%D0%B5%D1%86%D0%B8%D0%B8" TargetMode="External"/><Relationship Id="rId1069" Type="http://schemas.openxmlformats.org/officeDocument/2006/relationships/hyperlink" Target="https://ru.wikipedia.org/wiki/%D0%9D%D0%B5%D0%B1%D0%B5%D1%81%D0%BD%D0%B0%D1%8F_%D0%BC%D0%B5%D1%85%D0%B0%D0%BD%D0%B8%D0%BA%D0%B0"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oleObject" Target="embeddings/oleObject12.bin"/><Relationship Id="rId506" Type="http://schemas.openxmlformats.org/officeDocument/2006/relationships/hyperlink" Target="https://ru.wikipedia.org/wiki/%D0%92%D0%B0%D1%80%D0%B8%D0%B0%D1%86%D0%B8%D0%BE%D0%BD%D0%BD%D0%BE%D0%B5_%D0%B8%D1%81%D1%87%D0%B8%D1%81%D0%BB%D0%B5%D0%BD%D0%B8%D0%B5" TargetMode="External"/><Relationship Id="rId853" Type="http://schemas.openxmlformats.org/officeDocument/2006/relationships/hyperlink" Target="https://ru.wikipedia.org/wiki/1617" TargetMode="External"/><Relationship Id="rId492" Type="http://schemas.openxmlformats.org/officeDocument/2006/relationships/hyperlink" Target="https://ru.wikipedia.org/wiki/%D0%9F%D1%80%D0%B5%D0%B4%D0%B5%D0%BB_%D0%BF%D0%BE%D1%81%D0%BB%D0%B5%D0%B4%D0%BE%D0%B2%D0%B0%D1%82%D0%B5%D0%BB%D1%8C%D0%BD%D0%BE%D1%81%D1%82%D0%B8" TargetMode="External"/><Relationship Id="rId713" Type="http://schemas.openxmlformats.org/officeDocument/2006/relationships/hyperlink" Target="https://ru.wikipedia.org/wiki/XV_%D0%B2%D0%B5%D0%BA" TargetMode="External"/><Relationship Id="rId797" Type="http://schemas.openxmlformats.org/officeDocument/2006/relationships/hyperlink" Target="https://ru.wikipedia.org/wiki/%D0%9C%D0%B0%D1%82%D0%B5%D0%BC%D0%B0%D1%82%D0%B8%D0%BA%D0%B0" TargetMode="External"/><Relationship Id="rId920" Type="http://schemas.openxmlformats.org/officeDocument/2006/relationships/image" Target="media/image126.png"/><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image" Target="media/image53.wmf"/><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9F%D0%B0%D1%80%D0%BC%D0%B5%D0%BD%D0%B8%D0%B4" TargetMode="External"/><Relationship Id="rId864" Type="http://schemas.openxmlformats.org/officeDocument/2006/relationships/hyperlink" Target="https://ru.wikipedia.org/wiki/%D0%A4%D0%B8%D0%B7%D0%B8%D0%BA" TargetMode="External"/><Relationship Id="rId296" Type="http://schemas.openxmlformats.org/officeDocument/2006/relationships/image" Target="media/image24.wmf"/><Relationship Id="rId517" Type="http://schemas.openxmlformats.org/officeDocument/2006/relationships/image" Target="media/image90.jpeg"/><Relationship Id="rId724" Type="http://schemas.openxmlformats.org/officeDocument/2006/relationships/hyperlink" Target="https://ru.wikipedia.org/wiki/%D0%A4%D0%B8%D0%BB%D0%BE%D0%BB%D0%BE%D0%B3%D0%B8%D1%8F" TargetMode="External"/><Relationship Id="rId931" Type="http://schemas.openxmlformats.org/officeDocument/2006/relationships/hyperlink" Target="https://ru.wikipedia.org/wiki/570_%D0%B3%D0%BE%D0%B4_%D0%B4%D0%BE_%D0%BD._%D1%8D." TargetMode="External"/><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oleObject" Target="embeddings/oleObject47.bin"/><Relationship Id="rId570" Type="http://schemas.openxmlformats.org/officeDocument/2006/relationships/image" Target="media/image95.jpeg"/><Relationship Id="rId1007" Type="http://schemas.openxmlformats.org/officeDocument/2006/relationships/image" Target="media/image134.jpeg"/><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s://ru.wikipedia.org/wiki/%D0%9C%D0%B0%D1%82%D0%B5%D0%BC%D0%B0%D1%82%D0%B8%D0%BA" TargetMode="External"/><Relationship Id="rId668" Type="http://schemas.openxmlformats.org/officeDocument/2006/relationships/hyperlink" Target="https://ru.wikipedia.org/wiki/6_%D1%8F%D0%BD%D0%B2%D0%B0%D1%80%D1%8F" TargetMode="External"/><Relationship Id="rId875" Type="http://schemas.openxmlformats.org/officeDocument/2006/relationships/hyperlink" Target="https://ru.wikipedia.org/wiki/%D0%9D%D0%B5%D0%BC%D0%B5%D1%86%D0%BA%D0%B8%D0%B9_%D1%8F%D0%B7%D1%8B%D0%BA" TargetMode="External"/><Relationship Id="rId1060" Type="http://schemas.openxmlformats.org/officeDocument/2006/relationships/hyperlink" Target="https://ru.wikipedia.org/wiki/1783_%D0%B3%D0%BE%D0%B4" TargetMode="External"/><Relationship Id="rId18" Type="http://schemas.openxmlformats.org/officeDocument/2006/relationships/hyperlink" Target="http://www.gpedia.com/ru/gpedia/%D0%92%D0%B0%D0%B2%D0%B8%D0%BB%D0%BE%D0%BD" TargetMode="External"/><Relationship Id="rId528" Type="http://schemas.openxmlformats.org/officeDocument/2006/relationships/hyperlink" Target="https://ru.wikipedia.org/wiki/1716_%D0%B3%D0%BE%D0%B4" TargetMode="External"/><Relationship Id="rId735" Type="http://schemas.openxmlformats.org/officeDocument/2006/relationships/hyperlink" Target="https://ru.wikipedia.org/wiki/%D0%9C%D0%B0%D1%82%D0%B5%D0%BC%D0%B0%D1%82%D0%B8%D0%BA%D0%B0" TargetMode="External"/><Relationship Id="rId942" Type="http://schemas.openxmlformats.org/officeDocument/2006/relationships/hyperlink" Target="https://ru.wikipedia.org/wiki/26_%D0%B0%D0%B2%D0%B3%D1%83%D1%81%D1%82%D0%B0"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4.bin"/><Relationship Id="rId581" Type="http://schemas.openxmlformats.org/officeDocument/2006/relationships/hyperlink" Target="https://ru.wikipedia.org/w/index.php?title=%D0%A2%D0%B5%D0%BE%D1%80%D0%B8%D1%8F_%D0%B8%D0%BD%D0%B2%D0%B0%D1%80%D0%B8%D0%B0%D0%BD%D1%82%D0%BE%D0%B2&amp;action=edit&amp;redlink=1" TargetMode="External"/><Relationship Id="rId1018" Type="http://schemas.openxmlformats.org/officeDocument/2006/relationships/hyperlink" Target="https://ru.wikipedia.org/wiki/%D0%9F%D0%BE%D1%81%D0%BB%D0%B5%D0%B4%D0%BE%D0%B2%D0%B0%D1%82%D0%B5%D0%BB%D1%8C%D0%BD%D0%BE%D1%81%D1%82%D1%8C"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A2%D0%B5%D0%BE%D1%80%D0%B5%D0%BC%D0%B0_%D0%9A%D0%B0%D0%BD%D1%82%D0%BE%D1%80%D0%B0" TargetMode="External"/><Relationship Id="rId802" Type="http://schemas.openxmlformats.org/officeDocument/2006/relationships/hyperlink" Target="https://ru.wikipedia.org/wiki/%D0%94%D0%B8%D0%BF%D0%BB%D0%BE%D0%BC%D0%B0%D1%82" TargetMode="External"/><Relationship Id="rId886"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212_%D0%B3%D0%BE%D0%B4_%D0%B4%D0%BE_%D0%BD._%D1%8D." TargetMode="External"/><Relationship Id="rId539" Type="http://schemas.openxmlformats.org/officeDocument/2006/relationships/hyperlink" Target="https://ru.wikipedia.org/wiki/%D0%A4%D0%B8%D0%B7%D0%B8%D0%BA" TargetMode="External"/><Relationship Id="rId746" Type="http://schemas.openxmlformats.org/officeDocument/2006/relationships/hyperlink" Target="https://ru.wikipedia.org/wiki/%D0%9C%D0%B0%D1%82%D0%B5%D0%BC%D0%B0%D1%82%D0%B8%D0%BA%D0%B0" TargetMode="External"/><Relationship Id="rId1071" Type="http://schemas.openxmlformats.org/officeDocument/2006/relationships/hyperlink" Target="https://ru.wikipedia.org/wiki/%D0%9E%D0%BF%D1%82%D0%B8%D0%BA%D0%B0" TargetMode="External"/><Relationship Id="rId178" Type="http://schemas.openxmlformats.org/officeDocument/2006/relationships/image" Target="media/image10.wmf"/><Relationship Id="rId301" Type="http://schemas.openxmlformats.org/officeDocument/2006/relationships/image" Target="media/image29.png"/><Relationship Id="rId953" Type="http://schemas.openxmlformats.org/officeDocument/2006/relationships/hyperlink" Target="https://ru.wikipedia.org/wiki/%D0%9B%D0%B0%D1%82%D0%B8%D0%BD%D1%81%D0%BA%D0%B8%D0%B9_%D1%8F%D0%B7%D1%8B%D0%BA" TargetMode="External"/><Relationship Id="rId1029" Type="http://schemas.openxmlformats.org/officeDocument/2006/relationships/hyperlink" Target="https://ru.wikipedia.org/wiki/1601_%D0%B3%D0%BE%D0%B4" TargetMode="External"/><Relationship Id="rId82" Type="http://schemas.openxmlformats.org/officeDocument/2006/relationships/hyperlink" Target="https://ru.wikipedia.org/wiki/%D0%91%D0%B0%D1%80%D1%81%D0%B5%D0%BB%D0%BE%D0%BD%D0%B0" TargetMode="External"/><Relationship Id="rId385" Type="http://schemas.openxmlformats.org/officeDocument/2006/relationships/oleObject" Target="embeddings/oleObject61.bin"/><Relationship Id="rId592" Type="http://schemas.openxmlformats.org/officeDocument/2006/relationships/hyperlink" Target="https://ru.wikipedia.org/wiki/15_%D0%B0%D0%BF%D1%80%D0%B5%D0%BB%D1%8F" TargetMode="External"/><Relationship Id="rId606" Type="http://schemas.openxmlformats.org/officeDocument/2006/relationships/hyperlink" Target="https://ru.wikipedia.org/wiki/%D0%9C%D0%B0%D1%82%D0%B5%D0%BC%D0%B0%D1%82%D0%B8%D0%BA%D0%B0" TargetMode="External"/><Relationship Id="rId813" Type="http://schemas.openxmlformats.org/officeDocument/2006/relationships/hyperlink" Target="https://ru.wikipedia.org/wiki/%D0%9B%D0%B5%D0%B9%D0%B1%D0%BD%D0%B8%D1%86,_%D0%93%D0%BE%D1%82%D1%84%D1%80%D0%B8%D0%B4_%D0%92%D0%B8%D0%BB%D1%8C%D0%B3%D0%B5%D0%BB%D1%8C%D0%BC"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452" Type="http://schemas.openxmlformats.org/officeDocument/2006/relationships/hyperlink" Target="http://ru.rfwiki.org/wiki/%D0%9C%D0%B0%D1%82%D0%B5%D0%BC%D0%B0%D1%82%D0%B8%D0%BA%D0%B0" TargetMode="External"/><Relationship Id="rId897" Type="http://schemas.openxmlformats.org/officeDocument/2006/relationships/hyperlink" Target="https://ru.wikipedia.org/wiki/%D0%A2%D0%B5%D0%BE%D0%BB%D0%BE%D0%B3" TargetMode="External"/><Relationship Id="rId105" Type="http://schemas.openxmlformats.org/officeDocument/2006/relationships/hyperlink" Target="https://ru.wikipedia.org/wiki/%D0%91%D0%BE%D0%BD%D1%84%D0%B8%D1%81,_%D0%98%D0%BC%D0%BC%D0%B0%D0%BD%D1%83%D0%B8%D0%BB_%D0%B1%D0%B5%D0%BD_%D0%AF%D0%B0%D0%BA%D0%BE%D0%B2" TargetMode="External"/><Relationship Id="rId312" Type="http://schemas.openxmlformats.org/officeDocument/2006/relationships/oleObject" Target="embeddings/oleObject17.bin"/><Relationship Id="rId757" Type="http://schemas.openxmlformats.org/officeDocument/2006/relationships/hyperlink" Target="https://ru.wikipedia.org/wiki/%D0%A4%D1%80%D0%B0%D0%BD%D1%86%D0%B8%D1%8F" TargetMode="External"/><Relationship Id="rId964" Type="http://schemas.openxmlformats.org/officeDocument/2006/relationships/hyperlink" Target="https://ru.wikipedia.org/wiki/%D0%90%D1%81%D1%82%D1%80%D0%BE%D0%BD%D0%BE%D0%BC%D0%B8%D1%8F"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7.bin"/><Relationship Id="rId617" Type="http://schemas.openxmlformats.org/officeDocument/2006/relationships/hyperlink" Target="https://ru.wikipedia.org/wiki/%D0%9E%D0%B1%D1%89%D0%B0%D1%8F_%D0%B0%D0%BB%D0%B3%D0%B5%D0%B1%D1%80%D0%B0" TargetMode="External"/><Relationship Id="rId824" Type="http://schemas.openxmlformats.org/officeDocument/2006/relationships/hyperlink" Target="https://ru.wikipedia.org/wiki/1857_%D0%B3%D0%BE%D0%B4" TargetMode="External"/><Relationship Id="rId256" Type="http://schemas.openxmlformats.org/officeDocument/2006/relationships/hyperlink" Target="https://ru.wikipedia.org/wiki/%D0%95%D0%B2%D0%BA%D0%BB%D0%B8%D0%B4%D0%BE%D0%B2%D0%BE_%D0%BF%D1%80%D0%BE%D1%81%D1%82%D1%80%D0%B0%D0%BD%D1%81%D1%82%D0%B2%D0%BE" TargetMode="External"/><Relationship Id="rId463" Type="http://schemas.openxmlformats.org/officeDocument/2006/relationships/hyperlink" Target="https://ru.wikipedia.org/w/index.php?title=%D0%9C%D0%B5%D1%80%D1%82%D0%BE%D0%BD-%D0%BA%D0%BE%D0%BB%D0%BB%D0%B5%D0%B4%D0%B6&amp;action=edit&amp;redlink=1" TargetMode="External"/><Relationship Id="rId670" Type="http://schemas.openxmlformats.org/officeDocument/2006/relationships/hyperlink" Target="https://ru.wikipedia.org/wiki/%D0%9C%D0%B0%D1%82%D0%B5%D0%BC%D0%B0%D1%82%D0%B8%D0%BA" TargetMode="External"/><Relationship Id="rId116" Type="http://schemas.openxmlformats.org/officeDocument/2006/relationships/hyperlink" Target="http://www.gpedia.com/ru/gpedia/%D0%98%D1%81%D1%82%D0%BE%D1%80%D0%B8%D1%8F_%D0%B0%D1%80%D0%B8%D1%84%D0%BC%D0%B5%D1%82%D0%B8%D0%BA%D0%B8" TargetMode="External"/><Relationship Id="rId323" Type="http://schemas.openxmlformats.org/officeDocument/2006/relationships/image" Target="media/image43.wmf"/><Relationship Id="rId530" Type="http://schemas.openxmlformats.org/officeDocument/2006/relationships/hyperlink" Target="https://ru.wikipedia.org/wiki/%D0%A1%D1%8D%D1%80" TargetMode="External"/><Relationship Id="rId768" Type="http://schemas.openxmlformats.org/officeDocument/2006/relationships/hyperlink" Target="https://ru.wikipedia.org/wiki/1777" TargetMode="External"/><Relationship Id="rId975" Type="http://schemas.openxmlformats.org/officeDocument/2006/relationships/hyperlink" Target="https://ru.wikipedia.org/wiki/%D0%98%D0%BD%D0%B6%D0%B5%D0%BD%D0%B5%D1%80" TargetMode="External"/><Relationship Id="rId20" Type="http://schemas.openxmlformats.org/officeDocument/2006/relationships/hyperlink" Target="http://www.gpedia.com/ru/gpedia/%D0%9C%D0%B0%D1%82%D0%B5%D0%BC%D0%B0%D1%82%D0%B8%D0%BA%D0%B0_%D0%B2_%D0%94%D1%80%D0%B5%D0%B2%D0%BD%D0%B5%D0%B9_%D0%93%D1%80%D0%B5%D1%86%D0%B8%D0%B8" TargetMode="External"/><Relationship Id="rId628" Type="http://schemas.openxmlformats.org/officeDocument/2006/relationships/hyperlink" Target="https://ru.wikipedia.org/wiki/%D0%A4%D0%B8%D0%BB%D0%BE%D1%81%D0%BE%D1%84" TargetMode="External"/><Relationship Id="rId835" Type="http://schemas.openxmlformats.org/officeDocument/2006/relationships/hyperlink" Target="https://ru.wikipedia.org/wiki/%D0%94%D0%B8%D1%84%D1%84%D0%B5%D1%80%D0%B5%D0%BD%D1%86%D0%B8%D0%B0%D0%BB%D1%8C%D0%BD%D1%8B%D0%B5_%D1%83%D1%80%D0%B0%D0%B2%D0%BD%D0%B5%D0%BD%D0%B8%D1%8F" TargetMode="External"/><Relationship Id="rId267" Type="http://schemas.openxmlformats.org/officeDocument/2006/relationships/hyperlink" Target="https://ru.wikipedia.org/wiki/%D0%A0%D0%B0%D0%B7%D1%80%D0%B5%D1%88%D0%B8%D0%BC%D0%B0%D1%8F_%D0%B3%D1%80%D1%83%D0%BF%D0%BF%D0%B0" TargetMode="External"/><Relationship Id="rId474" Type="http://schemas.openxmlformats.org/officeDocument/2006/relationships/hyperlink" Target="https://ru.wikipedia.org/wiki/%D0%A1%D0%B0%D0%BD%D1%81%D0%BA%D1%80%D0%B8%D1%82" TargetMode="External"/><Relationship Id="rId1020" Type="http://schemas.openxmlformats.org/officeDocument/2006/relationships/hyperlink" Target="https://ru.wikipedia.org/wiki/%D0%91%D0%B8%D0%BD%D0%BE%D0%BC%D0%B8%D0%B0%D0%BB%D1%8C%D0%BD%D1%8B%D0%B9_%D0%BA%D0%BE%D1%8D%D1%84%D1%84%D0%B8%D1%86%D0%B8%D0%B5%D0%BD%D1%82"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A%D0%B0%D1%80%D0%B4%D0%B8%D0%BD%D0%B0%D0%BB%D1%8C%D0%BD%D0%BE%D0%B5_%D1%87%D0%B8%D1%81%D0%BB%D0%BE" TargetMode="External"/><Relationship Id="rId779" Type="http://schemas.openxmlformats.org/officeDocument/2006/relationships/hyperlink" Target="https://ru.wikipedia.org/wiki/1941" TargetMode="External"/><Relationship Id="rId902" Type="http://schemas.openxmlformats.org/officeDocument/2006/relationships/hyperlink" Target="https://ru.wikipedia.org/wiki/%D0%94%D0%B5%D0%BA%D0%B0%D1%80%D1%82" TargetMode="External"/><Relationship Id="rId986" Type="http://schemas.openxmlformats.org/officeDocument/2006/relationships/hyperlink" Target="https://ru.wikipedia.org/wiki/%D0%9E%D1%80%D1%82%D0%BE%D0%B3%D0%BE%D0%BD%D0%B0%D0%BB%D1%8C%D0%BD%D1%8B%D0%B5_%D1%84%D1%83%D0%BD%D0%BA%D1%86%D0%B8%D0%B8" TargetMode="External"/><Relationship Id="rId31" Type="http://schemas.openxmlformats.org/officeDocument/2006/relationships/hyperlink" Target="http://www.gpedia.com/ru/gpedia/%D0%90%D1%81%D1%82%D1%80%D0%BE%D0%BD%D0%BE%D0%BC%D0%B8%D1%8F" TargetMode="External"/><Relationship Id="rId334" Type="http://schemas.openxmlformats.org/officeDocument/2006/relationships/oleObject" Target="embeddings/oleObject30.bin"/><Relationship Id="rId541" Type="http://schemas.openxmlformats.org/officeDocument/2006/relationships/hyperlink" Target="https://ru.wikipedia.org/wiki/%D0%9A%D0%B2%D0%B0%D1%82%D0%B5%D1%80%D0%BD%D0%B8%D0%BE%D0%BD" TargetMode="External"/><Relationship Id="rId639" Type="http://schemas.openxmlformats.org/officeDocument/2006/relationships/hyperlink" Target="http://www.gpedia.com/ru/gpedia/%D0%94%D1%80%D0%B5%D0%B2%D0%BD%D0%B5%D0%B3%D1%80%D0%B5%D1%87%D0%B5%D1%81%D0%BA%D0%B8%D0%B9_%D1%8F%D0%B7%D1%8B%D0%BA" TargetMode="External"/><Relationship Id="rId180" Type="http://schemas.openxmlformats.org/officeDocument/2006/relationships/image" Target="media/image11.wmf"/><Relationship Id="rId278" Type="http://schemas.openxmlformats.org/officeDocument/2006/relationships/image" Target="media/image13.gif"/><Relationship Id="rId401" Type="http://schemas.openxmlformats.org/officeDocument/2006/relationships/image" Target="media/image73.wmf"/><Relationship Id="rId846" Type="http://schemas.openxmlformats.org/officeDocument/2006/relationships/hyperlink" Target="https://ru.wikipedia.org/wiki/%D0%9C%D0%BE%D1%81%D0%BA%D0%B2%D0%B0" TargetMode="External"/><Relationship Id="rId1031" Type="http://schemas.openxmlformats.org/officeDocument/2006/relationships/hyperlink" Target="https://ru.wikipedia.org/wiki/1665_%D0%B3%D0%BE%D0%B4" TargetMode="External"/><Relationship Id="rId485" Type="http://schemas.openxmlformats.org/officeDocument/2006/relationships/hyperlink" Target="https://ru.wikipedia.org/wiki/8_%D0%BD%D0%BE%D1%8F%D0%B1%D1%80%D1%8F" TargetMode="External"/><Relationship Id="rId692" Type="http://schemas.openxmlformats.org/officeDocument/2006/relationships/hyperlink" Target="https://ru.wikipedia.org/wiki/%D0%9B%D0%B0%D1%82%D0%B8%D0%BD%D1%81%D0%BA%D0%B8%D0%B9_%D1%8F%D0%B7%D1%8B%D0%BA" TargetMode="External"/><Relationship Id="rId706" Type="http://schemas.openxmlformats.org/officeDocument/2006/relationships/hyperlink" Target="https://ru.wikipedia.org/wiki/%D0%9A%D0%B0%D1%80%D0%B4%D0%B0%D0%BD%D0%BE%D0%B2_%D0%BF%D0%BE%D0%B4%D0%B2%D0%B5%D1%81" TargetMode="External"/><Relationship Id="rId913" Type="http://schemas.openxmlformats.org/officeDocument/2006/relationships/hyperlink" Target="https://ru.wikipedia.org/wiki/%D0%9B%D0%B0%D1%82%D0%B8%D0%BD%D0%BE-%D1%81%D0%B8%D0%BD%D0%B5-%D1%84%D0%BB%D0%B5%D0%BA%D1%81%D0%B8%D0%BE%D0%BD%D0%B5" TargetMode="External"/><Relationship Id="rId42" Type="http://schemas.openxmlformats.org/officeDocument/2006/relationships/hyperlink" Target="http://www.gpedia.com/ru/gpedia/%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image" Target="media/image51.wmf"/><Relationship Id="rId552" Type="http://schemas.openxmlformats.org/officeDocument/2006/relationships/hyperlink" Target="https://ru.wikipedia.org/wiki/23_%D1%84%D0%B5%D0%B2%D1%80%D0%B0%D0%BB%D1%8F" TargetMode="External"/><Relationship Id="rId997" Type="http://schemas.openxmlformats.org/officeDocument/2006/relationships/hyperlink" Target="https://ru.wikipedia.org/wiki/%D0%90%D0%BA%D0%B0%D0%B4%D0%B5%D0%BC%D0%B8%D0%BA"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412" Type="http://schemas.openxmlformats.org/officeDocument/2006/relationships/image" Target="media/image77.wmf"/><Relationship Id="rId857" Type="http://schemas.openxmlformats.org/officeDocument/2006/relationships/hyperlink" Target="https://ru.wikipedia.org/wiki/%D0%9B%D0%BE%D0%B3%D0%B0%D1%80%D0%B8%D1%84%D0%BC%D0%B8%D1%87%D0%B5%D1%81%D0%BA%D0%B8%D0%B5_%D1%82%D0%B0%D0%B1%D0%BB%D0%B8%D1%86%D1%8B" TargetMode="External"/><Relationship Id="rId1042" Type="http://schemas.openxmlformats.org/officeDocument/2006/relationships/hyperlink" Target="https://ru.wikipedia.org/wiki/%D0%92%D0%B5%D0%BB%D0%B8%D0%BA%D0%B0%D1%8F_%D1%82%D0%B5%D0%BE%D1%80%D0%B5%D0%BC%D0%B0_%D0%A4%D0%B5%D1%80%D0%BC%D0%B0" TargetMode="External"/><Relationship Id="rId289" Type="http://schemas.openxmlformats.org/officeDocument/2006/relationships/oleObject" Target="embeddings/oleObject14.bin"/><Relationship Id="rId496" Type="http://schemas.openxmlformats.org/officeDocument/2006/relationships/hyperlink" Target="https://ru.wikipedia.org/wiki/%D0%98%D0%BD%D1%82%D0%B5%D0%B3%D1%80%D0%B0%D0%BB" TargetMode="External"/><Relationship Id="rId717" Type="http://schemas.openxmlformats.org/officeDocument/2006/relationships/hyperlink" Target="http://www.math.ru/history/people/Gauss" TargetMode="External"/><Relationship Id="rId924" Type="http://schemas.openxmlformats.org/officeDocument/2006/relationships/hyperlink" Target="https://ru.wikipedia.org/wiki/%D0%9D%D0%B5%D0%BF%D1%82%D1%83%D0%BD"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56" Type="http://schemas.openxmlformats.org/officeDocument/2006/relationships/image" Target="media/image55.wmf"/><Relationship Id="rId563" Type="http://schemas.openxmlformats.org/officeDocument/2006/relationships/hyperlink" Target="https://ru.wikipedia.org/wiki/1906" TargetMode="External"/><Relationship Id="rId770" Type="http://schemas.openxmlformats.org/officeDocument/2006/relationships/hyperlink" Target="https://ru.wikipedia.org/wiki/%D0%A4%D0%B8%D0%BB%D0%BE%D1%81%D0%BE%D1%84" TargetMode="External"/><Relationship Id="rId216" Type="http://schemas.openxmlformats.org/officeDocument/2006/relationships/hyperlink" Target="http://matematika.gym075.edusite.ru/lapunov.html" TargetMode="External"/><Relationship Id="rId423" Type="http://schemas.openxmlformats.org/officeDocument/2006/relationships/hyperlink" Target="http://www.ozon.ru/context/detail/id/4882611/" TargetMode="External"/><Relationship Id="rId868"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053" Type="http://schemas.openxmlformats.org/officeDocument/2006/relationships/hyperlink" Target="https://ru.wikipedia.org/wiki/%D0%A2%D0%B5%D0%BE%D1%80%D0%B5%D0%BC%D0%B0_%D0%93%D0%B0%D0%BC%D0%B8%D0%BB%D1%8C%D1%82%D0%BE%D0%BD%D0%B0_%E2%80%94_%D0%9A%D1%8D%D0%BB%D0%B8" TargetMode="External"/><Relationship Id="rId630" Type="http://schemas.openxmlformats.org/officeDocument/2006/relationships/hyperlink" Target="https://ru.wikipedia.org/wiki/%D0%9C%D0%B5%D1%85%D0%B0%D0%BD%D0%B8%D0%BA%D0%B0" TargetMode="External"/><Relationship Id="rId728" Type="http://schemas.openxmlformats.org/officeDocument/2006/relationships/image" Target="media/image111.jpeg"/><Relationship Id="rId935" Type="http://schemas.openxmlformats.org/officeDocument/2006/relationships/hyperlink" Target="https://ru.wikipedia.org/wiki/%D0%9C%D0%B8%D1%81%D1%82%D0%B8%D0%BA%D0%B0" TargetMode="External"/><Relationship Id="rId64" Type="http://schemas.openxmlformats.org/officeDocument/2006/relationships/hyperlink" Target="http://www.gpedia.com/ru/gpedia/%D0%98%D1%81%D1%82%D0%BE%D1%80%D0%B8%D1%8F_%D0%B0%D1%80%D0%B8%D1%84%D0%BC%D0%B5%D1%82%D0%B8%D0%BA%D0%B8" TargetMode="External"/><Relationship Id="rId367" Type="http://schemas.openxmlformats.org/officeDocument/2006/relationships/oleObject" Target="embeddings/oleObject49.bin"/><Relationship Id="rId574" Type="http://schemas.openxmlformats.org/officeDocument/2006/relationships/hyperlink" Target="https://ru.wikipedia.org/wiki/23_%D1%8F%D0%BD%D0%B2%D0%B0%D1%80%D1%8F"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1922" TargetMode="External"/><Relationship Id="rId879" Type="http://schemas.openxmlformats.org/officeDocument/2006/relationships/hyperlink" Target="https://ru.wikipedia.org/wiki/1854_%D0%B3%D0%BE%D0%B4" TargetMode="External"/><Relationship Id="rId434" Type="http://schemas.openxmlformats.org/officeDocument/2006/relationships/hyperlink" Target="https://ru.wikipedia.org/wiki/%D0%A4%D1%80%D0%B0%D0%BD%D1%86%D1%83%D0%B7%D1%81%D0%BA%D0%B8%D0%B9_%D1%8F%D0%B7%D1%8B%D0%BA" TargetMode="External"/><Relationship Id="rId641" Type="http://schemas.openxmlformats.org/officeDocument/2006/relationships/hyperlink" Target="http://www.gpedia.com/ru/gpedia/%D0%9C%D0%B0%D1%82%D0%B5%D0%BC%D0%B0%D1%82%D0%B8%D0%BA" TargetMode="External"/><Relationship Id="rId739" Type="http://schemas.openxmlformats.org/officeDocument/2006/relationships/hyperlink" Target="https://ru.wikipedia.org/wiki/%D0%A1%D1%82%D0%B0%D0%BB%D0%B8%D0%BD%D1%81%D0%BA%D0%B0%D1%8F_%D0%BF%D1%80%D0%B5%D0%BC%D0%B8%D1%8F" TargetMode="External"/><Relationship Id="rId1064" Type="http://schemas.openxmlformats.org/officeDocument/2006/relationships/hyperlink" Target="https://ru.wikipedia.org/wiki/%D0%90%D1%81%D1%82%D1%80%D0%BE%D0%BD%D0%BE%D0%BC%D0%B8%D1%8F" TargetMode="External"/><Relationship Id="rId280" Type="http://schemas.openxmlformats.org/officeDocument/2006/relationships/image" Target="media/image14.wmf"/><Relationship Id="rId501" Type="http://schemas.openxmlformats.org/officeDocument/2006/relationships/hyperlink" Target="https://ru.wikipedia.org/wiki/%D0%93%D0%B5%D1%80%D0%BC%D0%B0%D0%BD%D0%B8%D1%8F" TargetMode="External"/><Relationship Id="rId946" Type="http://schemas.openxmlformats.org/officeDocument/2006/relationships/hyperlink" Target="https://ru.wikipedia.org/wiki/%D0%9C%D0%B0%D1%82%D0%B5%D0%BC%D0%B0%D1%82%D0%B8%D0%BA"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378" Type="http://schemas.openxmlformats.org/officeDocument/2006/relationships/oleObject" Target="embeddings/oleObject56.bin"/><Relationship Id="rId585" Type="http://schemas.openxmlformats.org/officeDocument/2006/relationships/hyperlink" Target="https://ru.wikipedia.org/wiki/6_%D1%81%D0%B5%D0%BD%D1%82%D1%8F%D0%B1%D1%80%D1%8F" TargetMode="External"/><Relationship Id="rId792" Type="http://schemas.openxmlformats.org/officeDocument/2006/relationships/hyperlink" Target="https://ru.wikipedia.org/wiki/1646_%D0%B3%D0%BE%D0%B4" TargetMode="External"/><Relationship Id="rId806" Type="http://schemas.openxmlformats.org/officeDocument/2006/relationships/hyperlink" Target="https://ru.wikipedia.org/wiki/%D0%9D%D1%8C%D1%8E%D1%82%D0%BE%D0%BD,_%D0%98%D1%81%D0%B0%D0%B0%D0%BA"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D0%A1%D0%B8%D1%80%D0%B0%D0%BA%D1%83%D0%B7%D1%8B" TargetMode="External"/><Relationship Id="rId652" Type="http://schemas.openxmlformats.org/officeDocument/2006/relationships/hyperlink" Target="https://ru.wikipedia.org/wiki/%D0%97%D0%BD%D0%B0%D0%BA_%D0%BF%D0%BB%D1%8E%D1%81-%D0%BC%D0%B8%D0%BD%D1%83%D1%81" TargetMode="External"/><Relationship Id="rId1075" Type="http://schemas.openxmlformats.org/officeDocument/2006/relationships/fontTable" Target="fontTable.xml"/><Relationship Id="rId291" Type="http://schemas.openxmlformats.org/officeDocument/2006/relationships/oleObject" Target="embeddings/oleObject15.bin"/><Relationship Id="rId305" Type="http://schemas.openxmlformats.org/officeDocument/2006/relationships/image" Target="media/image33.png"/><Relationship Id="rId512" Type="http://schemas.openxmlformats.org/officeDocument/2006/relationships/hyperlink" Target="https://ru.wikipedia.org/wiki/%D0%9D%D0%BE%D1%80%D0%B2%D0%B5%D0%B3%D0%B8%D1%8F" TargetMode="External"/><Relationship Id="rId957" Type="http://schemas.openxmlformats.org/officeDocument/2006/relationships/hyperlink" Target="https://ru.wikipedia.org/wiki/1003" TargetMode="External"/><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3.bin"/><Relationship Id="rId596" Type="http://schemas.openxmlformats.org/officeDocument/2006/relationships/hyperlink" Target="https://ru.wikipedia.org/wiki/1877_%D0%B3%D0%BE%D0%B4" TargetMode="External"/><Relationship Id="rId817" Type="http://schemas.openxmlformats.org/officeDocument/2006/relationships/hyperlink" Target="https://ru.wikipedia.org/wiki/1856_%D0%B3%D0%BE%D0%B4" TargetMode="External"/><Relationship Id="rId1002" Type="http://schemas.openxmlformats.org/officeDocument/2006/relationships/hyperlink" Target="https://ru.wikipedia.org/wiki/%D0%9C%D0%B0%D1%82%D0%B5%D0%BC%D0%B0%D1%82%D0%B8%D1%87%D0%B5%D1%81%D0%BA%D0%B0%D1%8F_%D1%84%D0%B8%D0%B7%D0%B8%D0%BA%D0%B0" TargetMode="External"/><Relationship Id="rId249" Type="http://schemas.openxmlformats.org/officeDocument/2006/relationships/hyperlink" Target="https://ru.wikipedia.org/wiki/%D0%9A%D0%BE%D0%BC%D0%BF%D0%B0%D0%BA%D1%82%D0%BD%D0%BE%D0%B5_%D0%BF%D1%80%D0%BE%D1%81%D1%82%D1%80%D0%B0%D0%BD%D1%81%D1%82%D0%B2%D0%BE" TargetMode="External"/><Relationship Id="rId456" Type="http://schemas.openxmlformats.org/officeDocument/2006/relationships/hyperlink" Target="https://ru.wikipedia.org/wiki/1290_%D0%B3%D0%BE%D0%B4" TargetMode="External"/><Relationship Id="rId663" Type="http://schemas.openxmlformats.org/officeDocument/2006/relationships/hyperlink" Target="https://ru.wikipedia.org/wiki/%D0%9C%D0%BD%D0%BE%D0%B6%D0%B5%D1%81%D1%82%D0%B2%D0%BE" TargetMode="External"/><Relationship Id="rId870" Type="http://schemas.openxmlformats.org/officeDocument/2006/relationships/hyperlink" Target="https://ru.wikipedia.org/wiki/%D0%97%D0%B0%D0%BA%D0%BE%D0%BD%D1%8B_%D0%9D%D1%8C%D1%8E%D1%82%D0%BE%D0%BD%D0%B0"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316" Type="http://schemas.openxmlformats.org/officeDocument/2006/relationships/oleObject" Target="embeddings/oleObject19.bin"/><Relationship Id="rId523" Type="http://schemas.openxmlformats.org/officeDocument/2006/relationships/image" Target="media/image91.jpeg"/><Relationship Id="rId968" Type="http://schemas.openxmlformats.org/officeDocument/2006/relationships/hyperlink" Target="https://ru.wikipedia.org/wiki/%D0%A0%D0%B8%D0%BC%D1%81%D0%BA%D0%B0%D1%8F_%D0%B8%D0%BC%D0%BF%D0%B5%D1%80%D0%B8%D1%8F" TargetMode="External"/><Relationship Id="rId97" Type="http://schemas.openxmlformats.org/officeDocument/2006/relationships/image" Target="media/image5.wmf"/><Relationship Id="rId730" Type="http://schemas.openxmlformats.org/officeDocument/2006/relationships/hyperlink" Target="https://ru.wikipedia.org/wiki/1863_%D0%B3%D0%BE%D0%B4" TargetMode="External"/><Relationship Id="rId828" Type="http://schemas.openxmlformats.org/officeDocument/2006/relationships/hyperlink" Target="https://ru.wikipedia.org/wiki/%D0%9C%D0%B0%D1%82%D0%B5%D0%BC%D0%B0%D1%82%D0%B8%D0%BA" TargetMode="External"/><Relationship Id="rId1013" Type="http://schemas.openxmlformats.org/officeDocument/2006/relationships/hyperlink" Target="https://ru.wikipedia.org/wiki/%D0%9C%D0%B0%D1%82%D0%B5%D0%BC%D0%B0%D1%82%D0%B8%D0%BA%D0%B0" TargetMode="External"/><Relationship Id="rId162" Type="http://schemas.openxmlformats.org/officeDocument/2006/relationships/hyperlink" Target="http://www.gpedia.com/ru/gpedia/%D0%90%D0%BA%D1%81%D0%B8%D0%BE%D0%BC%D1%8B_%D0%9F%D0%B5%D0%B0%D0%BD%D0%BE" TargetMode="External"/><Relationship Id="rId467" Type="http://schemas.openxmlformats.org/officeDocument/2006/relationships/image" Target="media/image85.png"/><Relationship Id="rId674" Type="http://schemas.openxmlformats.org/officeDocument/2006/relationships/hyperlink" Target="https://ru.wikipedia.org/wiki/%D0%9C%D0%BD%D0%BE%D0%B6%D0%B5%D1%81%D1%82%D0%B2%D0%BE_(%D0%BC%D0%B0%D1%82%D0%B5%D0%BC%D0%B0%D1%82%D0%B8%D0%BA%D0%B0)" TargetMode="External"/><Relationship Id="rId881" Type="http://schemas.openxmlformats.org/officeDocument/2006/relationships/hyperlink" Target="https://ru.wikipedia.org/wiki/%D0%A4%D0%B8%D0%B7%D0%B8%D0%BA" TargetMode="External"/><Relationship Id="rId979" Type="http://schemas.openxmlformats.org/officeDocument/2006/relationships/hyperlink" Target="https://ru.wikipedia.org/wiki/11_%D1%84%D0%B5%D0%B2%D1%80%D0%B0%D0%BB%D1%8F" TargetMode="External"/><Relationship Id="rId24" Type="http://schemas.openxmlformats.org/officeDocument/2006/relationships/hyperlink" Target="http://www.gpedia.com/ru/gpedia/%D0%92%D1%8B%D1%87%D0%B8%D1%81%D0%BB%D0%B8%D1%82%D0%B5%D0%BB%D1%8C%D0%BD%D0%B0%D1%8F_%D0%BC%D0%B0%D1%82%D0%B5%D0%BC%D0%B0%D1%82%D0%B8%D0%BA%D0%B0" TargetMode="External"/><Relationship Id="rId327" Type="http://schemas.openxmlformats.org/officeDocument/2006/relationships/image" Target="media/image45.wmf"/><Relationship Id="rId534" Type="http://schemas.openxmlformats.org/officeDocument/2006/relationships/hyperlink" Target="https://ru.wikipedia.org/wiki/2_%D1%81%D0%B5%D0%BD%D1%82%D1%8F%D0%B1%D1%80%D1%8F" TargetMode="External"/><Relationship Id="rId741" Type="http://schemas.openxmlformats.org/officeDocument/2006/relationships/hyperlink" Target="https://ru.wikipedia.org/wiki/%D0%93%D0%B5%D1%80%D0%BE%D0%B9_%D0%A1%D0%BE%D1%86%D0%B8%D0%B0%D0%BB%D0%B8%D1%81%D1%82%D0%B8%D1%87%D0%B5%D1%81%D0%BA%D0%BE%D0%B3%D0%BE_%D0%A2%D1%80%D1%83%D0%B4%D0%B0" TargetMode="External"/><Relationship Id="rId839" Type="http://schemas.openxmlformats.org/officeDocument/2006/relationships/hyperlink" Target="https://ru.wikipedia.org/wiki/19_%D0%B8%D1%8E%D0%BD%D1%8F" TargetMode="External"/><Relationship Id="rId173" Type="http://schemas.openxmlformats.org/officeDocument/2006/relationships/hyperlink" Target="http://www.gpedia.com/ru/gpedia/%D0%92%D0%B5%D0%B9%D0%B5%D1%80%D1%88%D1%82%D1%80%D0%B0%D1%81%D1%81,_%D0%9A%D0%B0%D1%80%D0%BB" TargetMode="External"/><Relationship Id="rId380" Type="http://schemas.openxmlformats.org/officeDocument/2006/relationships/oleObject" Target="embeddings/oleObject57.bin"/><Relationship Id="rId601" Type="http://schemas.openxmlformats.org/officeDocument/2006/relationships/hyperlink" Target="https://ru.wikipedia.org/wiki/1717" TargetMode="External"/><Relationship Id="rId1024" Type="http://schemas.openxmlformats.org/officeDocument/2006/relationships/hyperlink" Target="https://ru.wikipedia.org/wiki/%D0%91%D0%B8%D0%BB%D0%BB%D0%B8%D0%BE%D0%BD" TargetMode="External"/><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hyperlink" Target="https://ru.wikipedia.org/wiki/%D0%90%D1%81%D1%82%D1%80%D0%BE%D0%BD%D0%BE%D0%BC" TargetMode="External"/><Relationship Id="rId685" Type="http://schemas.openxmlformats.org/officeDocument/2006/relationships/hyperlink" Target="https://ru.wikipedia.org/wiki/13_%D0%BC%D0%B0%D1%8F" TargetMode="External"/><Relationship Id="rId892" Type="http://schemas.openxmlformats.org/officeDocument/2006/relationships/hyperlink" Target="https://ru.wikipedia.org/wiki/%D0%A4%D0%B8%D0%BB%D0%BE%D1%81%D0%BE%D1%84" TargetMode="External"/><Relationship Id="rId906" Type="http://schemas.openxmlformats.org/officeDocument/2006/relationships/hyperlink" Target="https://ru.wikipedia.org/wiki/%D0%9C%D0%B0%D1%82%D0%B5%D0%BC%D0%B0%D1%82%D0%B8%D0%BA%D0%B0" TargetMode="External"/><Relationship Id="rId35" Type="http://schemas.openxmlformats.org/officeDocument/2006/relationships/hyperlink" Target="http://www.gpedia.com/ru/gpedia/1889_%D0%B3%D0%BE%D0%B4" TargetMode="External"/><Relationship Id="rId100" Type="http://schemas.openxmlformats.org/officeDocument/2006/relationships/oleObject" Target="embeddings/oleObject3.bin"/><Relationship Id="rId338" Type="http://schemas.openxmlformats.org/officeDocument/2006/relationships/oleObject" Target="embeddings/oleObject33.bin"/><Relationship Id="rId545" Type="http://schemas.openxmlformats.org/officeDocument/2006/relationships/hyperlink" Target="https://ru.wikipedia.org/wiki/%D0%90%D0%BD%D0%B0%D0%BB%D0%B8%D1%82%D0%B8%D1%87%D0%B5%D1%81%D0%BA%D0%B0%D1%8F_%D0%BC%D0%B5%D1%85%D0%B0%D0%BD%D0%B8%D0%BA%D0%B0" TargetMode="External"/><Relationship Id="rId752" Type="http://schemas.openxmlformats.org/officeDocument/2006/relationships/hyperlink" Target="https://ru.wikipedia.org/wiki/25_%D1%8F%D0%BD%D0%B2%D0%B0%D1%80%D1%8F"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oleObject" Target="embeddings/oleObject64.bin"/><Relationship Id="rId405" Type="http://schemas.openxmlformats.org/officeDocument/2006/relationships/oleObject" Target="embeddings/oleObject73.bin"/><Relationship Id="rId612" Type="http://schemas.openxmlformats.org/officeDocument/2006/relationships/hyperlink" Target="https://ru.wikipedia.org/wiki/1831" TargetMode="External"/><Relationship Id="rId1035" Type="http://schemas.openxmlformats.org/officeDocument/2006/relationships/hyperlink" Target="https://ru.wikipedia.org/wiki/%D0%9C%D0%B0%D1%82%D0%B5%D0%BC%D0%B0%D1%82%D0%B8%D1%87%D0%B5%D1%81%D0%BA%D0%B8%D0%B9_%D0%B0%D0%BD%D0%B0%D0%BB%D0%B8%D0%B7"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D0%9C%D0%B0%D1%82%D0%B5%D0%BC%D0%B0%D1%82%D0%B8%D1%87%D0%B5%D1%81%D0%BA%D0%B8%D0%B9_%D0%B0%D0%BD%D0%B0%D0%BB%D0%B8%D0%B7" TargetMode="External"/><Relationship Id="rId696" Type="http://schemas.openxmlformats.org/officeDocument/2006/relationships/hyperlink" Target="https://ru.wikipedia.org/wiki/21_%D1%81%D0%B5%D0%BD%D1%82%D1%8F%D0%B1%D1%80%D1%8F" TargetMode="External"/><Relationship Id="rId917" Type="http://schemas.openxmlformats.org/officeDocument/2006/relationships/hyperlink" Target="https://ru.wikipedia.org/wiki/1250_%D0%B3%D0%BE%D0%B4" TargetMode="External"/><Relationship Id="rId46" Type="http://schemas.openxmlformats.org/officeDocument/2006/relationships/hyperlink" Target="http://www.gpedia.com/ru/gpedia/%D0%9D%D0%B0%D1%82%D1%83%D1%80%D0%B0%D0%BB%D1%8C%D0%BD%D0%BE%D0%B5_%D1%87%D0%B8%D1%81%D0%BB%D0%BE" TargetMode="External"/><Relationship Id="rId349" Type="http://schemas.openxmlformats.org/officeDocument/2006/relationships/oleObject" Target="embeddings/oleObject40.bin"/><Relationship Id="rId556" Type="http://schemas.openxmlformats.org/officeDocument/2006/relationships/hyperlink" Target="https://ru.wikipedia.org/wiki/%D0%9C%D0%B5%D1%85%D0%B0%D0%BD%D0%B8%D0%BA%D0%B0" TargetMode="External"/><Relationship Id="rId763" Type="http://schemas.openxmlformats.org/officeDocument/2006/relationships/image" Target="media/image113.jpeg"/><Relationship Id="rId111" Type="http://schemas.openxmlformats.org/officeDocument/2006/relationships/hyperlink" Target="https://ru.wikipedia.org/wiki/%D0%90%D1%81%D1%82%D1%80%D0%BE%D0%BD%D0%BE%D0%BC%D0%B8%D1%87%D0%B5%D1%81%D0%BA%D0%B0%D1%8F_%D0%BD%D0%B0%D0%B2%D0%B8%D0%B3%D0%B0%D1%86%D0%B8%D1%8F"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416" Type="http://schemas.openxmlformats.org/officeDocument/2006/relationships/oleObject" Target="embeddings/oleObject80.bin"/><Relationship Id="rId970" Type="http://schemas.openxmlformats.org/officeDocument/2006/relationships/hyperlink" Target="https://ru.wikipedia.org/wiki/1548" TargetMode="External"/><Relationship Id="rId1046" Type="http://schemas.openxmlformats.org/officeDocument/2006/relationships/hyperlink" Target="https://ru.wikipedia.org/wiki/1849" TargetMode="External"/><Relationship Id="rId623" Type="http://schemas.openxmlformats.org/officeDocument/2006/relationships/hyperlink" Target="https://ru.wikipedia.org/wiki/31_%D0%BC%D0%B0%D1%80%D1%82%D0%B0" TargetMode="External"/><Relationship Id="rId830" Type="http://schemas.openxmlformats.org/officeDocument/2006/relationships/hyperlink" Target="https://ru.wikipedia.org/wiki/%D0%9F%D0%B5%D1%82%D0%B5%D1%80%D0%B1%D1%83%D1%80%D0%B3%D1%81%D0%BA%D0%B0%D1%8F_%D0%90%D0%BA%D0%B0%D0%B4%D0%B5%D0%BC%D0%B8%D1%8F_%D0%BD%D0%B0%D1%83%D0%BA" TargetMode="External"/><Relationship Id="rId928" Type="http://schemas.openxmlformats.org/officeDocument/2006/relationships/hyperlink" Target="https://ru.wikipedia.org/wiki/%D0%9B%D0%B0%D1%82%D0%B8%D0%BD%D1%81%D0%BA%D0%B8%D0%B9_%D1%8F%D0%B7%D1%8B%D0%BA"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567" Type="http://schemas.openxmlformats.org/officeDocument/2006/relationships/hyperlink" Target="https://ru.wikipedia.org/wiki/%D0%9C%D0%B0%D1%82%D0%B5%D0%BC%D0%B0%D1%82%D0%B8%D0%BA" TargetMode="External"/><Relationship Id="rId122" Type="http://schemas.openxmlformats.org/officeDocument/2006/relationships/hyperlink" Target="https://ru.wikipedia.org/wiki/%D0%9D%D0%B5%D0%BF%D1%80%D0%B5%D1%80%D1%8B%D0%B2%D0%BD%D0%BE%D0%B5_%D0%BE%D1%82%D0%BE%D0%B1%D1%80%D0%B0%D0%B6%D0%B5%D0%BD%D0%B8%D0%B5" TargetMode="External"/><Relationship Id="rId774" Type="http://schemas.openxmlformats.org/officeDocument/2006/relationships/image" Target="media/image114.jpeg"/><Relationship Id="rId981" Type="http://schemas.openxmlformats.org/officeDocument/2006/relationships/hyperlink" Target="https://ru.wikipedia.org/wiki/%D0%90%D0%9D_%D0%A1%D0%A1%D0%A1%D0%A0" TargetMode="External"/><Relationship Id="rId1057" Type="http://schemas.openxmlformats.org/officeDocument/2006/relationships/hyperlink" Target="https://ru.wikipedia.org/wiki/15_%D0%B0%D0%BF%D1%80%D0%B5%D0%BB%D1%8F" TargetMode="External"/><Relationship Id="rId427" Type="http://schemas.openxmlformats.org/officeDocument/2006/relationships/image" Target="media/image80.jpeg"/><Relationship Id="rId634" Type="http://schemas.openxmlformats.org/officeDocument/2006/relationships/hyperlink" Target="https://ru.wikipedia.org/wiki/%D0%90%D0%BB%D0%B3%D0%B5%D0%B1%D1%80%D0%B0" TargetMode="External"/><Relationship Id="rId841" Type="http://schemas.openxmlformats.org/officeDocument/2006/relationships/hyperlink" Target="https://ru.wikipedia.org/wiki/30_%D0%BE%D0%BA%D1%82%D1%8F%D0%B1%D1%80%D1%8F" TargetMode="External"/><Relationship Id="rId273" Type="http://schemas.openxmlformats.org/officeDocument/2006/relationships/hyperlink" Target="https://ru.wikipedia.org/wiki/%D0%98%D0%B7%D0%BC%D0%B5%D1%80%D0%B8%D0%BC%D0%B0%D1%8F_%D1%84%D1%83%D0%BD%D0%BA%D1%86%D0%B8%D1%8F" TargetMode="External"/><Relationship Id="rId480" Type="http://schemas.openxmlformats.org/officeDocument/2006/relationships/hyperlink" Target="https://ru.wikipedia.org/wiki/%D0%90%D1%81%D1%82%D1%80%D0%BE%D0%BD%D0%BE%D0%BC%D0%B8%D1%8F_%D0%B8%D1%81%D0%BB%D0%B0%D0%BC%D1%81%D0%BA%D0%BE%D0%B3%D0%BE_%D0%A1%D1%80%D0%B5%D0%B4%D0%BD%D0%B5%D0%B2%D0%B5%D0%BA%D0%BE%D0%B2%D1%8C%D1%8F" TargetMode="External"/><Relationship Id="rId701" Type="http://schemas.openxmlformats.org/officeDocument/2006/relationships/hyperlink" Target="https://ru.wikipedia.org/wiki/%D0%A4%D0%B8%D0%BB%D0%BE%D1%81%D0%BE%D1%84" TargetMode="External"/><Relationship Id="rId939" Type="http://schemas.openxmlformats.org/officeDocument/2006/relationships/hyperlink" Target="https://ru.wikipedia.org/wiki/%D0%A4%D1%80%D0%B0%D0%BD%D1%86%D1%83%D0%B7%D1%81%D0%BA%D0%B8%D0%B9_%D1%8F%D0%B7%D1%8B%D0%BA"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340" Type="http://schemas.openxmlformats.org/officeDocument/2006/relationships/oleObject" Target="embeddings/oleObject34.bin"/><Relationship Id="rId578" Type="http://schemas.openxmlformats.org/officeDocument/2006/relationships/hyperlink" Target="https://ru.wikipedia.org/wiki/%D0%93%D0%B5%D1%80%D0%BC%D0%B0%D0%BD%D0%B8%D1%8F" TargetMode="External"/><Relationship Id="rId785" Type="http://schemas.openxmlformats.org/officeDocument/2006/relationships/hyperlink" Target="https://ru.wikipedia.org/wiki/%D0%98%D0%BD%D1%82%D0%B5%D0%B3%D1%80%D0%B0%D0%BB_%D0%9B%D0%B5%D0%B1%D0%B5%D0%B3%D0%B0" TargetMode="External"/><Relationship Id="rId992" Type="http://schemas.openxmlformats.org/officeDocument/2006/relationships/hyperlink" Target="https://ru.wikipedia.org/wiki/30_%D0%BC%D0%B0%D1%8F" TargetMode="External"/><Relationship Id="rId200" Type="http://schemas.openxmlformats.org/officeDocument/2006/relationships/hyperlink" Target="http://www.gpedia.com/ru/gpedia/%D0%9F%D1%91%D1%82%D1%80_I" TargetMode="External"/><Relationship Id="rId438" Type="http://schemas.openxmlformats.org/officeDocument/2006/relationships/hyperlink" Target="https://ru.wikipedia.org/wiki/%D0%9A%D0%BE%D0%BC%D0%BF%D0%BB%D0%B5%D0%BA%D1%81%D0%BD%D0%B0%D1%8F_%D0%BF%D0%BB%D0%BE%D1%81%D0%BA%D0%BE%D1%81%D1%82%D1%8C" TargetMode="External"/><Relationship Id="rId645" Type="http://schemas.openxmlformats.org/officeDocument/2006/relationships/hyperlink" Target="http://www.gpedia.com/ru/gpedia/%D0%94%D0%B8%D0%BE%D1%84%D0%B0%D0%BD%D1%82%D0%BE%D0%B2%D0%BE_%D1%83%D1%80%D0%B0%D0%B2%D0%BD%D0%B5%D0%BD%D0%B8%D0%B5" TargetMode="External"/><Relationship Id="rId852" Type="http://schemas.openxmlformats.org/officeDocument/2006/relationships/hyperlink" Target="https://ru.wikipedia.org/wiki/1550" TargetMode="External"/><Relationship Id="rId1068" Type="http://schemas.openxmlformats.org/officeDocument/2006/relationships/hyperlink" Target="https://ru.wikipedia.org/wiki/%D0%9F%D1%80%D0%B8%D0%B1%D0%BB%D0%B8%D0%B6%D1%91%D0%BD%D0%BD%D1%8B%D0%B5_%D0%B2%D1%8B%D1%87%D0%B8%D1%81%D0%BB%D0%B5%D0%BD%D0%B8%D1%8F" TargetMode="External"/><Relationship Id="rId284" Type="http://schemas.openxmlformats.org/officeDocument/2006/relationships/image" Target="media/image16.wmf"/><Relationship Id="rId491" Type="http://schemas.openxmlformats.org/officeDocument/2006/relationships/hyperlink" Target="https://ru.wikipedia.org/wiki/%D0%91%D0%B5%D1%81%D0%BA%D0%BE%D0%BD%D0%B5%D1%87%D0%BD%D0%BE%D1%81%D1%82%D1%8C" TargetMode="External"/><Relationship Id="rId505" Type="http://schemas.openxmlformats.org/officeDocument/2006/relationships/hyperlink" Target="https://ru.wikipedia.org/wiki/%D0%A1%D0%BF%D0%B5%D1%86%D0%B8%D0%B0%D0%BB%D1%8C%D0%BD%D1%8B%D0%B5_%D1%84%D1%83%D0%BD%D0%BA%D1%86%D0%B8%D0%B8" TargetMode="External"/><Relationship Id="rId712" Type="http://schemas.openxmlformats.org/officeDocument/2006/relationships/hyperlink" Target="https://ru.wikipedia.org/wiki/1429" TargetMode="External"/><Relationship Id="rId79" Type="http://schemas.openxmlformats.org/officeDocument/2006/relationships/hyperlink" Target="https://ru.wikipedia.org/wiki/%D0%9F%D0%B8%D1%80%D0%B5%D0%BD%D0%B5%D0%B9%D1%81%D0%BA%D0%B8%D0%B9_%D0%BF%D0%BE%D0%BB%D1%83%D0%BE%D1%81%D1%82%D1%80%D0%BE%D0%B2"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89" Type="http://schemas.openxmlformats.org/officeDocument/2006/relationships/hyperlink" Target="https://ru.wikipedia.org/wiki/%D0%9C%D0%B0%D1%82%D0%B5%D0%BC%D0%B0%D1%82%D0%B8%D0%BA%D0%B0" TargetMode="External"/><Relationship Id="rId796" Type="http://schemas.openxmlformats.org/officeDocument/2006/relationships/hyperlink" Target="https://ru.wikipedia.org/wiki/%D0%9B%D0%BE%D0%B3%D0%B8%D0%BA%D0%B0" TargetMode="External"/><Relationship Id="rId351" Type="http://schemas.openxmlformats.org/officeDocument/2006/relationships/oleObject" Target="embeddings/oleObject41.bin"/><Relationship Id="rId449" Type="http://schemas.openxmlformats.org/officeDocument/2006/relationships/image" Target="media/image83.jpeg"/><Relationship Id="rId656" Type="http://schemas.openxmlformats.org/officeDocument/2006/relationships/hyperlink" Target="https://ru.wikipedia.org/wiki/%D0%A4%D0%B8%D0%BB%D0%BE%D1%81%D0%BE%D1%84" TargetMode="External"/><Relationship Id="rId863" Type="http://schemas.openxmlformats.org/officeDocument/2006/relationships/hyperlink" Target="https://ru.wikipedia.org/wiki/%D0%90%D0%BD%D0%B3%D0%BB%D0%B8%D1%8F"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95" Type="http://schemas.openxmlformats.org/officeDocument/2006/relationships/image" Target="media/image23.wmf"/><Relationship Id="rId309" Type="http://schemas.openxmlformats.org/officeDocument/2006/relationships/image" Target="media/image36.wmf"/><Relationship Id="rId516" Type="http://schemas.openxmlformats.org/officeDocument/2006/relationships/hyperlink" Target="https://ru.wikipedia.org/wiki/%D0%9A%D0%BE%D0%BC%D0%BF%D0%BB%D0%B5%D0%BA%D1%81%D0%BD%D0%BE%D0%B5_%D1%87%D0%B8%D1%81%D0%BB%D0%BE" TargetMode="External"/><Relationship Id="rId723" Type="http://schemas.openxmlformats.org/officeDocument/2006/relationships/hyperlink" Target="https://ru.wikipedia.org/wiki/%D0%93%D0%B5%D0%BE%D0%B3%D1%80%D0%B0%D1%84%D0%B8%D1%8F" TargetMode="External"/><Relationship Id="rId930" Type="http://schemas.openxmlformats.org/officeDocument/2006/relationships/hyperlink" Target="https://ru.wikipedia.org/wiki/%D0%9F%D0%B8%D1%84%D0%B0%D0%B3%D0%BE%D1%80" TargetMode="External"/><Relationship Id="rId1006" Type="http://schemas.openxmlformats.org/officeDocument/2006/relationships/image" Target="media/image133.gif"/><Relationship Id="rId155" Type="http://schemas.openxmlformats.org/officeDocument/2006/relationships/hyperlink" Target="http://www.gpedia.com/ru/gpedia/%D0%92%D0%BE%D0%BB%D1%8C%D1%84,_%D0%A5%D1%80%D0%B8%D1%81%D1%82%D0%B8%D0%B0%D0%BD_%D1%84%D0%BE%D0%BD" TargetMode="External"/><Relationship Id="rId362" Type="http://schemas.openxmlformats.org/officeDocument/2006/relationships/image" Target="media/image58.wmf"/><Relationship Id="rId222" Type="http://schemas.openxmlformats.org/officeDocument/2006/relationships/hyperlink" Target="https://ru.wikipedia.org/wiki/%D0%A1%D1%82%D0%B5%D0%BA%D0%BB%D0%BE%D0%B2,_%D0%92%D0%BB%D0%B0%D0%B4%D0%B8%D0%BC%D0%B8%D1%80_%D0%90%D0%BD%D0%B4%D1%80%D0%B5%D0%B5%D0%B2%D0%B8%D1%87" TargetMode="External"/><Relationship Id="rId667" Type="http://schemas.openxmlformats.org/officeDocument/2006/relationships/hyperlink" Target="https://ru.wikipedia.org/wiki/1845" TargetMode="External"/><Relationship Id="rId874" Type="http://schemas.openxmlformats.org/officeDocument/2006/relationships/hyperlink" Target="https://ru.wikipedia.org/wiki/%D0%A4%D0%B8%D0%B7%D0%B8%D1%87%D0%B5%D1%81%D0%BA%D0%B0%D1%8F_%D0%BE%D0%BF%D1%82%D0%B8%D0%BA%D0%B0" TargetMode="External"/><Relationship Id="rId17" Type="http://schemas.openxmlformats.org/officeDocument/2006/relationships/hyperlink" Target="http://www.gpedia.com/ru/gpedia/%D0%92%D1%8B%D1%87%D0%B8%D1%81%D0%BB%D0%B5%D0%BD%D0%B8%D0%B5" TargetMode="External"/><Relationship Id="rId527" Type="http://schemas.openxmlformats.org/officeDocument/2006/relationships/hyperlink" Target="https://ru.wikipedia.org/wiki/%D0%A0%D0%BE%D1%81%D1%81%D0%B8%D0%B9%D1%81%D0%BA%D0%B0%D1%8F_%D0%B8%D0%BC%D0%BF%D0%B5%D1%80%D0%B8%D1%8F" TargetMode="External"/><Relationship Id="rId734" Type="http://schemas.openxmlformats.org/officeDocument/2006/relationships/hyperlink" Target="https://ru.wikipedia.org/wiki/%D0%9C%D0%B5%D1%85%D0%B0%D0%BD%D0%B8%D0%BA%D0%B0" TargetMode="External"/><Relationship Id="rId941" Type="http://schemas.openxmlformats.org/officeDocument/2006/relationships/hyperlink" Target="https://ru.wikipedia.org/wiki/1515"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73" Type="http://schemas.openxmlformats.org/officeDocument/2006/relationships/image" Target="media/image62.wmf"/><Relationship Id="rId580" Type="http://schemas.openxmlformats.org/officeDocument/2006/relationships/hyperlink" Target="https://ru.wikipedia.org/wiki/%D0%90%D0%BD%D1%80%D0%B8_%D0%9F%D1%83%D0%B0%D0%BD%D0%BA%D0%B0%D1%80%D0%B5" TargetMode="External"/><Relationship Id="rId801" Type="http://schemas.openxmlformats.org/officeDocument/2006/relationships/hyperlink" Target="https://ru.wikipedia.org/wiki/%D0%98%D1%81%D1%82%D0%BE%D1%80%D0%B8%D0%BA" TargetMode="External"/><Relationship Id="rId1017" Type="http://schemas.openxmlformats.org/officeDocument/2006/relationships/hyperlink" Target="https://ru.wikipedia.org/wiki/%D0%9F%D1%80%D0%BE%D0%B3%D1%80%D0%B5%D1%81%D1%81%D0%B8%D1%8F"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287_%D0%B3%D0%BE%D0%B4_%D0%B4%D0%BE_%D0%BD._%D1%8D." TargetMode="External"/><Relationship Id="rId678" Type="http://schemas.openxmlformats.org/officeDocument/2006/relationships/hyperlink" Target="https://ru.wikipedia.org/wiki/%D0%9D%D0%B0%D1%82%D1%83%D1%80%D0%B0%D0%BB%D1%8C%D0%BD%D0%BE%D0%B5_%D1%87%D0%B8%D1%81%D0%BB%D0%BE" TargetMode="External"/><Relationship Id="rId885" Type="http://schemas.openxmlformats.org/officeDocument/2006/relationships/hyperlink" Target="https://ru.wikipedia.org/wiki/%D0%97%D0%B0%D0%BA%D0%BE%D0%BD_%D0%9E%D0%BC%D0%B0" TargetMode="External"/><Relationship Id="rId1070" Type="http://schemas.openxmlformats.org/officeDocument/2006/relationships/hyperlink" Target="https://ru.wikipedia.org/wiki/%D0%9C%D0%B0%D1%82%D0%B5%D0%BC%D0%B0%D1%82%D0%B8%D1%87%D0%B5%D1%81%D0%BA%D0%B0%D1%8F_%D1%84%D0%B8%D0%B7%D0%B8%D0%BA%D0%B0" TargetMode="External"/><Relationship Id="rId28" Type="http://schemas.openxmlformats.org/officeDocument/2006/relationships/hyperlink" Target="https://ru.wikipedia.org/wiki/%D0%91%D1%80%D0%B0%D1%85%D0%BC%D0%B0%D0%B3%D1%83%D0%BF%D1%82%D0%B0" TargetMode="External"/><Relationship Id="rId300" Type="http://schemas.openxmlformats.org/officeDocument/2006/relationships/image" Target="media/image28.wmf"/><Relationship Id="rId538" Type="http://schemas.openxmlformats.org/officeDocument/2006/relationships/hyperlink" Target="https://ru.wikipedia.org/wiki/%D0%9C%D0%B5%D1%85%D0%B0%D0%BD%D0%B8%D0%BA%D0%B0" TargetMode="External"/><Relationship Id="rId745" Type="http://schemas.openxmlformats.org/officeDocument/2006/relationships/hyperlink" Target="https://ru.wikipedia.org/wiki/%D0%90%D1%80%D1%82%D0%B8%D0%BB%D0%BB%D0%B5%D1%80%D0%B8%D1%8F" TargetMode="External"/><Relationship Id="rId952" Type="http://schemas.openxmlformats.org/officeDocument/2006/relationships/image" Target="media/image130.jpeg"/><Relationship Id="rId81" Type="http://schemas.openxmlformats.org/officeDocument/2006/relationships/hyperlink" Target="https://ru.wikipedia.org/wiki/%D0%A0%D0%B0%D0%B9%D0%BC%D1%83%D0%BD%D0%B4_I_(%D0%B3%D1%80%D0%B0%D1%84_%D0%A2%D1%83%D0%BB%D1%83%D0%B7%D1%8B)" TargetMode="External"/><Relationship Id="rId177" Type="http://schemas.openxmlformats.org/officeDocument/2006/relationships/hyperlink" Target="http://www.gpedia.com/ru/gpedia/%D0%92%D0%B5%D1%81%D1%81%D0%B5%D0%BB%D1%8C,_%D0%9A%D0%B0%D1%81%D0%BF%D0%B0%D1%80" TargetMode="External"/><Relationship Id="rId384" Type="http://schemas.openxmlformats.org/officeDocument/2006/relationships/oleObject" Target="embeddings/oleObject60.bin"/><Relationship Id="rId591" Type="http://schemas.openxmlformats.org/officeDocument/2006/relationships/hyperlink" Target="https://ru.wikipedia.org/wiki/%D0%9D%D0%B5%D0%BC%D0%B5%D1%86%D0%BA%D0%B8%D0%B9_%D1%8F%D0%B7%D1%8B%D0%BA" TargetMode="External"/><Relationship Id="rId605" Type="http://schemas.openxmlformats.org/officeDocument/2006/relationships/hyperlink" Target="https://ru.wikipedia.org/wiki/%D0%A4%D0%B8%D0%BB%D0%BE%D1%81%D0%BE%D1%84" TargetMode="External"/><Relationship Id="rId812" Type="http://schemas.openxmlformats.org/officeDocument/2006/relationships/hyperlink" Target="https://ru.wikipedia.org/wiki/%D0%97%D0%B0%D0%BA%D0%BE%D0%BD_%D1%81%D0%BE%D1%85%D1%80%D0%B0%D0%BD%D0%B5%D0%BD%D0%B8%D1%8F_%D1%8D%D0%BD%D0%B5%D1%80%D0%B3%D0%B8%D0%B8" TargetMode="External"/><Relationship Id="rId1028" Type="http://schemas.openxmlformats.org/officeDocument/2006/relationships/hyperlink" Target="https://ru.wikipedia.org/wiki/17_%D0%B0%D0%B2%D0%B3%D1%83%D1%81%D1%82%D0%B0"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89" Type="http://schemas.openxmlformats.org/officeDocument/2006/relationships/hyperlink" Target="https://ru.wikipedia.org/wiki/%D0%A4%D1%80%D0%B0%D0%BD%D1%86%D0%B8%D1%8F" TargetMode="External"/><Relationship Id="rId896" Type="http://schemas.openxmlformats.org/officeDocument/2006/relationships/hyperlink" Target="https://ru.wikipedia.org/wiki/%D0%90%D1%81%D1%82%D1%80%D0%BE%D0%BD%D0%BE%D0%BC" TargetMode="External"/><Relationship Id="rId39" Type="http://schemas.openxmlformats.org/officeDocument/2006/relationships/hyperlink" Target="http://www.gpedia.com/ru/gpedia/%D0%9A%D0%BE%D0%BC%D0%BF%D0%BB%D0%B5%D0%BA%D1%81%D0%BD%D0%BE%D0%B5_%D1%87%D0%B8%D1%81%D0%BB%D0%BE" TargetMode="External"/><Relationship Id="rId451" Type="http://schemas.openxmlformats.org/officeDocument/2006/relationships/hyperlink" Target="http://ru.rfwiki.org/wiki/%D0%98%D1%82%D0%B0%D0%BB%D0%B8%D1%8F" TargetMode="External"/><Relationship Id="rId549" Type="http://schemas.openxmlformats.org/officeDocument/2006/relationships/hyperlink" Target="https://ru.wikipedia.org/wiki/%D0%9D%D0%B5%D0%BC%D0%B5%D1%86%D0%BA%D0%B8%D0%B9_%D1%8F%D0%B7%D1%8B%D0%BA" TargetMode="External"/><Relationship Id="rId756" Type="http://schemas.openxmlformats.org/officeDocument/2006/relationships/hyperlink" Target="https://ru.wikipedia.org/wiki/1813" TargetMode="External"/><Relationship Id="rId104" Type="http://schemas.openxmlformats.org/officeDocument/2006/relationships/hyperlink" Target="https://ru.wikipedia.org/wiki/%D0%92%D0%B8%D0%B5%D1%82,_%D0%A4%D1%80%D0%B0%D0%BD%D1%81%D1%83%D0%B0"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7.wmf"/><Relationship Id="rId395" Type="http://schemas.openxmlformats.org/officeDocument/2006/relationships/image" Target="media/image71.wmf"/><Relationship Id="rId409" Type="http://schemas.openxmlformats.org/officeDocument/2006/relationships/image" Target="media/image76.wmf"/><Relationship Id="rId963" Type="http://schemas.openxmlformats.org/officeDocument/2006/relationships/hyperlink" Target="https://ru.wikipedia.org/wiki/%D0%9C%D0%B0%D1%82%D0%B5%D0%BC%D0%B0%D1%82%D0%B8%D0%BA%D0%B0" TargetMode="External"/><Relationship Id="rId1039" Type="http://schemas.openxmlformats.org/officeDocument/2006/relationships/hyperlink" Target="https://ru.wikipedia.org/wiki/1631_%D0%B3%D0%BE%D0%B4" TargetMode="External"/><Relationship Id="rId92" Type="http://schemas.openxmlformats.org/officeDocument/2006/relationships/hyperlink" Target="https://ru.wikipedia.org/wiki/%D0%98%D1%81%D1%82%D0%BE%D1%80%D0%B8%D1%8F_%D0%B0%D1%80%D0%B8%D1%84%D0%BC%D0%B5%D1%82%D0%B8%D0%BA%D0%B8" TargetMode="External"/><Relationship Id="rId616" Type="http://schemas.openxmlformats.org/officeDocument/2006/relationships/hyperlink" Target="https://ru.wikipedia.org/wiki/%D0%9C%D0%B0%D1%82%D0%B5%D0%BC%D0%B0%D1%82%D0%B8%D0%BA%D0%B0" TargetMode="External"/><Relationship Id="rId823" Type="http://schemas.openxmlformats.org/officeDocument/2006/relationships/hyperlink" Target="https://ru.wikipedia.org/wiki/6_%D0%B8%D1%8E%D0%BD%D1%8F" TargetMode="External"/><Relationship Id="rId255" Type="http://schemas.openxmlformats.org/officeDocument/2006/relationships/hyperlink" Target="https://ru.wikipedia.org/wiki/%D0%9F%D1%80%D1%8F%D0%BC%D0%BE%D0%B5_%D0%BF%D1%80%D0%BE%D0%B8%D0%B7%D0%B2%D0%B5%D0%B4%D0%B5%D0%BD%D0%B8%D0%B5" TargetMode="External"/><Relationship Id="rId462" Type="http://schemas.openxmlformats.org/officeDocument/2006/relationships/hyperlink" Target="https://ru.wikipedia.org/wiki/%D0%9E%D0%BA%D1%81%D1%84%D0%BE%D1%80%D0%B4%D1%81%D0%BA%D0%B8%D0%B5_%D0%BA%D0%B0%D0%BB%D1%8C%D0%BA%D1%83%D0%BB%D1%8F%D1%82%D0%BE%D1%80%D1%8B" TargetMode="External"/><Relationship Id="rId115" Type="http://schemas.openxmlformats.org/officeDocument/2006/relationships/hyperlink" Target="http://www.gpedia.com/ru/gpedia/%D0%9D%D1%8C%D1%8E%D1%82%D0%BE%D0%BD,_%D0%98%D1%81%D0%B0%D0%B0%D0%BA" TargetMode="External"/><Relationship Id="rId322" Type="http://schemas.openxmlformats.org/officeDocument/2006/relationships/oleObject" Target="embeddings/oleObject22.bin"/><Relationship Id="rId767" Type="http://schemas.openxmlformats.org/officeDocument/2006/relationships/hyperlink" Target="https://ru.wikipedia.org/wiki/25_%D1%81%D0%B5%D0%BD%D1%82%D1%8F%D0%B1%D1%80%D1%8F" TargetMode="External"/><Relationship Id="rId974" Type="http://schemas.openxmlformats.org/officeDocument/2006/relationships/hyperlink" Target="https://ru.wikipedia.org/wiki/%D0%9C%D0%B5%D1%85%D0%B0%D0%BD%D0%B8%D0%BA%D0%B0" TargetMode="External"/><Relationship Id="rId199" Type="http://schemas.openxmlformats.org/officeDocument/2006/relationships/hyperlink" Target="http://www.gpedia.com/ru/gpedia/%D0%92%D0%B5%D0%BB%D0%B8%D0%BA%D0%BE%D0%B5_%D0%BF%D0%BE%D1%81%D0%BE%D0%BB%D1%8C%D1%81%D1%82%D0%B2%D0%BE" TargetMode="External"/><Relationship Id="rId627" Type="http://schemas.openxmlformats.org/officeDocument/2006/relationships/hyperlink" Target="https://ru.wikipedia.org/wiki/%D0%A4%D1%80%D0%B0%D0%BD%D1%86%D0%B8%D1%8F" TargetMode="External"/><Relationship Id="rId834" Type="http://schemas.openxmlformats.org/officeDocument/2006/relationships/hyperlink" Target="https://ru.wikipedia.org/wiki/%D0%A3%D1%81%D1%82%D0%BE%D0%B9%D1%87%D0%B8%D0%B2%D0%BE%D1%81%D1%82%D1%8C_%D0%BF%D0%BE_%D0%9B%D1%8F%D0%BF%D1%83%D0%BD%D0%BE%D0%B2%D1%83" TargetMode="External"/><Relationship Id="rId266" Type="http://schemas.openxmlformats.org/officeDocument/2006/relationships/hyperlink" Target="https://ru.wikipedia.org/wiki/%D0%90%D0%BB%D0%B3%D0%B5%D0%B1%D1%80%D0%B0%D0%B8%D1%87%D0%B5%D1%81%D0%BA%D0%BE%D0%B5_%D1%80%D0%B0%D1%81%D1%88%D0%B8%D1%80%D0%B5%D0%BD%D0%B8%D0%B5" TargetMode="External"/><Relationship Id="rId473" Type="http://schemas.openxmlformats.org/officeDocument/2006/relationships/image" Target="media/image87.jpeg"/><Relationship Id="rId680" Type="http://schemas.openxmlformats.org/officeDocument/2006/relationships/hyperlink" Target="https://ru.wikipedia.org/wiki/%D0%91%D0%B5%D1%81%D0%BA%D0%BE%D0%BD%D0%B5%D1%87%D0%BD%D0%BE%D1%81%D1%82%D1%8C" TargetMode="External"/><Relationship Id="rId901" Type="http://schemas.openxmlformats.org/officeDocument/2006/relationships/hyperlink" Target="https://ru.wikipedia.org/wiki/%D0%93%D0%B0%D0%BB%D0%B8%D0%BB%D0%B5%D0%BE_%D0%93%D0%B0%D0%BB%D0%B8%D0%BB%D0%B5%D0%B9"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333" Type="http://schemas.openxmlformats.org/officeDocument/2006/relationships/oleObject" Target="embeddings/oleObject29.bin"/><Relationship Id="rId540" Type="http://schemas.openxmlformats.org/officeDocument/2006/relationships/hyperlink" Target="https://ru.wikipedia.org/wiki/%D0%93%D0%B0%D0%BC%D0%B8%D0%BB%D1%8C%D1%82%D0%BE%D0%BD,_%D0%A3%D0%B8%D0%BB%D1%8C%D1%8F%D0%BC_%D0%A0%D0%BE%D1%83%D1%8D%D0%BD" TargetMode="External"/><Relationship Id="rId778" Type="http://schemas.openxmlformats.org/officeDocument/2006/relationships/hyperlink" Target="https://ru.wikipedia.org/wiki/26_%D0%B8%D1%8E%D0%BB%D1%8F" TargetMode="External"/><Relationship Id="rId985" Type="http://schemas.openxmlformats.org/officeDocument/2006/relationships/hyperlink" Target="https://ru.wikipedia.org/wiki/%D0%9C%D0%BD%D0%BE%D0%B3%D0%BE%D1%87%D0%BB%D0%B5%D0%BD" TargetMode="External"/><Relationship Id="rId638" Type="http://schemas.microsoft.com/office/2007/relationships/hdphoto" Target="media/hdphoto4.wdp"/><Relationship Id="rId845"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1030" Type="http://schemas.openxmlformats.org/officeDocument/2006/relationships/hyperlink" Target="https://ru.wikipedia.org/wiki/12_%D1%8F%D0%BD%D0%B2%D0%B0%D1%80%D1%8F"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oleObject" Target="embeddings/oleObject70.bin"/><Relationship Id="rId484" Type="http://schemas.openxmlformats.org/officeDocument/2006/relationships/hyperlink" Target="https://ru.wikipedia.org/wiki/1616_%D0%B3%D0%BE%D0%B4" TargetMode="External"/><Relationship Id="rId705" Type="http://schemas.openxmlformats.org/officeDocument/2006/relationships/hyperlink" Target="https://ru.wikipedia.org/wiki/%D0%A4%D0%BE%D1%80%D0%BC%D1%83%D0%BB%D0%B0_%D0%9A%D0%B0%D1%80%D0%B4%D0%B0%D0%BD%D0%BE" TargetMode="External"/><Relationship Id="rId137" Type="http://schemas.openxmlformats.org/officeDocument/2006/relationships/hyperlink" Target="https://ru.wikipedia.org/wiki/%D0%A4%D0%B5%D1%80%D0%BC%D0%B0,_%D0%9F%D1%8C%D0%B5%D1%80" TargetMode="External"/><Relationship Id="rId344" Type="http://schemas.openxmlformats.org/officeDocument/2006/relationships/oleObject" Target="embeddings/oleObject36.bin"/><Relationship Id="rId691" Type="http://schemas.openxmlformats.org/officeDocument/2006/relationships/image" Target="media/image107.jpeg"/><Relationship Id="rId789" Type="http://schemas.openxmlformats.org/officeDocument/2006/relationships/image" Target="media/image116.jpeg"/><Relationship Id="rId912" Type="http://schemas.openxmlformats.org/officeDocument/2006/relationships/hyperlink" Target="https://ru.wikipedia.org/wiki/%D0%9C%D0%B0%D1%82%D0%B5%D0%BC%D0%B0%D1%82%D0%B8%D0%BA%D0%B0" TargetMode="External"/><Relationship Id="rId996" Type="http://schemas.openxmlformats.org/officeDocument/2006/relationships/hyperlink" Target="https://ru.wikipedia.org/wiki/%D0%9C%D0%B5%D1%85%D0%B0%D0%BD%D0%B8%D0%BA%D0%B0" TargetMode="External"/><Relationship Id="rId41" Type="http://schemas.openxmlformats.org/officeDocument/2006/relationships/hyperlink" Target="http://www.gpedia.com/ru/gpedia/%D0%9C%D0%BE%D1%89%D0%BD%D0%BE%D1%81%D1%82%D1%8C_%D0%BC%D0%BD%D0%BE%D0%B6%D0%B5%D1%81%D1%82%D0%B2%D0%B0" TargetMode="External"/><Relationship Id="rId551" Type="http://schemas.openxmlformats.org/officeDocument/2006/relationships/hyperlink" Target="https://ru.wikipedia.org/wiki/1777_%D0%B3%D0%BE%D0%B4" TargetMode="External"/><Relationship Id="rId649" Type="http://schemas.openxmlformats.org/officeDocument/2006/relationships/image" Target="media/image103.jpeg"/><Relationship Id="rId856" Type="http://schemas.openxmlformats.org/officeDocument/2006/relationships/hyperlink" Target="https://ru.wikipedia.org/wiki/%D0%9B%D0%BE%D0%B3%D0%B0%D1%80%D0%B8%D1%84%D0%BC"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88" Type="http://schemas.openxmlformats.org/officeDocument/2006/relationships/image" Target="media/image18.wmf"/><Relationship Id="rId411" Type="http://schemas.openxmlformats.org/officeDocument/2006/relationships/oleObject" Target="embeddings/oleObject77.bin"/><Relationship Id="rId509" Type="http://schemas.openxmlformats.org/officeDocument/2006/relationships/image" Target="media/image89.jpeg"/><Relationship Id="rId1041" Type="http://schemas.openxmlformats.org/officeDocument/2006/relationships/hyperlink" Target="https://ru.wikipedia.org/wiki/%D0%9F%D0%BE%D0%BB%D0%B8%D0%B3%D0%BB%D0%BE%D1%82" TargetMode="External"/><Relationship Id="rId495" Type="http://schemas.openxmlformats.org/officeDocument/2006/relationships/hyperlink" Target="https://ru.wikipedia.org/wiki/%D0%A1%D1%83%D0%BC%D0%BC%D0%B0_%D1%80%D1%8F%D0%B4%D0%B0" TargetMode="External"/><Relationship Id="rId716" Type="http://schemas.openxmlformats.org/officeDocument/2006/relationships/image" Target="media/image109.jpeg"/><Relationship Id="rId923" Type="http://schemas.openxmlformats.org/officeDocument/2006/relationships/hyperlink" Target="https://ru.wikipedia.org/wiki/%D0%A3%D1%80%D0%B0%D0%BD_(%D0%BF%D0%BB%D0%B0%D0%BD%D0%B5%D1%82%D0%B0)" TargetMode="External"/><Relationship Id="rId52" Type="http://schemas.openxmlformats.org/officeDocument/2006/relationships/hyperlink" Target="http://www.gpedia.com/ru/gpedia/%D0%9B%D0%B5%D0%B1%D0%B5%D0%B3,_%D0%90%D0%BD%D1%80%D0%B8_%D0%9B%D0%B5%D0%BE%D0%BD"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oleObject" Target="embeddings/oleObject43.bin"/><Relationship Id="rId562" Type="http://schemas.openxmlformats.org/officeDocument/2006/relationships/hyperlink" Target="https://ru.wikipedia.org/wiki/28_%D0%B0%D0%BF%D1%80%D0%B5%D0%BB%D1%8F" TargetMode="External"/><Relationship Id="rId215" Type="http://schemas.openxmlformats.org/officeDocument/2006/relationships/hyperlink" Target="http://matematika.gym075.edusite.ru/chebishev.html" TargetMode="External"/><Relationship Id="rId422" Type="http://schemas.openxmlformats.org/officeDocument/2006/relationships/hyperlink" Target="http://www.knigafund.ru/authors/34639" TargetMode="External"/><Relationship Id="rId867" Type="http://schemas.openxmlformats.org/officeDocument/2006/relationships/hyperlink" Target="https://ru.wikipedia.org/wiki/%D0%90%D1%81%D1%82%D1%80%D0%BE%D0%BD%D0%BE%D0%BC" TargetMode="External"/><Relationship Id="rId1052" Type="http://schemas.openxmlformats.org/officeDocument/2006/relationships/hyperlink" Target="https://ru.wikipedia.org/wiki/%D0%90%D0%BF%D0%BF%D1%80%D0%BE%D0%BA%D1%81%D0%B8%D0%BC%D0%B0%D1%86%D0%B8%D1%8F_%D0%9F%D0%B0%D0%B4%D0%B5" TargetMode="External"/><Relationship Id="rId299" Type="http://schemas.openxmlformats.org/officeDocument/2006/relationships/image" Target="media/image27.wmf"/><Relationship Id="rId727" Type="http://schemas.openxmlformats.org/officeDocument/2006/relationships/hyperlink" Target="https://ru.wikipedia.org/wiki/%D0%90%D0%BB%D0%B5%D0%BA%D1%81%D0%B0%D0%BD%D0%B4%D1%80%D0%B8%D0%B9%D1%81%D0%BA%D0%B0%D1%8F_%D0%B1%D0%B8%D0%B1%D0%BB%D0%B8%D0%BE%D1%82%D0%B5%D0%BA%D0%B0" TargetMode="External"/><Relationship Id="rId934" Type="http://schemas.openxmlformats.org/officeDocument/2006/relationships/hyperlink" Target="https://ru.wikipedia.org/wiki/%D0%9C%D0%B0%D1%82%D0%B5%D0%BC%D0%B0%D1%82%D0%B8%D0%BA%D0%B0"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image" Target="media/image60.wmf"/><Relationship Id="rId573" Type="http://schemas.openxmlformats.org/officeDocument/2006/relationships/hyperlink" Target="https://ru.wikipedia.org/wiki/%D0%9D%D0%B5%D0%BC%D0%B5%D1%86%D0%BA%D0%B8%D0%B9_%D1%8F%D0%B7%D1%8B%D0%BA" TargetMode="External"/><Relationship Id="rId780" Type="http://schemas.openxmlformats.org/officeDocument/2006/relationships/hyperlink" Target="https://ru.wikipedia.org/wiki/%D0%9C%D0%B0%D1%82%D0%B5%D0%BC%D0%B0%D1%82%D0%B8%D0%BA%D0%B0" TargetMode="External"/><Relationship Id="rId226" Type="http://schemas.openxmlformats.org/officeDocument/2006/relationships/hyperlink" Target="https://ru.wikipedia.org/wiki/%D0%A2%D0%A4%D0%9A%D0%9F" TargetMode="External"/><Relationship Id="rId433" Type="http://schemas.openxmlformats.org/officeDocument/2006/relationships/image" Target="media/image82.jpeg"/><Relationship Id="rId878" Type="http://schemas.openxmlformats.org/officeDocument/2006/relationships/hyperlink" Target="https://ru.wikipedia.org/wiki/6_%D0%B8%D1%8E%D0%BB%D1%8F" TargetMode="External"/><Relationship Id="rId1063" Type="http://schemas.openxmlformats.org/officeDocument/2006/relationships/hyperlink" Target="https://ru.wikipedia.org/wiki/%D0%A4%D0%B8%D0%B7%D0%B8%D0%BA%D0%B0" TargetMode="External"/><Relationship Id="rId640" Type="http://schemas.openxmlformats.org/officeDocument/2006/relationships/hyperlink" Target="http://www.gpedia.com/ru/gpedia/%D0%9B%D0%B0%D1%82%D0%B8%D0%BD%D1%81%D0%BA%D0%B8%D0%B9_%D1%8F%D0%B7%D1%8B%D0%BA" TargetMode="External"/><Relationship Id="rId738" Type="http://schemas.openxmlformats.org/officeDocument/2006/relationships/hyperlink" Target="https://ru.wikipedia.org/wiki/1911" TargetMode="External"/><Relationship Id="rId945" Type="http://schemas.openxmlformats.org/officeDocument/2006/relationships/hyperlink" Target="https://ru.wikipedia.org/wiki/%D0%9B%D0%BE%D0%B3%D0%B8%D0%BA" TargetMode="External"/><Relationship Id="rId74" Type="http://schemas.openxmlformats.org/officeDocument/2006/relationships/hyperlink" Target="http://www.gpedia.com/ru/gpedia/%D0%A1%D0%B8%D1%86%D0%B8%D0%BB%D0%B8%D1%8F" TargetMode="External"/><Relationship Id="rId377" Type="http://schemas.openxmlformats.org/officeDocument/2006/relationships/image" Target="media/image64.wmf"/><Relationship Id="rId500" Type="http://schemas.openxmlformats.org/officeDocument/2006/relationships/hyperlink" Target="https://ru.wikipedia.org/wiki/1897" TargetMode="External"/><Relationship Id="rId584" Type="http://schemas.openxmlformats.org/officeDocument/2006/relationships/hyperlink" Target="https://ru.wikipedia.org/wiki/%D0%A4%D1%83%D0%BD%D0%BA%D1%86%D0%B8%D0%BE%D0%BD%D0%B0%D0%BB%D1%8C%D0%BD%D1%8B%D0%B9_%D0%B0%D0%BD%D0%B0%D0%BB%D0%B8%D0%B7" TargetMode="External"/><Relationship Id="rId805" Type="http://schemas.openxmlformats.org/officeDocument/2006/relationships/hyperlink" Target="https://ru.wikipedia.org/wiki/%D0%91%D0%B5%D1%80%D0%BB%D0%B8%D0%BD%D1%81%D0%BA%D0%B0%D1%8F_%D0%90%D0%BA%D0%B0%D0%B4%D0%B5%D0%BC%D0%B8%D1%8F_%D0%BD%D0%B0%D1%83%D0%BA"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1_%D0%B8%D1%8E%D0%BB%D1%8F" TargetMode="External"/><Relationship Id="rId889" Type="http://schemas.openxmlformats.org/officeDocument/2006/relationships/hyperlink" Target="https://ru.wikipedia.org/wiki/1330_%D0%B3%D0%BE%D0%B4" TargetMode="External"/><Relationship Id="rId1074" Type="http://schemas.openxmlformats.org/officeDocument/2006/relationships/hyperlink" Target="https://ru.wikipedia.org/wiki/%D0%A2%D0%B5%D0%BE%D1%80%D0%B8%D1%8F_%D0%BC%D1%83%D0%B7%D1%8B%D0%BA%D0%B8" TargetMode="External"/><Relationship Id="rId444" Type="http://schemas.openxmlformats.org/officeDocument/2006/relationships/hyperlink" Target="https://ru.wikipedia.org/wiki/%D0%98%D0%BD%D0%B6%D0%B5%D0%BD%D0%B5%D1%80" TargetMode="External"/><Relationship Id="rId651" Type="http://schemas.openxmlformats.org/officeDocument/2006/relationships/image" Target="media/image104.jpeg"/><Relationship Id="rId749" Type="http://schemas.openxmlformats.org/officeDocument/2006/relationships/image" Target="media/image112.jpeg"/><Relationship Id="rId290" Type="http://schemas.openxmlformats.org/officeDocument/2006/relationships/image" Target="media/image19.wmf"/><Relationship Id="rId304" Type="http://schemas.openxmlformats.org/officeDocument/2006/relationships/image" Target="media/image32.wmf"/><Relationship Id="rId388" Type="http://schemas.openxmlformats.org/officeDocument/2006/relationships/image" Target="media/image68.wmf"/><Relationship Id="rId511" Type="http://schemas.openxmlformats.org/officeDocument/2006/relationships/hyperlink" Target="https://ru.wikipedia.org/wiki/%D0%94%D0%B0%D0%BD%D0%B8%D1%8F" TargetMode="External"/><Relationship Id="rId609" Type="http://schemas.openxmlformats.org/officeDocument/2006/relationships/hyperlink" Target="https://ru.wikipedia.org/wiki/%D0%92%D0%BE%D0%BB%D0%BD%D0%BE%D0%B2%D0%BE%D0%B5_%D1%83%D1%80%D0%B0%D0%B2%D0%BD%D0%B5%D0%BD%D0%B8%D0%B5" TargetMode="External"/><Relationship Id="rId956" Type="http://schemas.openxmlformats.org/officeDocument/2006/relationships/hyperlink" Target="https://ru.wikipedia.org/wiki/12_%D0%BC%D0%B0%D1%8F" TargetMode="External"/><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hyperlink" Target="https://ru.wikipedia.org/wiki/26_%D1%81%D0%B5%D0%BD%D1%82%D1%8F%D0%B1%D1%80%D1%8F" TargetMode="External"/><Relationship Id="rId816" Type="http://schemas.openxmlformats.org/officeDocument/2006/relationships/hyperlink" Target="https://ru.wikipedia.org/wiki/24_%D1%84%D0%B5%D0%B2%D1%80%D0%B0%D0%BB%D1%8F" TargetMode="External"/><Relationship Id="rId1001"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s://ru.wikipedia.org/wiki/%D0%90%D0%BD%D0%B3%D0%BB%D0%B8%D0%B9%D1%81%D0%BA%D0%B8%D0%B9_%D1%8F%D0%B7%D1%8B%D0%BA" TargetMode="External"/><Relationship Id="rId662" Type="http://schemas.openxmlformats.org/officeDocument/2006/relationships/hyperlink" Target="https://ru.wikipedia.org/wiki/%D0%9F%D1%80%D0%BE%D1%81%D1%82%D1%80%D0%B0%D0%BD%D1%81%D1%82%D0%B2%D0%BE"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image" Target="media/image39.wmf"/><Relationship Id="rId522" Type="http://schemas.openxmlformats.org/officeDocument/2006/relationships/hyperlink" Target="https://ru.wikipedia.org/wiki/%D0%9C%D0%B0%D1%82%D0%B5%D0%BC%D0%B0%D1%82%D0%B8%D0%BA%D0%B0" TargetMode="External"/><Relationship Id="rId967" Type="http://schemas.openxmlformats.org/officeDocument/2006/relationships/hyperlink" Target="https://ru.wikipedia.org/wiki/%D0%90%D1%81%D1%82%D1%80%D0%BE%D0%BB%D1%8F%D0%B1%D0%B8%D1%8F"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image" Target="media/image72.wmf"/><Relationship Id="rId827" Type="http://schemas.openxmlformats.org/officeDocument/2006/relationships/hyperlink" Target="https://ru.wikipedia.org/wiki/%D0%A0%D0%BE%D1%81%D1%81%D0%B8%D0%B9%D1%81%D0%BA%D0%B0%D1%8F_%D0%B8%D0%BC%D0%BF%D0%B5%D1%80%D0%B8%D1%8F" TargetMode="External"/><Relationship Id="rId1012" Type="http://schemas.openxmlformats.org/officeDocument/2006/relationships/hyperlink" Target="https://ru.wikipedia.org/wiki/1567" TargetMode="External"/><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0%D1%80%D1%85%D0%B8%D0%B5%D0%BF%D0%B8%D1%81%D0%BA%D0%BE%D0%BF_%D0%9A%D0%B5%D0%BD%D1%82%D0%B5%D1%80%D0%B1%D0%B5%D1%80%D0%B8%D0%B9%D1%81%D0%BA%D0%B8%D0%B9" TargetMode="External"/><Relationship Id="rId673" Type="http://schemas.openxmlformats.org/officeDocument/2006/relationships/hyperlink" Target="https://ru.wikipedia.org/wiki/%D0%91%D0%B8%D0%B5%D0%BA%D1%86%D0%B8%D1%8F" TargetMode="External"/><Relationship Id="rId880" Type="http://schemas.openxmlformats.org/officeDocument/2006/relationships/hyperlink" Target="https://ru.wikipedia.org/wiki/%D0%9D%D0%B5%D0%BC%D1%86%D1%8B"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oleObject" Target="embeddings/oleObject24.bin"/><Relationship Id="rId533" Type="http://schemas.openxmlformats.org/officeDocument/2006/relationships/hyperlink" Target="https://ru.wikipedia.org/wiki/1805" TargetMode="External"/><Relationship Id="rId978" Type="http://schemas.openxmlformats.org/officeDocument/2006/relationships/hyperlink" Target="https://ru.wikipedia.org/wiki/1887_%D0%B3%D0%BE%D0%B4" TargetMode="External"/><Relationship Id="rId740" Type="http://schemas.openxmlformats.org/officeDocument/2006/relationships/hyperlink" Target="https://ru.wikipedia.org/wiki/1941" TargetMode="External"/><Relationship Id="rId838" Type="http://schemas.openxmlformats.org/officeDocument/2006/relationships/image" Target="media/image118.jpeg"/><Relationship Id="rId1023" Type="http://schemas.openxmlformats.org/officeDocument/2006/relationships/hyperlink" Target="https://ru.wikipedia.org/wiki/%D0%90%D0%BB%D0%B3%D0%B5%D0%B1%D1%80%D0%B0"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openxmlformats.org/officeDocument/2006/relationships/hyperlink" Target="https://ru.wikipedia.org/wiki/%D0%9C%D0%B0%D1%82%D0%B5%D0%BC%D0%B0%D1%82%D0%B8%D0%BA%D0%B0" TargetMode="External"/><Relationship Id="rId600" Type="http://schemas.openxmlformats.org/officeDocument/2006/relationships/hyperlink" Target="https://ru.wikipedia.org/wiki/16_%D0%BD%D0%BE%D1%8F%D0%B1%D1%80%D1%8F" TargetMode="External"/><Relationship Id="rId684" Type="http://schemas.openxmlformats.org/officeDocument/2006/relationships/hyperlink" Target="https://ru.wikipedia.org/wiki/%D0%A4%D1%80%D0%B0%D0%BD%D1%86%D1%83%D0%B7%D1%81%D0%BA%D0%B8%D0%B9_%D1%8F%D0%B7%D1%8B%D0%BA" TargetMode="External"/><Relationship Id="rId337" Type="http://schemas.openxmlformats.org/officeDocument/2006/relationships/image" Target="media/image47.wmf"/><Relationship Id="rId891" Type="http://schemas.openxmlformats.org/officeDocument/2006/relationships/hyperlink" Target="https://ru.wikipedia.org/wiki/1382" TargetMode="External"/><Relationship Id="rId905" Type="http://schemas.openxmlformats.org/officeDocument/2006/relationships/hyperlink" Target="https://ru.wikipedia.org/wiki/1517" TargetMode="External"/><Relationship Id="rId989" Type="http://schemas.openxmlformats.org/officeDocument/2006/relationships/image" Target="media/image132.jpeg"/><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9A%D0%BE%D0%BC%D0%BF%D0%BB%D0%B5%D0%BA%D1%81%D0%BD%D0%BE%D0%B5_%D1%87%D0%B8%D1%81%D0%BB%D0%BE" TargetMode="External"/><Relationship Id="rId751" Type="http://schemas.openxmlformats.org/officeDocument/2006/relationships/hyperlink" Target="https://ru.wikipedia.org/wiki/%D0%98%D1%82%D0%B0%D0%BB%D1%8C%D1%8F%D0%BD%D1%81%D0%BA%D0%B8%D0%B9_%D1%8F%D0%B7%D1%8B%D0%BA" TargetMode="External"/><Relationship Id="rId849" Type="http://schemas.openxmlformats.org/officeDocument/2006/relationships/image" Target="media/image119.png"/><Relationship Id="rId183" Type="http://schemas.openxmlformats.org/officeDocument/2006/relationships/oleObject" Target="embeddings/oleObject9.bin"/><Relationship Id="rId390" Type="http://schemas.openxmlformats.org/officeDocument/2006/relationships/image" Target="media/image69.wmf"/><Relationship Id="rId404" Type="http://schemas.openxmlformats.org/officeDocument/2006/relationships/image" Target="media/image74.wmf"/><Relationship Id="rId611" Type="http://schemas.openxmlformats.org/officeDocument/2006/relationships/hyperlink" Target="https://ru.wikipedia.org/wiki/6_%D0%BE%D0%BA%D1%82%D1%8F%D0%B1%D1%80%D1%8F" TargetMode="External"/><Relationship Id="rId1034" Type="http://schemas.openxmlformats.org/officeDocument/2006/relationships/hyperlink" Target="https://ru.wikipedia.org/wiki/%D0%90%D0%BD%D0%B0%D0%BB%D0%B8%D1%82%D0%B8%D1%87%D0%B5%D1%81%D0%BA%D0%B0%D1%8F_%D0%B3%D0%B5%D0%BE%D0%BC%D0%B5%D1%82%D1%80%D0%B8%D1%8F"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D0%9C%D0%B0%D1%82%D0%B5%D0%BC%D0%B0%D1%82%D0%B8%D0%BA%D0%B0" TargetMode="External"/><Relationship Id="rId695" Type="http://schemas.openxmlformats.org/officeDocument/2006/relationships/hyperlink" Target="https://ru.wikipedia.org/wiki/1501" TargetMode="External"/><Relationship Id="rId709" Type="http://schemas.openxmlformats.org/officeDocument/2006/relationships/hyperlink" Target="https://ru.wikipedia.org/wiki/%D0%9F%D0%B5%D1%80%D1%81%D0%B8%D0%B4%D1%81%D0%BA%D0%B8%D0%B9_%D1%8F%D0%B7%D1%8B%D0%BA" TargetMode="External"/><Relationship Id="rId916" Type="http://schemas.openxmlformats.org/officeDocument/2006/relationships/hyperlink" Target="https://ru.wikipedia.org/wiki/1170_%D0%B3%D0%BE%D0%B4"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oleObject" Target="embeddings/oleObject39.bin"/><Relationship Id="rId555" Type="http://schemas.openxmlformats.org/officeDocument/2006/relationships/hyperlink" Target="https://ru.wikipedia.org/wiki/%D0%9C%D0%B0%D1%82%D0%B5%D0%BC%D0%B0%D1%82%D0%B8%D0%BA%D0%B0" TargetMode="External"/><Relationship Id="rId762" Type="http://schemas.openxmlformats.org/officeDocument/2006/relationships/hyperlink" Target="https://ru.wikipedia.org/wiki/XVIII_%D0%B2%D0%B5%D0%BA" TargetMode="External"/><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image" Target="media/image78.wmf"/><Relationship Id="rId622" Type="http://schemas.openxmlformats.org/officeDocument/2006/relationships/hyperlink" Target="https://ru.wikipedia.org/wiki/%D0%9B%D0%B0%D1%82%D0%B8%D0%BD%D1%81%D0%BA%D0%B8%D0%B9_%D1%8F%D0%B7%D1%8B%D0%BA" TargetMode="External"/><Relationship Id="rId1045" Type="http://schemas.openxmlformats.org/officeDocument/2006/relationships/hyperlink" Target="https://ru.wikipedia.org/wiki/26_%D0%BE%D0%BA%D1%82%D1%8F%D0%B1%D1%80%D1%8F"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1815" TargetMode="External"/><Relationship Id="rId927" Type="http://schemas.openxmlformats.org/officeDocument/2006/relationships/hyperlink" Target="https://ru.wikipedia.org/wiki/%D0%94%D1%80%D0%B5%D0%B2%D0%BD%D0%B5%D0%B3%D1%80%D0%B5%D1%87%D0%B5%D1%81%D0%BA%D0%B8%D0%B9_%D1%8F%D0%B7%D1%8B%D0%BA" TargetMode="External"/><Relationship Id="rId56" Type="http://schemas.openxmlformats.org/officeDocument/2006/relationships/hyperlink" Target="http://sernam.ru/book_e_math.php?id=124" TargetMode="External"/><Relationship Id="rId359" Type="http://schemas.openxmlformats.org/officeDocument/2006/relationships/oleObject" Target="embeddings/oleObject45.bin"/><Relationship Id="rId566" Type="http://schemas.openxmlformats.org/officeDocument/2006/relationships/hyperlink" Target="https://ru.wikipedia.org/wiki/%D0%9B%D0%BE%D0%B3%D0%B8%D0%BA" TargetMode="External"/><Relationship Id="rId773" Type="http://schemas.openxmlformats.org/officeDocument/2006/relationships/hyperlink" Target="https://ru.wikipedia.org/wiki/%D0%91%D0%B5%D1%80%D0%BB%D0%B8%D0%BD" TargetMode="External"/><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hyperlink" Target="http://istrasvvt.narod.ru/index.htm" TargetMode="External"/><Relationship Id="rId633" Type="http://schemas.openxmlformats.org/officeDocument/2006/relationships/hyperlink" Target="https://ru.wikipedia.org/wiki/%D0%90%D0%BD%D0%B0%D0%BB%D0%B8%D1%82%D0%B8%D1%87%D0%B5%D1%81%D0%BA%D0%B0%D1%8F_%D0%B3%D0%B5%D0%BE%D0%BC%D0%B5%D1%82%D1%80%D0%B8%D1%8F" TargetMode="External"/><Relationship Id="rId980" Type="http://schemas.openxmlformats.org/officeDocument/2006/relationships/hyperlink" Target="https://ru.wikipedia.org/wiki/1974" TargetMode="External"/><Relationship Id="rId1056" Type="http://schemas.openxmlformats.org/officeDocument/2006/relationships/hyperlink" Target="https://ru.wikipedia.org/wiki/%D0%9D%D0%B5%D0%BC%D0%B5%D1%86%D0%BA%D0%B8%D0%B9_%D1%8F%D0%B7%D1%8B%D0%BA" TargetMode="External"/><Relationship Id="rId840" Type="http://schemas.openxmlformats.org/officeDocument/2006/relationships/hyperlink" Target="https://ru.wikipedia.org/wiki/1669_%D0%B3%D0%BE%D0%B4" TargetMode="External"/><Relationship Id="rId938" Type="http://schemas.openxmlformats.org/officeDocument/2006/relationships/image" Target="media/image128.jpeg"/><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openxmlformats.org/officeDocument/2006/relationships/hyperlink" Target="https://ru.wikipedia.org/wiki/1943" TargetMode="External"/><Relationship Id="rId700" Type="http://schemas.openxmlformats.org/officeDocument/2006/relationships/hyperlink" Target="https://ru.wikipedia.org/wiki/%D0%98%D0%BD%D0%B6%D0%B5%D0%BD%D0%B5%D1%80" TargetMode="External"/><Relationship Id="rId132" Type="http://schemas.openxmlformats.org/officeDocument/2006/relationships/image" Target="media/image9.wmf"/><Relationship Id="rId784" Type="http://schemas.openxmlformats.org/officeDocument/2006/relationships/hyperlink" Target="https://ru.wikipedia.org/wiki/1910" TargetMode="External"/><Relationship Id="rId991" Type="http://schemas.openxmlformats.org/officeDocument/2006/relationships/hyperlink" Target="https://ru.wikipedia.org/wiki/1864" TargetMode="External"/><Relationship Id="rId1067" Type="http://schemas.openxmlformats.org/officeDocument/2006/relationships/hyperlink" Target="https://ru.wikipedia.org/wiki/%D0%A2%D0%B5%D0%BE%D1%80%D0%B8%D1%8F_%D1%87%D0%B8%D1%81%D0%B5%D0%BB" TargetMode="External"/><Relationship Id="rId437" Type="http://schemas.openxmlformats.org/officeDocument/2006/relationships/hyperlink" Target="https://ru.wikipedia.org/wiki/%D0%9A%D0%BE%D0%BC%D0%BF%D0%BB%D0%B5%D0%BA%D1%81%D0%BD%D0%BE%D0%B5_%D1%87%D0%B8%D1%81%D0%BB%D0%BE" TargetMode="External"/><Relationship Id="rId644" Type="http://schemas.openxmlformats.org/officeDocument/2006/relationships/hyperlink" Target="http://www.gpedia.com/ru/gpedia/%D0%A0%D0%B0%D1%86%D0%B8%D0%BE%D0%BD%D0%B0%D0%BB%D1%8C%D0%BD%D0%BE%D0%B5_%D1%87%D0%B8%D1%81%D0%BB%D0%BE" TargetMode="External"/><Relationship Id="rId851" Type="http://schemas.openxmlformats.org/officeDocument/2006/relationships/hyperlink" Target="https://ru.wikipedia.org/wiki/%D0%90%D0%BD%D0%B3%D0%BB%D0%B8%D0%B9%D1%81%D0%BA%D0%B8%D0%B9_%D1%8F%D0%B7%D1%8B%D0%BA" TargetMode="External"/><Relationship Id="rId283" Type="http://schemas.openxmlformats.org/officeDocument/2006/relationships/oleObject" Target="embeddings/oleObject11.bin"/><Relationship Id="rId490" Type="http://schemas.openxmlformats.org/officeDocument/2006/relationships/hyperlink" Target="https://ru.wikipedia.org/wiki/1655_%D0%B3%D0%BE%D0%B4" TargetMode="External"/><Relationship Id="rId504" Type="http://schemas.openxmlformats.org/officeDocument/2006/relationships/hyperlink" Target="https://ru.wikipedia.org/wiki/%D0%9C%D0%B0%D1%82%D0%B5%D0%BC%D0%B0%D1%82%D0%B8%D1%87%D0%B5%D1%81%D0%BA%D0%B8%D0%B9_%D0%B0%D0%BD%D0%B0%D0%BB%D0%B8%D0%B7" TargetMode="External"/><Relationship Id="rId711" Type="http://schemas.openxmlformats.org/officeDocument/2006/relationships/hyperlink" Target="https://ru.wikipedia.org/wiki/1380" TargetMode="External"/><Relationship Id="rId949" Type="http://schemas.openxmlformats.org/officeDocument/2006/relationships/hyperlink" Target="https://ru.wikipedia.org/wiki/1536_%D0%B3%D0%BE%D0%B4"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2.wmf"/><Relationship Id="rId588" Type="http://schemas.openxmlformats.org/officeDocument/2006/relationships/hyperlink" Target="https://ru.wikipedia.org/wiki/1939" TargetMode="External"/><Relationship Id="rId795" Type="http://schemas.openxmlformats.org/officeDocument/2006/relationships/hyperlink" Target="https://ru.wikipedia.org/wiki/%D0%A4%D0%B8%D0%BB%D0%BE%D1%81%D0%BE%D1%84" TargetMode="External"/><Relationship Id="rId809" Type="http://schemas.openxmlformats.org/officeDocument/2006/relationships/hyperlink" Target="https://ru.wikipedia.org/wiki/%D0%9A%D0%BE%D0%BC%D0%B1%D0%B8%D0%BD%D0%B0%D1%82%D0%BE%D1%80%D0%B8%D0%BA%D0%B0"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93%D0%B8%D0%B4%D1%80%D0%BE%D1%81%D1%82%D0%B0%D1%82%D0%B8%D0%BA%D0%B0" TargetMode="External"/><Relationship Id="rId655" Type="http://schemas.openxmlformats.org/officeDocument/2006/relationships/hyperlink" Target="https://ru.wikipedia.org/wiki/430_%D0%B4%D0%BE_%D0%BD._%D1%8D." TargetMode="External"/><Relationship Id="rId862" Type="http://schemas.openxmlformats.org/officeDocument/2006/relationships/hyperlink" Target="https://ru.wikipedia.org/wiki/%D0%90%D0%BD%D0%B3%D0%BB%D0%B8%D0%B9%D1%81%D0%BA%D0%B8%D0%B9_%D1%8F%D0%B7%D1%8B%D0%BA" TargetMode="External"/><Relationship Id="rId294" Type="http://schemas.openxmlformats.org/officeDocument/2006/relationships/image" Target="media/image22.wmf"/><Relationship Id="rId308" Type="http://schemas.openxmlformats.org/officeDocument/2006/relationships/hyperlink" Target="https://ru.wikipedia.org/wiki/%D0%A0%D0%B5%D0%B3%D0%B8%D1%81%D1%82%D1%80_%D0%BF%D1%80%D0%BE%D1%86%D0%B5%D1%81%D1%81%D0%BE%D1%80%D0%B0" TargetMode="External"/><Relationship Id="rId515" Type="http://schemas.openxmlformats.org/officeDocument/2006/relationships/hyperlink" Target="https://ru.wikipedia.org/wiki/1799" TargetMode="External"/><Relationship Id="rId722" Type="http://schemas.openxmlformats.org/officeDocument/2006/relationships/hyperlink" Target="https://ru.wikipedia.org/wiki/%D0%90%D1%81%D1%82%D1%80%D0%BE%D0%BD%D0%BE%D0%BC"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oleObject" Target="embeddings/oleObject46.bin"/><Relationship Id="rId599" Type="http://schemas.openxmlformats.org/officeDocument/2006/relationships/hyperlink" Target="https://ru.wikipedia.org/wiki/%D0%A4%D1%80%D0%B0%D0%BD%D1%86%D1%83%D0%B7%D1%81%D0%BA%D0%B8%D0%B9_%D1%8F%D0%B7%D1%8B%D0%BA" TargetMode="External"/><Relationship Id="rId1005" Type="http://schemas.openxmlformats.org/officeDocument/2006/relationships/hyperlink" Target="https://ru.wikipedia.org/wiki/%D0%9E%D1%80%D1%82%D0%BE%D0%B3%D0%BE%D0%BD%D0%B0%D0%BB%D1%8C%D0%BD%D1%8B%D0%B5_%D0%BC%D0%BD%D0%BE%D0%B3%D0%BE%D1%87%D0%BB%D0%B5%D0%BD%D1%8B" TargetMode="External"/><Relationship Id="rId459" Type="http://schemas.openxmlformats.org/officeDocument/2006/relationships/hyperlink" Target="https://ru.wikipedia.org/wiki/%D0%A4%D0%B8%D0%BB%D0%BE%D1%81%D0%BE%D1%84" TargetMode="External"/><Relationship Id="rId666" Type="http://schemas.openxmlformats.org/officeDocument/2006/relationships/hyperlink" Target="https://ru.wikipedia.org/wiki/3_%D0%BC%D0%B0%D1%80%D1%82%D0%B0" TargetMode="External"/><Relationship Id="rId873" Type="http://schemas.openxmlformats.org/officeDocument/2006/relationships/hyperlink" Target="https://ru.wikipedia.org/wiki/%D0%A6%D0%B2%D0%B5%D1%82"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image" Target="media/image41.wmf"/><Relationship Id="rId526" Type="http://schemas.openxmlformats.org/officeDocument/2006/relationships/hyperlink" Target="http://megabook.ru/article/%d0%9b%d0%b5%d0%b9%d0%b1%d0%bd%d0%b8%d1%86%20%d0%93%d0%be%d1%82%d1%84%d1%80%d0%b8%d0%b4%20%d0%92%d0%b8%d0%bb%d1%8c%d0%b3%d0%b5%d0%bb%d1%8c%d0%bc" TargetMode="External"/><Relationship Id="rId733" Type="http://schemas.openxmlformats.org/officeDocument/2006/relationships/hyperlink" Target="https://ru.wikipedia.org/wiki/%D0%9A%D0%BE%D1%80%D0%B0%D0%B1%D0%BB%D0%B5%D1%81%D1%82%D1%80%D0%BE%D0%B5%D0%BD%D0%B8%D0%B5" TargetMode="External"/><Relationship Id="rId940" Type="http://schemas.openxmlformats.org/officeDocument/2006/relationships/hyperlink" Target="https://ru.wikipedia.org/wiki/%D0%9B%D0%B0%D1%82%D0%B8%D0%BD%D1%81%D0%BA%D0%B8%D0%B9_%D1%8F%D0%B7%D1%8B%D0%BA" TargetMode="External"/><Relationship Id="rId1016" Type="http://schemas.openxmlformats.org/officeDocument/2006/relationships/hyperlink" Target="https://ru.wikipedia.org/wiki/%D0%92%D0%BE%D0%B7%D0%B2%D0%B5%D0%B4%D0%B5%D0%BD%D0%B8%D0%B5_%D0%B2_%D1%81%D1%82%D0%B5%D0%BF%D0%B5%D0%BD%D1%8C"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53.bin"/><Relationship Id="rId677" Type="http://schemas.openxmlformats.org/officeDocument/2006/relationships/hyperlink" Target="https://ru.wikipedia.org/wiki/%D0%92%D0%B5%D1%89%D0%B5%D1%81%D1%82%D0%B2%D0%B5%D0%BD%D0%BD%D0%BE%D0%B5_%D1%87%D0%B8%D1%81%D0%BB%D0%BE" TargetMode="External"/><Relationship Id="rId800" Type="http://schemas.openxmlformats.org/officeDocument/2006/relationships/hyperlink" Target="https://ru.wikipedia.org/wiki/%D0%AE%D1%80%D0%B8%D1%81%D1%82"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D0%AD%D0%BB%D0%B5%D0%BA%D1%82%D1%80%D0%B8%D1%87%D0%B5%D1%81%D0%BA%D0%BE%D0%B5_%D1%81%D0%BE%D0%BF%D1%80%D0%BE%D1%82%D0%B8%D0%B2%D0%BB%D0%B5%D0%BD%D0%B8%D0%B5"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D0%9C%D0%B0%D1%82%D0%B5%D0%BC%D0%B0%D1%82%D0%B8%D0%BA%D0%B0" TargetMode="External"/><Relationship Id="rId744" Type="http://schemas.openxmlformats.org/officeDocument/2006/relationships/hyperlink" Target="https://ru.wikipedia.org/wiki/%D0%9C%D0%B0%D0%B3%D0%BD%D0%B5%D1%82%D0%B8%D0%B7%D0%BC" TargetMode="External"/><Relationship Id="rId951" Type="http://schemas.openxmlformats.org/officeDocument/2006/relationships/image" Target="media/image129.jpeg"/><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image" Target="media/image66.wmf"/><Relationship Id="rId590" Type="http://schemas.openxmlformats.org/officeDocument/2006/relationships/image" Target="media/image97.jpeg"/><Relationship Id="rId604" Type="http://schemas.openxmlformats.org/officeDocument/2006/relationships/hyperlink" Target="https://ru.wikipedia.org/wiki/%D0%A4%D1%80%D0%B0%D0%BD%D1%86%D0%B8%D1%8F" TargetMode="External"/><Relationship Id="rId811" Type="http://schemas.openxmlformats.org/officeDocument/2006/relationships/hyperlink" Target="https://ru.wikipedia.org/wiki/%D0%94%D0%B2%D0%BE%D0%B8%D1%87%D0%BD%D0%B0%D1%8F_%D1%81%D0%B8%D1%81%D1%82%D0%B5%D0%BC%D0%B0_%D1%81%D1%87%D0%B8%D1%81%D0%BB%D0%B5%D0%BD%D0%B8%D1%8F" TargetMode="External"/><Relationship Id="rId1027" Type="http://schemas.openxmlformats.org/officeDocument/2006/relationships/hyperlink" Target="https://ru.wikipedia.org/wiki/%D0%A4%D1%80%D0%B0%D0%BD%D1%86%D1%83%D0%B7%D1%81%D0%BA%D0%B8%D0%B9_%D1%8F%D0%B7%D1%8B%D0%BA"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ru.rfwiki.org/wiki/%D0%98%D1%82%D0%B0%D0%BB%D1%8C%D1%8F%D0%BD%D1%81%D0%BA%D0%B8%D0%B9_%D1%8F%D0%B7%D1%8B%D0%BA" TargetMode="External"/><Relationship Id="rId688" Type="http://schemas.openxmlformats.org/officeDocument/2006/relationships/hyperlink" Target="https://ru.wikipedia.org/wiki/1823_%D0%B3%D0%BE%D0%B4" TargetMode="External"/><Relationship Id="rId895" Type="http://schemas.openxmlformats.org/officeDocument/2006/relationships/hyperlink" Target="https://ru.wikipedia.org/wiki/%D0%9C%D0%B5%D1%85%D0%B0%D0%BD%D0%B8%D0%BA%D0%B0" TargetMode="External"/><Relationship Id="rId909" Type="http://schemas.openxmlformats.org/officeDocument/2006/relationships/image" Target="media/image125.jpeg"/><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oleObject" Target="embeddings/oleObject16.bin"/><Relationship Id="rId548" Type="http://schemas.openxmlformats.org/officeDocument/2006/relationships/image" Target="media/image94.jpeg"/><Relationship Id="rId755" Type="http://schemas.openxmlformats.org/officeDocument/2006/relationships/hyperlink" Target="https://ru.wikipedia.org/wiki/10_%D0%B0%D0%BF%D1%80%D0%B5%D0%BB%D1%8F" TargetMode="External"/><Relationship Id="rId962" Type="http://schemas.openxmlformats.org/officeDocument/2006/relationships/hyperlink" Target="https://ru.wikipedia.org/wiki/1003_%D0%B3%D0%BE%D0%B4"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6.bin"/><Relationship Id="rId408" Type="http://schemas.openxmlformats.org/officeDocument/2006/relationships/oleObject" Target="embeddings/oleObject75.bin"/><Relationship Id="rId615" Type="http://schemas.openxmlformats.org/officeDocument/2006/relationships/hyperlink" Target="https://ru.wikipedia.org/wiki/%D0%93%D0%B5%D1%80%D0%BC%D0%B0%D0%BD%D0%B8%D1%8F" TargetMode="External"/><Relationship Id="rId822" Type="http://schemas.microsoft.com/office/2007/relationships/hdphoto" Target="media/hdphoto5.wdp"/><Relationship Id="rId1038" Type="http://schemas.openxmlformats.org/officeDocument/2006/relationships/hyperlink" Target="https://ru.wikipedia.org/wiki/%D0%AE%D1%80%D0%B8%D1%81%D1%82"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D0%9C%D0%B0%D1%82%D0%B5%D0%BC%D0%B0%D1%82%D0%B8%D0%BA%D0%B0"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D0%9C%D0%B5%D1%85%D0%B0%D0%BD%D0%B8%D0%BA%D0%B0" TargetMode="External"/><Relationship Id="rId559" Type="http://schemas.openxmlformats.org/officeDocument/2006/relationships/hyperlink" Target="https://ru.wikipedia.org/wiki/%D0%93%D0%B5%D0%BE%D0%B4%D0%B5%D0%B7%D0%B8%D1%81%D1%82" TargetMode="External"/><Relationship Id="rId766" Type="http://schemas.openxmlformats.org/officeDocument/2006/relationships/hyperlink" Target="https://ru.wikipedia.org/wiki/1728"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image" Target="media/image42.wmf"/><Relationship Id="rId419" Type="http://schemas.openxmlformats.org/officeDocument/2006/relationships/oleObject" Target="embeddings/oleObject82.bin"/><Relationship Id="rId626" Type="http://schemas.openxmlformats.org/officeDocument/2006/relationships/hyperlink" Target="https://ru.wikipedia.org/wiki/1650" TargetMode="External"/><Relationship Id="rId973" Type="http://schemas.openxmlformats.org/officeDocument/2006/relationships/hyperlink" Target="https://ru.wikipedia.org/wiki/%D0%9C%D0%B0%D1%82%D0%B5%D0%BC%D0%B0%D1%82%D0%B8%D0%BA%D0%B0" TargetMode="External"/><Relationship Id="rId1049" Type="http://schemas.openxmlformats.org/officeDocument/2006/relationships/hyperlink" Target="https://ru.wikipedia.org/wiki/%D0%AD%D0%BB%D0%BB%D0%B8%D0%BF%D1%82%D0%B8%D1%87%D0%B5%D1%81%D0%BA%D0%B0%D1%8F_%D1%84%D1%83%D0%BD%D0%BA%D1%86%D0%B8%D1%8F" TargetMode="External"/><Relationship Id="rId833" Type="http://schemas.openxmlformats.org/officeDocument/2006/relationships/hyperlink" Target="https://ru.wikipedia.org/wiki/%D0%9B%D1%8F%D0%BF%D1%83%D0%BD%D0%BE%D0%B2,_%D0%90%D0%BB%D0%B5%D0%BA%D1%81%D0%B0%D0%BD%D0%B4%D1%80_%D0%9C%D0%B8%D1%85%D0%B0%D0%B9%D0%BB%D0%BE%D0%B2%D0%B8%D1%87" TargetMode="External"/><Relationship Id="rId265" Type="http://schemas.openxmlformats.org/officeDocument/2006/relationships/hyperlink" Target="https://ru.wikipedia.org/wiki/%D0%90%D0%BB%D0%B3%D0%B5%D0%B1%D1%80%D0%B0%D0%B8%D1%87%D0%B5%D1%81%D0%BA%D0%BE%D0%B5_%D1%87%D0%B8%D1%81%D0%BB%D0%BE" TargetMode="External"/><Relationship Id="rId472" Type="http://schemas.microsoft.com/office/2007/relationships/hdphoto" Target="media/hdphoto2.wdp"/><Relationship Id="rId900" Type="http://schemas.openxmlformats.org/officeDocument/2006/relationships/hyperlink" Target="https://ru.wikipedia.org/wiki/%D0%9A%D0%BE%D0%BF%D0%B5%D1%80%D0%BD%D0%B8%D0%BA"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oleObject" Target="embeddings/oleObject28.bin"/><Relationship Id="rId777" Type="http://schemas.openxmlformats.org/officeDocument/2006/relationships/hyperlink" Target="https://ru.wikipedia.org/wiki/1875" TargetMode="External"/><Relationship Id="rId984" Type="http://schemas.openxmlformats.org/officeDocument/2006/relationships/hyperlink" Target="https://ru.wikipedia.org/wiki/%D0%90%D0%BD%D0%B0%D0%BB%D0%B8%D1%82%D0%B8%D1%87%D0%B5%D1%81%D0%BA%D0%B8%D0%B5_%D1%84%D1%83%D0%BD%D0%BA%D1%86%D0%B8%D0%B8" TargetMode="External"/><Relationship Id="rId637" Type="http://schemas.openxmlformats.org/officeDocument/2006/relationships/image" Target="media/image101.png"/><Relationship Id="rId844" Type="http://schemas.openxmlformats.org/officeDocument/2006/relationships/hyperlink" Target="https://ru.wikipedia.org/wiki/%D0%9F%D0%B5%D0%B4%D0%B0%D0%B3%D0%BE%D0%B3"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3_%D0%B4%D0%B5%D0%BA%D0%B0%D0%B1%D1%80%D1%8F" TargetMode="External"/><Relationship Id="rId690" Type="http://schemas.openxmlformats.org/officeDocument/2006/relationships/hyperlink" Target="https://ru.wikipedia.org/wiki/%D0%9A%D0%BE%D0%BC%D0%BF%D0%BB%D0%B5%D0%BA%D1%81%D0%BD%D0%BE%D0%B5_%D1%87%D0%B8%D1%81%D0%BB%D0%BE" TargetMode="External"/><Relationship Id="rId704" Type="http://schemas.openxmlformats.org/officeDocument/2006/relationships/hyperlink" Target="https://ru.wikipedia.org/wiki/%D0%94%D0%B5%D0%BB%D1%8C_%D0%A4%D0%B5%D1%80%D1%80%D0%BE,_%D0%A1%D1%86%D0%B8%D0%BF%D0%B8%D0%BE%D0%BD" TargetMode="External"/><Relationship Id="rId911" Type="http://schemas.openxmlformats.org/officeDocument/2006/relationships/hyperlink" Target="https://ru.wikipedia.org/wiki/%D0%98%D1%82%D0%B0%D0%BB%D0%B8%D1%8F"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343" Type="http://schemas.openxmlformats.org/officeDocument/2006/relationships/image" Target="media/image50.wmf"/><Relationship Id="rId550" Type="http://schemas.openxmlformats.org/officeDocument/2006/relationships/hyperlink" Target="https://ru.wikipedia.org/wiki/30_%D0%B0%D0%BF%D1%80%D0%B5%D0%BB%D1%8F" TargetMode="External"/><Relationship Id="rId788" Type="http://schemas.openxmlformats.org/officeDocument/2006/relationships/image" Target="media/image115.jpeg"/><Relationship Id="rId995" Type="http://schemas.openxmlformats.org/officeDocument/2006/relationships/hyperlink" Target="https://ru.wikipedia.org/wiki/%D0%9C%D0%B0%D1%82%D0%B5%D0%BC%D0%B0%D1%82%D0%B8%D0%BA%D0%B0" TargetMode="External"/><Relationship Id="rId203" Type="http://schemas.openxmlformats.org/officeDocument/2006/relationships/hyperlink" Target="http://www.gpedia.com/ru/gpedia/%D0%9C%D0%BE%D1%81%D0%BA%D0%B2%D0%B0" TargetMode="External"/><Relationship Id="rId648" Type="http://schemas.openxmlformats.org/officeDocument/2006/relationships/image" Target="media/image102.jpeg"/><Relationship Id="rId855" Type="http://schemas.openxmlformats.org/officeDocument/2006/relationships/hyperlink" Target="https://ru.wikipedia.org/wiki/%D0%9C%D0%B0%D1%82%D0%B5%D0%BC%D0%B0%D1%82%D0%B8%D0%BA%D0%B0" TargetMode="External"/><Relationship Id="rId1040" Type="http://schemas.openxmlformats.org/officeDocument/2006/relationships/hyperlink" Target="https://ru.wikipedia.org/wiki/%D0%A2%D1%83%D0%BB%D1%83%D0%B7%D0%B0" TargetMode="External"/><Relationship Id="rId287" Type="http://schemas.openxmlformats.org/officeDocument/2006/relationships/oleObject" Target="embeddings/oleObject13.bin"/><Relationship Id="rId410" Type="http://schemas.openxmlformats.org/officeDocument/2006/relationships/oleObject" Target="embeddings/oleObject76.bin"/><Relationship Id="rId494" Type="http://schemas.openxmlformats.org/officeDocument/2006/relationships/hyperlink" Target="https://ru.wikipedia.org/wiki/%D0%90%D0%B1%D1%81%D1%86%D0%B8%D1%81%D1%81%D0%B0" TargetMode="External"/><Relationship Id="rId508" Type="http://schemas.openxmlformats.org/officeDocument/2006/relationships/hyperlink" Target="https://ru.wikipedia.org/wiki/%D0%9B%D0%B8%D0%BD%D0%B5%D0%B9%D0%BD%D0%B0%D1%8F_%D0%B0%D0%BB%D0%B3%D0%B5%D0%B1%D1%80%D0%B0" TargetMode="External"/><Relationship Id="rId715" Type="http://schemas.openxmlformats.org/officeDocument/2006/relationships/hyperlink" Target="https://ru.wikipedia.org/wiki/%D0%9E%D0%B1%D1%81%D0%B5%D1%80%D0%B2%D0%B0%D1%82%D0%BE%D1%80%D0%B8%D1%8F_%D0%A3%D0%BB%D1%83%D0%B3%D0%B1%D0%B5%D0%BA%D0%B0" TargetMode="External"/><Relationship Id="rId922" Type="http://schemas.openxmlformats.org/officeDocument/2006/relationships/hyperlink" Target="https://ru.wikipedia.org/w/index.php?title=%D0%9F%D0%B5%D1%80%D1%82%D1%83%D1%80%D0%B1%D0%B0%D1%86%D0%B8%D1%8F&amp;action=edit&amp;redlink=1" TargetMode="External"/><Relationship Id="rId147" Type="http://schemas.openxmlformats.org/officeDocument/2006/relationships/hyperlink" Target="https://ru.wikipedia.org/wiki/%D0%94%D0%B7%D0%B5%D1%82%D0%B0-%D1%84%D1%83%D0%BD%D0%BA%D1%86%D0%B8%D1%8F_%D0%A0%D0%B8%D0%BC%D0%B0%D0%BD%D0%B0" TargetMode="External"/><Relationship Id="rId354" Type="http://schemas.openxmlformats.org/officeDocument/2006/relationships/image" Target="media/image54.wmf"/><Relationship Id="rId799" Type="http://schemas.openxmlformats.org/officeDocument/2006/relationships/hyperlink" Target="https://ru.wikipedia.org/wiki/%D0%A4%D0%B8%D0%B7%D0%B8%D0%BA"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561" Type="http://schemas.openxmlformats.org/officeDocument/2006/relationships/hyperlink" Target="https://ru.wikipedia.org/wiki/%D0%9D%D0%B5%D0%BC%D0%B5%D1%86%D0%BA%D0%B8%D0%B9_%D1%8F%D0%B7%D1%8B%D0%BA" TargetMode="External"/><Relationship Id="rId659" Type="http://schemas.openxmlformats.org/officeDocument/2006/relationships/hyperlink" Target="https://ru.wikipedia.org/wiki/%D0%97%D0%B5%D0%BD%D0%BE%D0%BD_%D0%AD%D0%BB%D0%B5%D0%B9%D1%81%D0%BA%D0%B8%D0%B9" TargetMode="External"/><Relationship Id="rId866" Type="http://schemas.openxmlformats.org/officeDocument/2006/relationships/hyperlink" Target="https://ru.wikipedia.org/wiki/%D0%9C%D0%B5%D1%85%D0%B0%D0%BD%D0%B8%D0%BA%D0%B0" TargetMode="External"/><Relationship Id="rId214" Type="http://schemas.openxmlformats.org/officeDocument/2006/relationships/hyperlink" Target="http://matematika.gym075.edusite.ru/bunyakovskiy.html" TargetMode="External"/><Relationship Id="rId298" Type="http://schemas.openxmlformats.org/officeDocument/2006/relationships/image" Target="media/image26.png"/><Relationship Id="rId421" Type="http://schemas.openxmlformats.org/officeDocument/2006/relationships/oleObject" Target="embeddings/oleObject84.bin"/><Relationship Id="rId519" Type="http://schemas.openxmlformats.org/officeDocument/2006/relationships/hyperlink" Target="https://ru.wikipedia.org/wiki/1540" TargetMode="External"/><Relationship Id="rId1051" Type="http://schemas.openxmlformats.org/officeDocument/2006/relationships/hyperlink" Target="https://ru.wikipedia.org/wiki/%D0%A2%D0%B5%D0%BE%D1%80%D0%B8%D1%8F_%D0%B3%D1%80%D1%83%D0%BF%D0%BF" TargetMode="External"/><Relationship Id="rId158" Type="http://schemas.openxmlformats.org/officeDocument/2006/relationships/hyperlink" Target="http://www.gpedia.com/ru/gpedia/%D0%93%D1%80%D0%B0%D1%81%D1%81%D0%BC%D0%B0%D0%BD,_%D0%93%D0%B5%D1%80%D0%BC%D0%B0%D0%BD_%D0%93%D1%8E%D0%BD%D1%82%D0%B5%D1%80" TargetMode="External"/><Relationship Id="rId726" Type="http://schemas.openxmlformats.org/officeDocument/2006/relationships/hyperlink" Target="https://ru.wikipedia.org/wiki/%D0%9A%D0%B0%D0%BB%D0%BB%D0%B8%D0%BC%D0%B0%D1%85_%D0%B8%D0%B7_%D0%9A%D0%B8%D1%80%D0%B5%D0%BD%D1%8B" TargetMode="External"/><Relationship Id="rId933" Type="http://schemas.openxmlformats.org/officeDocument/2006/relationships/hyperlink" Target="https://ru.wikipedia.org/wiki/%D0%A4%D0%B8%D0%BB%D0%BE%D1%81%D0%BE%D1%84" TargetMode="External"/><Relationship Id="rId1009" Type="http://schemas.openxmlformats.org/officeDocument/2006/relationships/hyperlink" Target="https://ru.wikipedia.org/wiki/%D0%9D%D0%B5%D0%BC%D0%B5%D1%86%D0%BA%D0%B8%D0%B9_%D1%8F%D0%B7%D1%8B%D0%BA" TargetMode="External"/><Relationship Id="rId62" Type="http://schemas.openxmlformats.org/officeDocument/2006/relationships/hyperlink" Target="http://www.gpedia.com/ru/gpedia/%D0%AE%D0%BA%D0%B0%D1%82%D0%B0%D0%BD" TargetMode="External"/><Relationship Id="rId365" Type="http://schemas.openxmlformats.org/officeDocument/2006/relationships/oleObject" Target="embeddings/oleObject48.bin"/><Relationship Id="rId572" Type="http://schemas.microsoft.com/office/2007/relationships/hdphoto" Target="media/hdphoto3.wdp"/><Relationship Id="rId225" Type="http://schemas.openxmlformats.org/officeDocument/2006/relationships/hyperlink" Target="https://ru.wikipedia.org/wiki/%D0%A2%D0%A4%D0%94%D0%9F" TargetMode="External"/><Relationship Id="rId432" Type="http://schemas.openxmlformats.org/officeDocument/2006/relationships/image" Target="media/image81.jpeg"/><Relationship Id="rId877" Type="http://schemas.openxmlformats.org/officeDocument/2006/relationships/hyperlink" Target="https://ru.wikipedia.org/wiki/1787_%D0%B3%D0%BE%D0%B4" TargetMode="External"/><Relationship Id="rId1062" Type="http://schemas.openxmlformats.org/officeDocument/2006/relationships/hyperlink" Target="https://ru.wikipedia.org/wiki/%D0%9C%D0%B5%D1%85%D0%B0%D0%BD%D0%B8%D0%BA%D0%B0" TargetMode="External"/><Relationship Id="rId737" Type="http://schemas.openxmlformats.org/officeDocument/2006/relationships/hyperlink" Target="https://ru.wikipedia.org/wiki/%D0%A0%D0%BE%D1%81%D1%81%D0%B8%D0%B9%D1%81%D0%BA%D0%B0%D1%8F_%D0%B8%D0%BC%D0%BF%D0%B5%D1%80%D0%B8%D1%8F" TargetMode="External"/><Relationship Id="rId944" Type="http://schemas.openxmlformats.org/officeDocument/2006/relationships/hyperlink" Target="https://ru.wikipedia.org/wiki/%D0%A4%D0%B8%D0%BB%D0%BE%D1%81%D0%BE%D1%84"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76" Type="http://schemas.openxmlformats.org/officeDocument/2006/relationships/oleObject" Target="embeddings/oleObject55.bin"/><Relationship Id="rId583" Type="http://schemas.openxmlformats.org/officeDocument/2006/relationships/hyperlink" Target="https://ru.wikipedia.org/wiki/%D0%93%D0%B8%D0%BB%D1%8C%D0%B1%D0%B5%D1%80%D1%82%D0%BE%D0%B2%D0%BE_%D0%BF%D1%80%D0%BE%D1%81%D1%82%D1%80%D0%B0%D0%BD%D1%81%D1%82%D0%B2%D0%BE" TargetMode="External"/><Relationship Id="rId790" Type="http://schemas.openxmlformats.org/officeDocument/2006/relationships/hyperlink" Target="https://ru.wikipedia.org/wiki/%D0%9D%D0%B5%D0%BC%D0%B5%D1%86%D0%BA%D0%B8%D0%B9_%D1%8F%D0%B7%D1%8B%D0%BA" TargetMode="External"/><Relationship Id="rId804" Type="http://schemas.openxmlformats.org/officeDocument/2006/relationships/hyperlink" Target="https://ru.wikipedia.org/wiki/%D0%AF%D0%B7%D1%8B%D0%BA%D0%BE%D0%B2%D0%B5%D0%B4" TargetMode="External"/><Relationship Id="rId4" Type="http://schemas.openxmlformats.org/officeDocument/2006/relationships/settings" Target="settings.xml"/><Relationship Id="rId236" Type="http://schemas.openxmlformats.org/officeDocument/2006/relationships/hyperlink" Target="https://ru.wikipedia.org/wiki/%D0%9B._%D0%93._%D0%A8%D0%BD%D0%B8%D1%80%D0%B5%D0%BB%D1%8C%D0%BC%D0%B0%D0%BD" TargetMode="External"/><Relationship Id="rId443" Type="http://schemas.openxmlformats.org/officeDocument/2006/relationships/hyperlink" Target="https://ru.wikipedia.org/wiki/%D0%A4%D0%B8%D0%B7%D0%B8%D0%BA" TargetMode="External"/><Relationship Id="rId650" Type="http://schemas.openxmlformats.org/officeDocument/2006/relationships/hyperlink" Target="https://ru.wikipedia.org/wiki/%D0%94%D1%80%D0%B5%D0%B2%D0%BD%D0%B5%D0%B3%D1%80%D0%B5%D1%87%D0%B5%D1%81%D0%BA%D0%B8%D0%B9_%D1%8F%D0%B7%D1%8B%D0%BA" TargetMode="External"/><Relationship Id="rId888" Type="http://schemas.microsoft.com/office/2007/relationships/hdphoto" Target="media/hdphoto7.wdp"/><Relationship Id="rId1073" Type="http://schemas.openxmlformats.org/officeDocument/2006/relationships/hyperlink" Target="https://ru.wikipedia.org/wiki/%D0%9A%D0%BE%D1%80%D0%B0%D0%B1%D0%BB%D0%B5%D1%81%D1%82%D1%80%D0%BE%D0%B5%D0%BD%D0%B8%D0%B5" TargetMode="External"/><Relationship Id="rId303" Type="http://schemas.openxmlformats.org/officeDocument/2006/relationships/image" Target="media/image31.wmf"/><Relationship Id="rId748" Type="http://schemas.openxmlformats.org/officeDocument/2006/relationships/hyperlink" Target="https://ru.wikipedia.org/wiki/%D0%93%D0%B5%D0%BE%D0%B4%D0%B5%D0%B7%D0%B8%D1%8F" TargetMode="External"/><Relationship Id="rId955" Type="http://schemas.openxmlformats.org/officeDocument/2006/relationships/hyperlink" Target="https://ru.wikipedia.org/wiki/946" TargetMode="External"/><Relationship Id="rId84" Type="http://schemas.openxmlformats.org/officeDocument/2006/relationships/hyperlink" Target="https://ru.wikipedia.org/wiki/%D0%98%D1%81%D1%82%D0%BE%D1%80%D0%B8%D1%8F_%D0%B0%D1%80%D0%B8%D1%84%D0%BC%D0%B5%D1%82%D0%B8%D0%BA%D0%B8" TargetMode="External"/><Relationship Id="rId387" Type="http://schemas.openxmlformats.org/officeDocument/2006/relationships/oleObject" Target="embeddings/oleObject62.bin"/><Relationship Id="rId510" Type="http://schemas.openxmlformats.org/officeDocument/2006/relationships/hyperlink" Target="https://ru.wikipedia.org/wiki/%D0%9D%D0%BE%D1%80%D0%B2%D0%B5%D0%B6%D1%81%D0%BA%D0%B8%D0%B9_%D1%8F%D0%B7%D1%8B%D0%BA" TargetMode="External"/><Relationship Id="rId594" Type="http://schemas.openxmlformats.org/officeDocument/2006/relationships/hyperlink" Target="https://ru.wikipedia.org/wiki/%D0%A8%D1%82%D0%B5%D1%82%D1%82%D0%B8%D0%BD" TargetMode="External"/><Relationship Id="rId608" Type="http://schemas.openxmlformats.org/officeDocument/2006/relationships/hyperlink" Target="https://ru.wikipedia.org/wiki/%D0%94%D0%B8%D1%84%D1%84%D0%B5%D1%80%D0%B5%D0%BD%D1%86%D0%B8%D0%B0%D0%BB%D1%8C%D0%BD%D0%BE%D0%B5_%D1%83%D1%80%D0%B0%D0%B2%D0%BD%D0%B5%D0%BD%D0%B8%D0%B5" TargetMode="External"/><Relationship Id="rId815" Type="http://schemas.openxmlformats.org/officeDocument/2006/relationships/hyperlink" Target="https://ru.wikipedia.org/wiki/1792_%D0%B3%D0%BE%D0%B4" TargetMode="External"/><Relationship Id="rId247" Type="http://schemas.openxmlformats.org/officeDocument/2006/relationships/hyperlink" Target="https://ru.wikipedia.org/wiki/%D0%93%D0%B8%D0%BF%D0%B5%D1%80%D0%B1%D0%BE%D0%BB%D0%B8%D1%87%D0%B5%D1%81%D0%BA%D0%B0%D1%8F_%D0%B3%D1%80%D1%83%D0%BF%D0%BF%D0%B0" TargetMode="External"/><Relationship Id="rId899" Type="http://schemas.openxmlformats.org/officeDocument/2006/relationships/hyperlink" Target="https://ru.wikipedia.org/wiki/%D0%9D%D0%B8%D0%BA%D0%BE%D0%BB%D0%B0%D0%B9_%D0%9A%D1%83%D0%B7%D0%B0%D0%BD%D1%81%D0%BA%D0%B8%D0%B9" TargetMode="External"/><Relationship Id="rId1000" Type="http://schemas.openxmlformats.org/officeDocument/2006/relationships/hyperlink" Target="https://ru.wikipedia.org/wiki/%D0%A4%D0%B8%D0%B7%D0%B8%D0%BA%D0%BE-%D0%BC%D0%B0%D1%82%D0%B5%D0%BC%D0%B0%D1%82%D0%B8%D1%87%D0%B5%D1%81%D0%BA%D0%B8%D0%B9_%D0%B8%D0%BD%D1%81%D1%82%D0%B8%D1%82%D1%83%D1%82_%D0%A0%D0%90%D0%9D" TargetMode="External"/><Relationship Id="rId107" Type="http://schemas.openxmlformats.org/officeDocument/2006/relationships/hyperlink" Target="https://ru.wikipedia.org/wiki/%D0%98%D1%81%D1%82%D0%BE%D1%80%D0%B8%D1%8F_%D0%B0%D1%80%D0%B8%D1%84%D0%BC%D0%B5%D1%82%D0%B8%D0%BA%D0%B8" TargetMode="External"/><Relationship Id="rId454" Type="http://schemas.openxmlformats.org/officeDocument/2006/relationships/image" Target="media/image84.jpeg"/><Relationship Id="rId661" Type="http://schemas.openxmlformats.org/officeDocument/2006/relationships/hyperlink" Target="https://ru.wikipedia.org/wiki/%D0%9C%D0%B5%D1%85%D0%B0%D0%BD%D0%B8%D1%87%D0%B5%D1%81%D0%BA%D0%BE%D0%B5_%D0%B4%D0%B2%D0%B8%D0%B6%D0%B5%D0%BD%D0%B8%D0%B5" TargetMode="External"/><Relationship Id="rId759" Type="http://schemas.openxmlformats.org/officeDocument/2006/relationships/hyperlink" Target="https://ru.wikipedia.org/wiki/%D0%90%D1%81%D1%82%D1%80%D0%BE%D0%BD%D0%BE%D0%BC" TargetMode="External"/><Relationship Id="rId966" Type="http://schemas.openxmlformats.org/officeDocument/2006/relationships/hyperlink" Target="https://ru.wikipedia.org/wiki/%D0%90%D1%80%D0%BC%D0%B8%D0%BB%D0%BB%D1%8F%D1%80%D0%BD%D0%B0%D1%8F_%D1%81%D1%84%D0%B5%D1%80%D0%B0" TargetMode="External"/><Relationship Id="rId11" Type="http://schemas.openxmlformats.org/officeDocument/2006/relationships/hyperlink" Target="http://www.gpedia.com/ru/gpedia/%D0%90%D1%80%D0%B8%D1%84%D0%BC%D0%B5%D1%82%D0%B8%D0%BA%D0%B0" TargetMode="External"/><Relationship Id="rId314" Type="http://schemas.openxmlformats.org/officeDocument/2006/relationships/oleObject" Target="embeddings/oleObject18.bin"/><Relationship Id="rId398" Type="http://schemas.openxmlformats.org/officeDocument/2006/relationships/oleObject" Target="embeddings/oleObject69.bin"/><Relationship Id="rId521" Type="http://schemas.openxmlformats.org/officeDocument/2006/relationships/hyperlink" Target="https://ru.wikipedia.org/wiki/1603" TargetMode="External"/><Relationship Id="rId619" Type="http://schemas.openxmlformats.org/officeDocument/2006/relationships/image" Target="media/image100.jpeg"/><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826" Type="http://schemas.openxmlformats.org/officeDocument/2006/relationships/hyperlink" Target="https://ru.wikipedia.org/wiki/1918_%D0%B3%D0%BE%D0%B4" TargetMode="External"/><Relationship Id="rId1011" Type="http://schemas.openxmlformats.org/officeDocument/2006/relationships/hyperlink" Target="https://ru.wikipedia.org/wiki/19_%D0%B0%D0%BF%D1%80%D0%B5%D0%BB%D1%8F" TargetMode="External"/><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1349" TargetMode="External"/><Relationship Id="rId672" Type="http://schemas.openxmlformats.org/officeDocument/2006/relationships/hyperlink" Target="https://ru.wikipedia.org/wiki/%D0%9C%D0%B0%D1%82%D0%B5%D0%BC%D0%B0%D1%82%D0%B8%D0%BA%D0%B0" TargetMode="External"/><Relationship Id="rId22" Type="http://schemas.openxmlformats.org/officeDocument/2006/relationships/hyperlink" Target="http://www.gpedia.com/ru/gpedia/%D0%A1%D1%80%D0%B5%D0%B4%D0%BD%D0%B8%D0%B5_%D0%B2%D0%B5%D0%BA%D0%B0"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image" Target="media/image44.wmf"/><Relationship Id="rId532" Type="http://schemas.openxmlformats.org/officeDocument/2006/relationships/hyperlink" Target="https://ru.wikipedia.org/wiki/4_%D0%B0%D0%B2%D0%B3%D1%83%D1%81%D1%82%D0%B0" TargetMode="External"/><Relationship Id="rId977" Type="http://schemas.openxmlformats.org/officeDocument/2006/relationships/hyperlink" Target="https://ru.wikipedia.org/wiki/10_%D0%B8%D1%8E%D0%BD%D1%8F"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837" Type="http://schemas.openxmlformats.org/officeDocument/2006/relationships/hyperlink" Target="https://ru.wikipedia.org/wiki/%D0%A2%D0%B5%D0%BE%D1%80%D0%B8%D1%8F_%D0%B2%D0%B5%D1%80%D0%BE%D1%8F%D1%82%D0%BD%D0%BE%D1%81%D1%82%D0%B5%D0%B9" TargetMode="External"/><Relationship Id="rId1022" Type="http://schemas.openxmlformats.org/officeDocument/2006/relationships/hyperlink" Target="https://ru.wikipedia.org/wiki/%D0%9C%D0%B0%D1%82%D0%B5%D0%BC%D0%B0%D1%82%D0%B8%D0%BA%D0%B0"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76" Type="http://schemas.openxmlformats.org/officeDocument/2006/relationships/hyperlink" Target="https://ru.wikipedia.org/wiki/670" TargetMode="External"/><Relationship Id="rId683" Type="http://schemas.openxmlformats.org/officeDocument/2006/relationships/image" Target="media/image106.jpeg"/><Relationship Id="rId890" Type="http://schemas.openxmlformats.org/officeDocument/2006/relationships/hyperlink" Target="https://ru.wikipedia.org/wiki/11_%D0%B8%D1%8E%D0%BB%D1%8F" TargetMode="External"/><Relationship Id="rId904" Type="http://schemas.openxmlformats.org/officeDocument/2006/relationships/hyperlink" Target="https://ru.wikipedia.org/wiki/1445"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336" Type="http://schemas.openxmlformats.org/officeDocument/2006/relationships/oleObject" Target="embeddings/oleObject32.bin"/><Relationship Id="rId543" Type="http://schemas.openxmlformats.org/officeDocument/2006/relationships/hyperlink" Target="https://ru.wikipedia.org/wiki/%D0%92%D0%B0%D1%80%D0%B8%D0%B0%D1%86%D0%B8%D0%BE%D0%BD%D0%BD%D0%BE%D0%B5_%D0%B8%D1%81%D1%87%D0%B8%D1%81%D0%BB%D0%B5%D0%BD%D0%B8%D0%B5" TargetMode="External"/><Relationship Id="rId988" Type="http://schemas.openxmlformats.org/officeDocument/2006/relationships/hyperlink" Target="https://ru.wikipedia.org/wiki/%D0%A3%D0%BF%D1%80%D1%83%D0%B3%D0%B8%D0%B5_%D0%B2%D0%BE%D0%BB%D0%BD%D1%8B" TargetMode="External"/><Relationship Id="rId182" Type="http://schemas.openxmlformats.org/officeDocument/2006/relationships/image" Target="media/image12.wmf"/><Relationship Id="rId403" Type="http://schemas.openxmlformats.org/officeDocument/2006/relationships/oleObject" Target="embeddings/oleObject72.bin"/><Relationship Id="rId750" Type="http://schemas.openxmlformats.org/officeDocument/2006/relationships/hyperlink" Target="https://ru.wikipedia.org/wiki/%D0%A4%D1%80%D0%B0%D0%BD%D1%86%D1%83%D0%B7%D1%81%D0%BA%D0%B8%D0%B9_%D1%8F%D0%B7%D1%8B%D0%BA" TargetMode="External"/><Relationship Id="rId848" Type="http://schemas.openxmlformats.org/officeDocument/2006/relationships/hyperlink" Target="https://ru.wikipedia.org/wiki/1739" TargetMode="External"/><Relationship Id="rId1033" Type="http://schemas.openxmlformats.org/officeDocument/2006/relationships/hyperlink" Target="https://ru.wikipedia.org/wiki/%D0%9C%D0%B0%D1%82%D0%B5%D0%BC%D0%B0%D1%82%D0%B8%D0%BA%D0%B0" TargetMode="External"/><Relationship Id="rId487" Type="http://schemas.openxmlformats.org/officeDocument/2006/relationships/hyperlink" Target="https://ru.wikipedia.org/wiki/%D0%90%D0%BD%D0%B3%D0%BB%D0%B8%D1%8F" TargetMode="External"/><Relationship Id="rId610" Type="http://schemas.openxmlformats.org/officeDocument/2006/relationships/hyperlink" Target="https://ru.wikipedia.org/wiki/%D0%9D%D0%B5%D0%BC%D0%B5%D1%86%D0%BA%D0%B8%D0%B9_%D1%8F%D0%B7%D1%8B%D0%BA" TargetMode="External"/><Relationship Id="rId694" Type="http://schemas.openxmlformats.org/officeDocument/2006/relationships/hyperlink" Target="https://ru.wikipedia.org/wiki/24_%D1%81%D0%B5%D0%BD%D1%82%D1%8F%D0%B1%D1%80%D1%8F" TargetMode="External"/><Relationship Id="rId708" Type="http://schemas.openxmlformats.org/officeDocument/2006/relationships/image" Target="media/image108.jpeg"/><Relationship Id="rId915" Type="http://schemas.openxmlformats.org/officeDocument/2006/relationships/hyperlink" Target="https://ru.wikipedia.org/wiki/%D0%98%D1%82%D0%B0%D0%BB%D1%8C%D1%8F%D0%BD%D1%81%D0%BA%D0%B8%D0%B9_%D1%8F%D0%B7%D1%8B%D0%BA" TargetMode="External"/><Relationship Id="rId347" Type="http://schemas.openxmlformats.org/officeDocument/2006/relationships/oleObject" Target="embeddings/oleObject38.bin"/><Relationship Id="rId999" Type="http://schemas.openxmlformats.org/officeDocument/2006/relationships/hyperlink" Target="https://ru.wikipedia.org/wiki/%D0%A0%D1%83%D0%BA%D0%BE%D0%B2%D0%BE%D0%B4%D1%81%D1%82%D0%B2%D0%BE_%D0%A0%D0%90%D0%9D" TargetMode="External"/><Relationship Id="rId44" Type="http://schemas.openxmlformats.org/officeDocument/2006/relationships/hyperlink" Target="http://www.gpedia.com/ru/gpedia/%D0%A7%D0%B8%D1%81%D0%BB%D0%BE" TargetMode="External"/><Relationship Id="rId554" Type="http://schemas.openxmlformats.org/officeDocument/2006/relationships/hyperlink" Target="https://ru.wikipedia.org/wiki/%D0%93%D0%B5%D1%80%D0%BC%D0%B0%D0%BD%D0%B8%D1%8F" TargetMode="External"/><Relationship Id="rId761" Type="http://schemas.openxmlformats.org/officeDocument/2006/relationships/hyperlink" Target="https://ru.wikipedia.org/wiki/%D0%AD%D0%B9%D0%BB%D0%B5%D1%80,_%D0%9B%D0%B5%D0%BE%D0%BD%D0%B0%D1%80%D0%B4" TargetMode="External"/><Relationship Id="rId859" Type="http://schemas.openxmlformats.org/officeDocument/2006/relationships/image" Target="media/image121.jpeg"/><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414" Type="http://schemas.openxmlformats.org/officeDocument/2006/relationships/oleObject" Target="embeddings/oleObject79.bin"/><Relationship Id="rId498" Type="http://schemas.openxmlformats.org/officeDocument/2006/relationships/hyperlink" Target="https://ru.wikipedia.org/wiki/31_%D0%BE%D0%BA%D1%82%D1%8F%D0%B1%D1%80%D1%8F" TargetMode="External"/><Relationship Id="rId621" Type="http://schemas.openxmlformats.org/officeDocument/2006/relationships/hyperlink" Target="https://ru.wikipedia.org/wiki/%D0%9C%D0%B5%D0%B6%D0%B4%D1%83%D0%BD%D0%B0%D1%80%D0%BE%D0%B4%D0%BD%D1%8B%D0%B9_%D1%84%D0%BE%D0%BD%D0%B5%D1%82%D0%B8%D1%87%D0%B5%D1%81%D0%BA%D0%B8%D0%B9_%D0%B0%D0%BB%D1%84%D0%B0%D0%B2%D0%B8%D1%82" TargetMode="External"/><Relationship Id="rId1044" Type="http://schemas.openxmlformats.org/officeDocument/2006/relationships/hyperlink" Target="https://ru.wikipedia.org/wiki/%D0%9D%D0%B5%D0%BC%D0%B5%D1%86%D0%BA%D0%B8%D0%B9_%D1%8F%D0%B7%D1%8B%D0%BA" TargetMode="External"/><Relationship Id="rId260" Type="http://schemas.openxmlformats.org/officeDocument/2006/relationships/hyperlink" Target="https://ru.wikipedia.org/wiki/%D0%A2%D0%BE%D0%BF%D0%BE%D0%BB%D0%BE%D0%B3%D0%B8%D1%87%D0%B5%D1%81%D0%BA%D0%B0%D1%8F_%D0%B3%D1%80%D1%83%D0%BF%D0%BF%D0%B0" TargetMode="External"/><Relationship Id="rId719" Type="http://schemas.openxmlformats.org/officeDocument/2006/relationships/hyperlink" Target="https://ru.wikipedia.org/wiki/276_%D0%B3%D0%BE%D0%B4_%D0%B4%D0%BE_%D0%BD._%D1%8D." TargetMode="External"/><Relationship Id="rId926" Type="http://schemas.openxmlformats.org/officeDocument/2006/relationships/image" Target="media/image127.png"/><Relationship Id="rId55" Type="http://schemas.openxmlformats.org/officeDocument/2006/relationships/oleObject" Target="embeddings/oleObject1.bin"/><Relationship Id="rId120" Type="http://schemas.openxmlformats.org/officeDocument/2006/relationships/hyperlink" Target="https://ru.wikipedia.org/wiki/%D0%9B%D0%BE%D0%B3%D0%B0%D1%80%D0%B8%D1%84%D0%BC" TargetMode="External"/><Relationship Id="rId358" Type="http://schemas.openxmlformats.org/officeDocument/2006/relationships/image" Target="media/image56.wmf"/><Relationship Id="rId565" Type="http://schemas.openxmlformats.org/officeDocument/2006/relationships/hyperlink" Target="https://ru.wikipedia.org/wiki/1978" TargetMode="External"/><Relationship Id="rId772" Type="http://schemas.openxmlformats.org/officeDocument/2006/relationships/hyperlink" Target="https://ru.wikipedia.org/wiki/%D0%9C%D1%8E%D0%BD%D1%85%D0%B5%D0%BD"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hyperlink" Target="http://istrasvvt.narod.ru/index.htm" TargetMode="External"/><Relationship Id="rId632" Type="http://schemas.openxmlformats.org/officeDocument/2006/relationships/hyperlink" Target="https://ru.wikipedia.org/wiki/%D0%A4%D0%B8%D0%B7%D0%B8%D0%BE%D0%BB%D0%BE%D0%B3%D0%B8%D1%8F" TargetMode="External"/><Relationship Id="rId1055" Type="http://schemas.openxmlformats.org/officeDocument/2006/relationships/image" Target="media/image138.png"/><Relationship Id="rId271" Type="http://schemas.openxmlformats.org/officeDocument/2006/relationships/hyperlink" Target="https://ru.wikipedia.org/wiki/%D0%9F%D1%80%D0%BE%D0%B1%D0%BB%D0%B5%D0%BC%D1%8B_%D0%93%D0%B8%D0%BB%D1%8C%D0%B1%D0%B5%D1%80%D1%82%D0%B0" TargetMode="External"/><Relationship Id="rId937" Type="http://schemas.openxmlformats.org/officeDocument/2006/relationships/hyperlink" Target="https://ru.wikipedia.org/wiki/%D0%9F%D0%B8%D1%84%D0%B0%D0%B3%D0%BE%D1%80%D0%B5%D0%B8%D0%B7%D0%BC" TargetMode="External"/><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69" Type="http://schemas.openxmlformats.org/officeDocument/2006/relationships/oleObject" Target="embeddings/oleObject51.bin"/><Relationship Id="rId576" Type="http://schemas.openxmlformats.org/officeDocument/2006/relationships/hyperlink" Target="https://ru.wikipedia.org/wiki/14_%D1%84%D0%B5%D0%B2%D1%80%D0%B0%D0%BB%D1%8F" TargetMode="External"/><Relationship Id="rId783" Type="http://schemas.openxmlformats.org/officeDocument/2006/relationships/hyperlink" Target="https://ru.wikipedia.org/wiki/%D0%A1%D0%BE%D1%80%D0%B1%D0%BE%D0%BD%D0%BD%D0%B0" TargetMode="External"/><Relationship Id="rId990" Type="http://schemas.openxmlformats.org/officeDocument/2006/relationships/hyperlink" Target="https://ru.wikipedia.org/wiki/9_%D1%8F%D0%BD%D0%B2%D0%B0%D1%80%D1%8F" TargetMode="External"/><Relationship Id="rId229" Type="http://schemas.openxmlformats.org/officeDocument/2006/relationships/hyperlink" Target="https://ru.wikipedia.org/wiki/%D0%A2%D0%B5%D0%BE%D1%80%D0%B8%D1%8F_%D0%B2%D0%B5%D1%80%D0%BE%D1%8F%D1%82%D0%BD%D0%BE%D1%81%D1%82%D0%B5%D0%B9" TargetMode="External"/><Relationship Id="rId436" Type="http://schemas.openxmlformats.org/officeDocument/2006/relationships/hyperlink" Target="https://ru.wikipedia.org/wiki/%D0%9F%D0%B0%D1%80%D0%B8%D0%B6" TargetMode="External"/><Relationship Id="rId643" Type="http://schemas.openxmlformats.org/officeDocument/2006/relationships/hyperlink" Target="http://www.gpedia.com/ru/gpedia/%D0%90%D0%BB%D0%B3%D0%B5%D0%B1%D1%80%D0%B0" TargetMode="External"/><Relationship Id="rId1066" Type="http://schemas.openxmlformats.org/officeDocument/2006/relationships/hyperlink" Target="https://ru.wikipedia.org/wiki/%D0%94%D0%B8%D1%84%D1%84%D0%B5%D1%80%D0%B5%D0%BD%D1%86%D0%B8%D0%B0%D0%BB%D1%8C%D0%BD%D0%B0%D1%8F_%D0%B3%D0%B5%D0%BE%D0%BC%D0%B5%D1%82%D1%80%D0%B8%D1%8F" TargetMode="External"/><Relationship Id="rId850" Type="http://schemas.microsoft.com/office/2007/relationships/hdphoto" Target="media/hdphoto6.wdp"/><Relationship Id="rId948" Type="http://schemas.openxmlformats.org/officeDocument/2006/relationships/hyperlink" Target="https://ru.wikipedia.org/wiki/%D0%9F%D0%B5%D0%B4%D0%B0%D0%B3%D0%BE%D0%B3" TargetMode="External"/><Relationship Id="rId77" Type="http://schemas.openxmlformats.org/officeDocument/2006/relationships/hyperlink" Target="http://www.gpedia.com/ru/gpedia/%D0%98%D1%81%D1%82%D0%BE%D1%80%D0%B8%D1%8F_%D0%B0%D1%80%D0%B8%D1%84%D0%BC%D0%B5%D1%82%D0%B8%D0%BA%D0%B8" TargetMode="External"/><Relationship Id="rId282" Type="http://schemas.openxmlformats.org/officeDocument/2006/relationships/image" Target="media/image15.wmf"/><Relationship Id="rId503" Type="http://schemas.openxmlformats.org/officeDocument/2006/relationships/hyperlink" Target="https://ru.wikipedia.org/wiki/%D0%9C%D0%B0%D1%82%D0%B5%D0%BC%D0%B0%D1%82%D0%B8%D1%87%D0%B5%D1%81%D0%BA%D0%B8%D0%B9_%D0%B0%D0%BD%D0%B0%D0%BB%D0%B8%D0%B7" TargetMode="External"/><Relationship Id="rId587" Type="http://schemas.openxmlformats.org/officeDocument/2006/relationships/hyperlink" Target="https://ru.wikipedia.org/wiki/19_%D0%B4%D0%B5%D0%BA%D0%B0%D0%B1%D1%80%D1%8F" TargetMode="External"/><Relationship Id="rId710" Type="http://schemas.openxmlformats.org/officeDocument/2006/relationships/hyperlink" Target="https://ru.wikipedia.org/wiki/%D0%90%D0%BD%D0%B3%D0%BB%D0%B8%D0%B9%D1%81%D0%BA%D0%B8%D0%B9_%D1%8F%D0%B7%D1%8B%D0%BA" TargetMode="External"/><Relationship Id="rId808" Type="http://schemas.openxmlformats.org/officeDocument/2006/relationships/hyperlink" Target="https://ru.wikipedia.org/wiki/%D0%91%D0%B5%D1%81%D0%BA%D0%BE%D0%BD%D0%B5%D1%87%D0%BD%D0%BE_%D0%BC%D0%B0%D0%BB%D0%BE%D0%B5"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447" Type="http://schemas.openxmlformats.org/officeDocument/2006/relationships/hyperlink" Target="https://ru.wikipedia.org/wiki/%D0%9C%D0%B5%D1%85%D0%B0%D0%BD%D0%B8%D0%BA%D0%B0" TargetMode="External"/><Relationship Id="rId794" Type="http://schemas.openxmlformats.org/officeDocument/2006/relationships/hyperlink" Target="https://ru.wikipedia.org/wiki/1716_%D0%B3%D0%BE%D0%B4" TargetMode="External"/><Relationship Id="rId1077" Type="http://schemas.openxmlformats.org/officeDocument/2006/relationships/theme" Target="theme/theme1.xml"/><Relationship Id="rId654" Type="http://schemas.openxmlformats.org/officeDocument/2006/relationships/hyperlink" Target="https://ru.wikipedia.org/wiki/490_%D0%B4%D0%BE_%D0%BD._%D1%8D." TargetMode="External"/><Relationship Id="rId861" Type="http://schemas.openxmlformats.org/officeDocument/2006/relationships/hyperlink" Target="https://ru.wikipedia.org/wiki/%D0%9D%D1%8C%D1%8E%D1%82%D0%BE%D0%BD,_%D0%98%D1%81%D0%B0%D0%B0%D0%BA" TargetMode="External"/><Relationship Id="rId959" Type="http://schemas.openxmlformats.org/officeDocument/2006/relationships/hyperlink" Target="https://ru.wikipedia.org/wiki/2_%D0%B0%D0%BF%D1%80%D0%B5%D0%BB%D1%8F" TargetMode="External"/><Relationship Id="rId293" Type="http://schemas.openxmlformats.org/officeDocument/2006/relationships/image" Target="media/image21.wmf"/><Relationship Id="rId307" Type="http://schemas.openxmlformats.org/officeDocument/2006/relationships/image" Target="media/image35.wmf"/><Relationship Id="rId514"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721" Type="http://schemas.openxmlformats.org/officeDocument/2006/relationships/hyperlink" Target="https://ru.wikipedia.org/wiki/%D0%9C%D0%B0%D1%82%D0%B5%D0%BC%D0%B0%D1%82%D0%B8%D0%BA%D0%B0" TargetMode="External"/><Relationship Id="rId88" Type="http://schemas.openxmlformats.org/officeDocument/2006/relationships/hyperlink" Target="https://ru.wikipedia.org/wiki/%D0%9E%D0%BA%D1%81%D1%84%D0%BE%D1%80%D0%B4%D1%81%D0%BA%D0%B8%D0%B9_%D1%83%D0%BD%D0%B8%D0%B2%D0%B5%D1%80%D1%81%D0%B8%D1%82%D0%B5%D1%82" TargetMode="External"/><Relationship Id="rId153" Type="http://schemas.openxmlformats.org/officeDocument/2006/relationships/hyperlink" Target="http://www.gpedia.com/ru/gpedia/%D0%9B%D0%B5%D0%B9%D0%B1%D0%BD%D0%B8%D1%86,_%D0%93%D0%BE%D1%82%D1%84%D1%80%D0%B8%D0%B4_%D0%92%D0%B8%D0%BB%D1%8C%D0%B3%D0%B5%D0%BB%D1%8C%D0%BC" TargetMode="External"/><Relationship Id="rId360" Type="http://schemas.openxmlformats.org/officeDocument/2006/relationships/image" Target="media/image57.wmf"/><Relationship Id="rId598" Type="http://schemas.openxmlformats.org/officeDocument/2006/relationships/image" Target="media/image99.jpeg"/><Relationship Id="rId819" Type="http://schemas.openxmlformats.org/officeDocument/2006/relationships/hyperlink" Target="https://ru.wikipedia.org/wiki/%D0%9D%D0%B5%D0%B5%D0%B2%D0%BA%D0%BB%D0%B8%D0%B4%D0%BE%D0%B2%D0%B0_%D0%B3%D0%B5%D0%BE%D0%BC%D0%B5%D1%82%D1%80%D0%B8%D1%8F" TargetMode="External"/><Relationship Id="rId1004" Type="http://schemas.openxmlformats.org/officeDocument/2006/relationships/hyperlink" Target="https://ru.wikipedia.org/wiki/%D0%A2%D0%B5%D0%BE%D1%80%D0%B8%D1%8F_%D0%BF%D1%80%D0%B8%D0%B1%D0%BB%D0%B8%D0%B6%D0%B5%D0%BD%D0%B8%D0%B9" TargetMode="External"/><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s://ru.wikipedia.org/wiki/1349_%D0%B3%D0%BE%D0%B4" TargetMode="External"/><Relationship Id="rId665" Type="http://schemas.openxmlformats.org/officeDocument/2006/relationships/hyperlink" Target="https://ru.wikipedia.org/wiki/%D0%9D%D0%B5%D0%BC%D0%B5%D1%86%D0%BA%D0%B8%D0%B9_%D1%8F%D0%B7%D1%8B%D0%BA" TargetMode="External"/><Relationship Id="rId872" Type="http://schemas.openxmlformats.org/officeDocument/2006/relationships/hyperlink" Target="https://ru.wikipedia.org/wiki/%D0%9C%D0%B0%D1%82%D0%B5%D0%BC%D0%B0%D1%82%D0%B8%D1%87%D0%B5%D1%81%D0%BA%D0%B8%D0%B9_%D0%B0%D0%BD%D0%B0%D0%BB%D0%B8%D0%B7" TargetMode="External"/><Relationship Id="rId15" Type="http://schemas.openxmlformats.org/officeDocument/2006/relationships/hyperlink" Target="http://www.gpedia.com/ru/gpedia/%D0%A2%D0%B5%D0%BE%D1%80%D0%B8%D1%8F_%D1%87%D0%B8%D1%81%D0%B5%D0%BB" TargetMode="External"/><Relationship Id="rId318" Type="http://schemas.openxmlformats.org/officeDocument/2006/relationships/oleObject" Target="embeddings/oleObject20.bin"/><Relationship Id="rId525" Type="http://schemas.openxmlformats.org/officeDocument/2006/relationships/hyperlink" Target="https://ru.wikipedia.org/wiki/%D0%9D%D0%B5%D0%BC%D0%B5%D1%86%D0%BA%D0%B8%D0%B9_%D1%8F%D0%B7%D1%8B%D0%BA" TargetMode="External"/><Relationship Id="rId732" Type="http://schemas.openxmlformats.org/officeDocument/2006/relationships/hyperlink" Target="https://ru.wikipedia.org/wiki/1945" TargetMode="External"/><Relationship Id="rId99" Type="http://schemas.openxmlformats.org/officeDocument/2006/relationships/image" Target="media/image6.wmf"/><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1.wmf"/><Relationship Id="rId1015" Type="http://schemas.openxmlformats.org/officeDocument/2006/relationships/hyperlink" Target="https://ru.wikipedia.org/wiki/%D0%9E%D1%82%D1%80%D0%B8%D1%86%D0%B0%D1%82%D0%B5%D0%BB%D1%8C%D0%BD%D0%BE%D0%B5_%D1%87%D0%B8%D1%81%D0%BB%D0%BE" TargetMode="External"/><Relationship Id="rId469" Type="http://schemas.openxmlformats.org/officeDocument/2006/relationships/hyperlink" Target="http://ru.knowledgr.com/00020984/%d0%a1%d0%be%d0%b5%d0%b4%d0%b8%d0%bd%d0%b5%d0%bd%d0%bd%d0%be%d0%b5%d0%9a%d0%be%d1%80%d0%be%d0%bb%d0%b5%d0%b2%d1%81%d1%82%d0%b2%d0%be" TargetMode="External"/><Relationship Id="rId676" Type="http://schemas.openxmlformats.org/officeDocument/2006/relationships/hyperlink" Target="https://ru.wikipedia.org/wiki/%D0%92%D0%BF%D0%BE%D0%BB%D0%BD%D0%B5_%D1%83%D0%BF%D0%BE%D1%80%D1%8F%D0%B4%D0%BE%D1%87%D0%B5%D0%BD%D0%BD%D0%BE%D0%B5_%D0%BC%D0%BD%D0%BE%D0%B6%D0%B5%D1%81%D1%82%D0%B2%D0%BE" TargetMode="External"/><Relationship Id="rId883" Type="http://schemas.openxmlformats.org/officeDocument/2006/relationships/hyperlink" Target="https://ru.wikipedia.org/wiki/%D0%AD%D0%BB%D0%B5%D0%BA%D1%82%D1%80%D0%B8%D1%87%D0%B5%D1%81%D0%BA%D0%BE%D0%B5_%D0%BD%D0%B0%D0%BF%D1%80%D1%8F%D0%B6%D0%B5%D0%BD%D0%B8%D0%B5"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329" Type="http://schemas.openxmlformats.org/officeDocument/2006/relationships/image" Target="media/image46.wmf"/><Relationship Id="rId536" Type="http://schemas.openxmlformats.org/officeDocument/2006/relationships/hyperlink" Target="https://ru.wikipedia.org/wiki/%D0%98%D1%80%D0%BB%D0%B0%D0%BD%D0%B4%D0%B8%D1%8F" TargetMode="External"/><Relationship Id="rId175" Type="http://schemas.openxmlformats.org/officeDocument/2006/relationships/hyperlink" Target="http://www.gpedia.com/ru/gpedia/%D0%93%D0%B0%D0%BC%D0%B8%D0%BB%D1%8C%D1%82%D0%BE%D0%BD,_%D0%A3%D0%B8%D0%BB%D1%8C%D1%8F%D0%BC_%D0%A0%D0%BE%D1%83%D1%8D%D0%BD" TargetMode="External"/><Relationship Id="rId743" Type="http://schemas.openxmlformats.org/officeDocument/2006/relationships/hyperlink" Target="https://ru.wikipedia.org/wiki/%D0%A1%D1%83%D0%B4%D0%BE%D1%81%D1%82%D1%80%D0%BE%D0%B5%D0%BD%D0%B8%D0%B5" TargetMode="External"/><Relationship Id="rId950" Type="http://schemas.openxmlformats.org/officeDocument/2006/relationships/hyperlink" Target="https://ru.wikipedia.org/wiki/%D0%90%D1%80%D0%B8%D1%81%D1%82%D0%BE%D1%82%D0%B5%D0%BB%D1%8C" TargetMode="External"/><Relationship Id="rId1026" Type="http://schemas.openxmlformats.org/officeDocument/2006/relationships/image" Target="media/image136.jpeg"/><Relationship Id="rId382" Type="http://schemas.openxmlformats.org/officeDocument/2006/relationships/oleObject" Target="embeddings/oleObject59.bin"/><Relationship Id="rId603" Type="http://schemas.openxmlformats.org/officeDocument/2006/relationships/hyperlink" Target="https://ru.wikipedia.org/wiki/1783" TargetMode="External"/><Relationship Id="rId687" Type="http://schemas.openxmlformats.org/officeDocument/2006/relationships/hyperlink" Target="https://ru.wikipedia.org/wiki/2_%D0%B0%D0%B2%D0%B3%D1%83%D1%81%D1%82%D0%B0" TargetMode="External"/><Relationship Id="rId810" Type="http://schemas.openxmlformats.org/officeDocument/2006/relationships/hyperlink" Target="https://ru.wikipedia.org/wiki/%D0%9C%D0%B0%D1%82%D0%B5%D0%BC%D0%B0%D1%82%D0%B8%D1%87%D0%B5%D1%81%D0%BA%D0%B0%D1%8F_%D0%BB%D0%BE%D0%B3%D0%B8%D0%BA%D0%B0" TargetMode="External"/><Relationship Id="rId908" Type="http://schemas.openxmlformats.org/officeDocument/2006/relationships/image" Target="media/image124.jpeg"/><Relationship Id="rId242" Type="http://schemas.openxmlformats.org/officeDocument/2006/relationships/hyperlink" Target="https://ru.wikipedia.org/wiki/%D0%A2%D1%80%D0%B0%D0%BD%D1%81%D1%86%D0%B5%D0%BD%D0%B4%D0%B5%D0%BD%D1%82%D0%BD%D0%BE%D0%B5_%D1%87%D0%B8%D1%81%D0%BB%D0%BE" TargetMode="External"/><Relationship Id="rId894" Type="http://schemas.openxmlformats.org/officeDocument/2006/relationships/hyperlink" Target="https://ru.wikipedia.org/wiki/%D0%9C%D0%B0%D1%82%D0%B5%D0%BC%D0%B0%D1%82%D0%B8%D0%BA%D0%B0" TargetMode="External"/><Relationship Id="rId37" Type="http://schemas.openxmlformats.org/officeDocument/2006/relationships/hyperlink" Target="http://www.gpedia.com/ru/gpedia/%D0%92%D0%B5%D1%89%D0%B5%D1%81%D1%82%D0%B2%D0%B5%D0%BD%D0%BD%D0%BE%D0%B5_%D1%87%D0%B8%D1%81%D0%BB%D0%BE" TargetMode="External"/><Relationship Id="rId102" Type="http://schemas.openxmlformats.org/officeDocument/2006/relationships/hyperlink" Target="https://ru.wikipedia.org/wiki/%D0%91%D0%BE%D0%BC%D0%B1%D0%B5%D0%BB%D0%BB%D0%B8,_%D0%A0%D0%B0%D1%84%D0%B0%D1%8D%D0%BB%D1%8C" TargetMode="External"/><Relationship Id="rId547" Type="http://schemas.openxmlformats.org/officeDocument/2006/relationships/hyperlink" Target="https://ru.wikipedia.org/wiki/%D0%9E%D0%BF%D1%82%D0%B8%D0%BA%D0%B0" TargetMode="External"/><Relationship Id="rId754" Type="http://schemas.openxmlformats.org/officeDocument/2006/relationships/hyperlink" Target="https://ru.wikipedia.org/wiki/%D0%A2%D1%83%D1%80%D0%B8%D0%BD" TargetMode="External"/><Relationship Id="rId961" Type="http://schemas.openxmlformats.org/officeDocument/2006/relationships/hyperlink" Target="https://ru.wikipedia.org/wiki/12_%D0%BC%D0%B0%D1%8F"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93" Type="http://schemas.openxmlformats.org/officeDocument/2006/relationships/oleObject" Target="embeddings/oleObject65.bin"/><Relationship Id="rId407" Type="http://schemas.openxmlformats.org/officeDocument/2006/relationships/image" Target="media/image75.wmf"/><Relationship Id="rId614" Type="http://schemas.openxmlformats.org/officeDocument/2006/relationships/hyperlink" Target="https://ru.wikipedia.org/wiki/1916" TargetMode="External"/><Relationship Id="rId821" Type="http://schemas.openxmlformats.org/officeDocument/2006/relationships/image" Target="media/image117.png"/><Relationship Id="rId1037" Type="http://schemas.openxmlformats.org/officeDocument/2006/relationships/hyperlink" Target="https://ru.wikipedia.org/wiki/%D0%A2%D0%B5%D0%BE%D1%80%D0%B8%D1%8F_%D1%87%D0%B8%D1%81%D0%B5%D0%BB" TargetMode="External"/><Relationship Id="rId253" Type="http://schemas.openxmlformats.org/officeDocument/2006/relationships/hyperlink" Target="https://ru.wikipedia.org/wiki/%D0%93%D1%80%D1%83%D0%BF%D0%BF%D0%B0_(%D0%BC%D0%B0%D1%82%D0%B5%D0%BC%D0%B0%D1%82%D0%B8%D0%BA%D0%B0)" TargetMode="External"/><Relationship Id="rId460" Type="http://schemas.openxmlformats.org/officeDocument/2006/relationships/hyperlink" Target="https://ru.wikipedia.org/wiki/%D0%9C%D0%B0%D1%82%D0%B5%D0%BC%D0%B0%D1%82%D0%B8%D0%BA%D0%B0" TargetMode="External"/><Relationship Id="rId698" Type="http://schemas.openxmlformats.org/officeDocument/2006/relationships/hyperlink" Target="https://ru.wikipedia.org/wiki/%D0%98%D1%82%D0%B0%D0%BB%D0%B8%D1%8F" TargetMode="External"/><Relationship Id="rId919" Type="http://schemas.openxmlformats.org/officeDocument/2006/relationships/hyperlink" Target="https://ru.wikipedia.org/wiki/%D0%A1%D1%80%D0%B5%D0%B4%D0%BD%D0%B5%D0%B2%D0%B5%D0%BA%D0%BE%D0%B2%D1%8C%D0%B5" TargetMode="External"/><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oleObject" Target="embeddings/oleObject21.bin"/><Relationship Id="rId558" Type="http://schemas.openxmlformats.org/officeDocument/2006/relationships/hyperlink" Target="https://ru.wikipedia.org/wiki/%D0%90%D1%81%D1%82%D1%80%D0%BE%D0%BD%D0%BE%D0%BC" TargetMode="External"/><Relationship Id="rId765" Type="http://schemas.openxmlformats.org/officeDocument/2006/relationships/hyperlink" Target="https://ru.wikipedia.org/wiki/26_%D0%B0%D0%B2%D0%B3%D1%83%D1%81%D1%82%D0%B0" TargetMode="External"/><Relationship Id="rId972" Type="http://schemas.openxmlformats.org/officeDocument/2006/relationships/hyperlink" Target="https://ru.wikipedia.org/wiki/%D0%A4%D0%BB%D0%B0%D0%BC%D0%B0%D0%BD%D0%B4%D1%86%D1%8B" TargetMode="External"/><Relationship Id="rId197" Type="http://schemas.openxmlformats.org/officeDocument/2006/relationships/hyperlink" Target="http://www.gpedia.com/ru/gpedia/%D0%98%D1%81%D1%82%D0%BE%D1%80%D0%B8%D1%8F_%D0%B0%D1%80%D0%B8%D1%84%D0%BC%D0%B5%D1%82%D0%B8%D0%BA%D0%B8" TargetMode="External"/><Relationship Id="rId418" Type="http://schemas.openxmlformats.org/officeDocument/2006/relationships/image" Target="media/image79.wmf"/><Relationship Id="rId625" Type="http://schemas.openxmlformats.org/officeDocument/2006/relationships/hyperlink" Target="https://ru.wikipedia.org/wiki/11_%D1%84%D0%B5%D0%B2%D1%80%D0%B0%D0%BB%D1%8F" TargetMode="External"/><Relationship Id="rId832" Type="http://schemas.openxmlformats.org/officeDocument/2006/relationships/hyperlink" Target="https://ru.wikipedia.org/wiki/%D0%9D%D0%B0%D1%86%D0%B8%D0%BE%D0%BD%D0%B0%D0%BB%D1%8C%D0%BD%D0%B0%D1%8F_%D0%B0%D0%BA%D0%B0%D0%B4%D0%B5%D0%BC%D0%B8%D1%8F_%D0%B4%D0%B5%D0%B8_%D0%9B%D0%B8%D0%BD%D1%87%D0%B5%D0%B8" TargetMode="External"/><Relationship Id="rId1048" Type="http://schemas.openxmlformats.org/officeDocument/2006/relationships/hyperlink" Target="https://ru.wikipedia.org/wiki/1917" TargetMode="External"/><Relationship Id="rId264" Type="http://schemas.openxmlformats.org/officeDocument/2006/relationships/hyperlink" Target="https://ru.wikipedia.org/wiki/%D0%9F%D0%BE%D0%BB%D0%B5_(%D0%B0%D0%BB%D0%B3%D0%B5%D0%B1%D1%80%D0%B0)" TargetMode="External"/><Relationship Id="rId471" Type="http://schemas.openxmlformats.org/officeDocument/2006/relationships/image" Target="media/image86.png"/><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69" Type="http://schemas.openxmlformats.org/officeDocument/2006/relationships/hyperlink" Target="https://ru.wikipedia.org/wiki/%D0%A2%D0%B5%D0%BE%D1%80%D0%B5%D0%BC%D1%8B_%D0%93%D1%91%D0%B4%D0%B5%D0%BB%D1%8F_%D0%BE_%D0%BD%D0%B5%D0%BF%D0%BE%D0%BB%D0%BD%D0%BE%D1%82%D0%B5" TargetMode="External"/><Relationship Id="rId776" Type="http://schemas.openxmlformats.org/officeDocument/2006/relationships/hyperlink" Target="https://ru.wikipedia.org/wiki/28_%D0%B8%D1%8E%D0%BD%D1%8F" TargetMode="External"/><Relationship Id="rId983" Type="http://schemas.openxmlformats.org/officeDocument/2006/relationships/hyperlink" Target="https://ru.wikipedia.org/wiki/%D0%9C%D0%BD%D0%BE%D0%B3%D0%BE%D0%B7%D0%BD%D0%B0%D1%87%D0%BD%D0%B0%D1%8F_%D1%84%D1%83%D0%BD%D0%BA%D1%86%D0%B8%D1%8F" TargetMode="External"/><Relationship Id="rId331" Type="http://schemas.openxmlformats.org/officeDocument/2006/relationships/oleObject" Target="embeddings/oleObject27.bin"/><Relationship Id="rId429" Type="http://schemas.openxmlformats.org/officeDocument/2006/relationships/hyperlink" Target="https://ru.wikipedia.org/wiki/%D0%A4%D0%B8%D0%BB%D0%BE%D1%81%D0%BE%D1%84" TargetMode="External"/><Relationship Id="rId636" Type="http://schemas.openxmlformats.org/officeDocument/2006/relationships/hyperlink" Target="https://ru.wikipedia.org/wiki/%D0%A0%D0%B5%D1%84%D0%BB%D0%B5%D0%BA%D1%81%D0%BE%D0%BB%D0%BE%D0%B3%D0%B8%D1%8F_(%D0%BF%D1%81%D0%B8%D1%85%D0%BE%D0%BB%D0%BE%D0%B3%D0%B8%D1%8F)" TargetMode="External"/><Relationship Id="rId1059" Type="http://schemas.openxmlformats.org/officeDocument/2006/relationships/hyperlink" Target="https://ru.wikipedia.org/wiki/18_%D1%81%D0%B5%D0%BD%D1%82%D1%8F%D0%B1%D1%80%D1%8F" TargetMode="External"/><Relationship Id="rId843" Type="http://schemas.openxmlformats.org/officeDocument/2006/relationships/hyperlink" Target="https://ru.wikipedia.org/wiki/%D0%9C%D0%B0%D1%82%D0%B5%D0%BC%D0%B0%D1%82%D0%B8%D0%BA" TargetMode="External"/><Relationship Id="rId275" Type="http://schemas.openxmlformats.org/officeDocument/2006/relationships/hyperlink" Target="https://ru.wikipedia.org/wiki/%D0%94%D0%B8%D1%84%D1%84%D0%B5%D1%80%D0%B5%D0%BD%D1%86%D0%B8%D0%B0%D0%BB%D1%8C%D0%BD%D0%BE%D0%B5_%D1%83%D1%80%D0%B0%D0%B2%D0%BD%D0%B5%D0%BD%D0%B8%D0%B5" TargetMode="External"/><Relationship Id="rId482" Type="http://schemas.openxmlformats.org/officeDocument/2006/relationships/hyperlink" Target="https://ru.wikipedia.org/wiki/%D0%90%D0%BD%D0%B3%D0%BB%D0%B8%D0%B9%D1%81%D0%BA%D0%B8%D0%B9_%D1%8F%D0%B7%D1%8B%D0%BA" TargetMode="External"/><Relationship Id="rId703" Type="http://schemas.openxmlformats.org/officeDocument/2006/relationships/hyperlink" Target="https://ru.wikipedia.org/wiki/%D0%90%D1%81%D1%82%D1%80%D0%BE%D0%BB%D0%BE%D0%B3" TargetMode="External"/><Relationship Id="rId910" Type="http://schemas.openxmlformats.org/officeDocument/2006/relationships/hyperlink" Target="https://ru.wikipedia.org/wiki/%D0%98%D1%82%D0%B0%D0%BB%D1%8C%D1%8F%D0%BD%D1%81%D0%BA%D0%B8%D0%B9_%D1%8F%D0%B7%D1%8B%D0%BA" TargetMode="External"/><Relationship Id="rId135" Type="http://schemas.openxmlformats.org/officeDocument/2006/relationships/hyperlink" Target="https://ru.wikipedia.org/wiki/%D0%90%D1%80%D0%B3%D0%B0%D0%BD,_%D0%96%D0%B0%D0%BD_%D0%A0%D0%BE%D0%B1%D0%B5%D1%80" TargetMode="External"/><Relationship Id="rId342" Type="http://schemas.openxmlformats.org/officeDocument/2006/relationships/oleObject" Target="embeddings/oleObject35.bin"/><Relationship Id="rId787" Type="http://schemas.openxmlformats.org/officeDocument/2006/relationships/hyperlink" Target="https://ru.wikipedia.org/wiki/%D0%A2%D0%B5%D0%BE%D1%80%D0%B8%D1%8F_%D0%B2%D0%B5%D1%80%D0%BE%D1%8F%D1%82%D0%BD%D0%BE%D1%81%D1%82%D0%B5%D0%B9" TargetMode="External"/><Relationship Id="rId994" Type="http://schemas.openxmlformats.org/officeDocument/2006/relationships/hyperlink" Target="https://ru.wikipedia.org/wiki/%D0%A0%D0%BE%D1%81%D1%81%D0%B8%D1%8F" TargetMode="External"/><Relationship Id="rId202" Type="http://schemas.openxmlformats.org/officeDocument/2006/relationships/hyperlink" Target="http://www.gpedia.com/ru/gpedia/%D0%9B%D0%BE%D0%BD%D0%B4%D0%BE%D0%BD" TargetMode="External"/><Relationship Id="rId647" Type="http://schemas.openxmlformats.org/officeDocument/2006/relationships/hyperlink" Target="http://www.gpedia.com/ru/gpedia/%D0%98%D1%81%D1%82%D0%BE%D1%80%D0%B8%D1%8F_%D0%BC%D0%B0%D1%82%D0%B5%D0%BC%D0%B0%D1%82%D0%B8%D1%87%D0%B5%D1%81%D0%BA%D0%B8%D1%85_%D0%BE%D0%B1%D0%BE%D0%B7%D0%BD%D0%B0%D1%87%D0%B5%D0%BD%D0%B8%D0%B9" TargetMode="External"/><Relationship Id="rId854" Type="http://schemas.openxmlformats.org/officeDocument/2006/relationships/hyperlink" Target="https://ru.wikipedia.org/wiki/%D0%A8%D0%BE%D1%82%D0%BB%D0%B0%D0%BD%D0%B4%D0%B8%D1%8F" TargetMode="External"/><Relationship Id="rId286" Type="http://schemas.openxmlformats.org/officeDocument/2006/relationships/image" Target="media/image17.wmf"/><Relationship Id="rId493" Type="http://schemas.openxmlformats.org/officeDocument/2006/relationships/hyperlink" Target="https://ru.wikipedia.org/wiki/%D0%94%D0%B5%D0%BA%D0%B0%D1%80%D1%82,_%D0%A0%D0%B5%D0%BD%D0%B5" TargetMode="External"/><Relationship Id="rId507" Type="http://schemas.openxmlformats.org/officeDocument/2006/relationships/hyperlink" Target="https://ru.wikipedia.org/wiki/%D0%94%D0%B8%D1%84%D1%84%D0%B5%D1%80%D0%B5%D0%BD%D1%86%D0%B8%D0%B0%D0%BB%D1%8C%D0%BD%D0%B0%D1%8F_%D0%B3%D0%B5%D0%BE%D0%BC%D0%B5%D1%82%D1%80%D0%B8%D1%8F" TargetMode="External"/><Relationship Id="rId714" Type="http://schemas.openxmlformats.org/officeDocument/2006/relationships/hyperlink" Target="https://ru.wikipedia.org/wiki/%D0%A3%D0%BB%D1%83%D0%B3%D0%B1%D0%B5%D0%BA" TargetMode="External"/><Relationship Id="rId921" Type="http://schemas.microsoft.com/office/2007/relationships/hdphoto" Target="media/hdphoto8.wdp"/><Relationship Id="rId50" Type="http://schemas.openxmlformats.org/officeDocument/2006/relationships/hyperlink" Target="http://www.gpedia.com/ru/gpedia/%D0%9F%D1%80%D0%B0%D0%B8%D0%BD%D0%B4%D0%BE%D0%B5%D0%B2%D1%80%D0%BE%D0%BF%D0%B5%D0%B9%D1%81%D0%BA%D0%B8%D0%B9_%D1%8F%D0%B7%D1%8B%D0%BA"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353" Type="http://schemas.openxmlformats.org/officeDocument/2006/relationships/oleObject" Target="embeddings/oleObject42.bin"/><Relationship Id="rId560" Type="http://schemas.openxmlformats.org/officeDocument/2006/relationships/hyperlink" Target="https://ru.wikipedia.org/wiki/%D0%93%D0%B0%D1%83%D1%81%D1%81,_%D0%9A%D0%B0%D1%80%D0%BB_%D0%A4%D1%80%D0%B8%D0%B4%D1%80%D0%B8%D1%85" TargetMode="External"/><Relationship Id="rId798" Type="http://schemas.openxmlformats.org/officeDocument/2006/relationships/hyperlink" Target="https://ru.wikipedia.org/wiki/%D0%9C%D0%B5%D1%85%D0%B0%D0%BD%D0%B8%D0%BA%D0%B0" TargetMode="External"/><Relationship Id="rId213" Type="http://schemas.openxmlformats.org/officeDocument/2006/relationships/hyperlink" Target="http://matematika.gym075.edusite.ru/lobachevskiy.html" TargetMode="External"/><Relationship Id="rId420" Type="http://schemas.openxmlformats.org/officeDocument/2006/relationships/oleObject" Target="embeddings/oleObject83.bin"/><Relationship Id="rId658" Type="http://schemas.openxmlformats.org/officeDocument/2006/relationships/hyperlink" Target="https://ru.wikipedia.org/wiki/%D0%AD%D0%BB%D0%B5%D0%B0%D1%82%D1%8B" TargetMode="External"/><Relationship Id="rId865" Type="http://schemas.openxmlformats.org/officeDocument/2006/relationships/hyperlink" Target="https://ru.wikipedia.org/wiki/%D0%9C%D0%B0%D1%82%D0%B5%D0%BC%D0%B0%D1%82%D0%B8%D0%BA%D0%B0" TargetMode="External"/><Relationship Id="rId1050" Type="http://schemas.openxmlformats.org/officeDocument/2006/relationships/hyperlink" Target="https://ru.wikipedia.org/wiki/%D0%94%D0%B8%D1%84%D1%84%D0%B5%D1%80%D0%B5%D0%BD%D1%86%D0%B8%D0%B0%D0%BB%D1%8C%D0%BD%D0%BE%D0%B5_%D1%83%D1%80%D0%B0%D0%B2%D0%BD%D0%B5%D0%BD%D0%B8%D0%B5" TargetMode="External"/><Relationship Id="rId297" Type="http://schemas.openxmlformats.org/officeDocument/2006/relationships/image" Target="media/image25.wmf"/><Relationship Id="rId518" Type="http://schemas.openxmlformats.org/officeDocument/2006/relationships/hyperlink" Target="https://ru.wikipedia.org/wiki/%D0%A4%D1%80%D0%B0%D0%BD%D1%86%D1%83%D0%B7%D1%81%D0%BA%D0%B8%D0%B9_%D1%8F%D0%B7%D1%8B%D0%BA" TargetMode="External"/><Relationship Id="rId725" Type="http://schemas.openxmlformats.org/officeDocument/2006/relationships/hyperlink" Target="https://ru.wikipedia.org/wiki/%D0%9F%D0%BE%D1%8D%D1%82" TargetMode="External"/><Relationship Id="rId932" Type="http://schemas.openxmlformats.org/officeDocument/2006/relationships/hyperlink" Target="https://ru.wikipedia.org/wiki/490_%D0%B3%D0%BE%D0%B4_%D0%B4%D0%BE_%D0%BD._%D1%8D." TargetMode="External"/><Relationship Id="rId157" Type="http://schemas.openxmlformats.org/officeDocument/2006/relationships/hyperlink" Target="http://www.gpedia.com/ru/gpedia/%D0%9E%D0%BC,_%D0%9C%D0%B0%D1%80%D1%82%D0%B8%D0%BD" TargetMode="External"/><Relationship Id="rId364" Type="http://schemas.openxmlformats.org/officeDocument/2006/relationships/image" Target="media/image59.wmf"/><Relationship Id="rId1008" Type="http://schemas.openxmlformats.org/officeDocument/2006/relationships/image" Target="media/image135.jpeg"/><Relationship Id="rId61" Type="http://schemas.openxmlformats.org/officeDocument/2006/relationships/hyperlink" Target="http://www.gpedia.com/ru/gpedia/%D0%9C%D0%B0%D0%B9%D1%8F_(%D1%86%D0%B8%D0%B2%D0%B8%D0%BB%D0%B8%D0%B7%D0%B0%D1%86%D0%B8%D1%8F)" TargetMode="External"/><Relationship Id="rId571" Type="http://schemas.openxmlformats.org/officeDocument/2006/relationships/image" Target="media/image96.png"/><Relationship Id="rId669" Type="http://schemas.openxmlformats.org/officeDocument/2006/relationships/hyperlink" Target="https://ru.wikipedia.org/wiki/1918" TargetMode="External"/><Relationship Id="rId876" Type="http://schemas.openxmlformats.org/officeDocument/2006/relationships/hyperlink" Target="https://ru.wikipedia.org/wiki/16_%D0%BC%D0%B0%D1%80%D1%82%D0%B0"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431" Type="http://schemas.openxmlformats.org/officeDocument/2006/relationships/hyperlink" Target="https://ru.wikipedia.org/wiki/%D0%90%D1%81%D1%82%D1%80%D0%BE%D0%BD%D0%BE%D0%BC" TargetMode="External"/><Relationship Id="rId529" Type="http://schemas.openxmlformats.org/officeDocument/2006/relationships/image" Target="media/image93.jpeg"/><Relationship Id="rId736" Type="http://schemas.openxmlformats.org/officeDocument/2006/relationships/hyperlink" Target="https://ru.wikipedia.org/wiki/%D0%A0%D0%BE%D1%81%D1%81%D0%B8%D0%B9%D1%81%D0%BA%D0%B0%D1%8F_%D0%B0%D0%BA%D0%B0%D0%B4%D0%B5%D0%BC%D0%B8%D1%8F_%D0%BD%D0%B0%D1%83%D0%BA" TargetMode="External"/><Relationship Id="rId1061" Type="http://schemas.openxmlformats.org/officeDocument/2006/relationships/hyperlink" Target="https://ru.wikipedia.org/wiki/%D0%9C%D0%B0%D1%82%D0%B5%D0%BC%D0%B0%D1%82%D0%B8%D0%BA%D0%B0" TargetMode="External"/><Relationship Id="rId168" Type="http://schemas.openxmlformats.org/officeDocument/2006/relationships/hyperlink" Target="http://www.gpedia.com/ru/gpedia/%D0%9A%D0%B5%D1%81%D1%82%D0%BD%D0%B5%D1%80,_%D0%90%D0%B2%D1%80%D0%B0%D0%B0%D0%BC_%D0%93%D0%BE%D1%82%D1%82%D0%B3%D0%B5%D0%BB%D1%8C%D1%84" TargetMode="External"/><Relationship Id="rId943" Type="http://schemas.openxmlformats.org/officeDocument/2006/relationships/hyperlink" Target="https://ru.wikipedia.org/wiki/1572" TargetMode="External"/><Relationship Id="rId1019" Type="http://schemas.openxmlformats.org/officeDocument/2006/relationships/hyperlink" Target="https://ru.wikipedia.org/wiki/%D0%90%D1%80%D0%B8%D1%84%D0%BC%D0%B5%D1%82%D0%B8%D1%87%D0%B5%D1%81%D0%BA%D0%B8%D0%B9_%D0%BA%D0%BE%D1%80%D0%B5%D0%BD%D1%8C"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image" Target="media/image63.wmf"/><Relationship Id="rId582" Type="http://schemas.openxmlformats.org/officeDocument/2006/relationships/hyperlink" Target="https://ru.wikipedia.org/wiki/%D0%90%D0%BA%D1%81%D0%B8%D0%BE%D0%BC%D0%B0%D1%82%D0%B8%D0%BA%D0%B0_%D0%93%D0%B8%D0%BB%D1%8C%D0%B1%D0%B5%D1%80%D1%82%D0%B0" TargetMode="External"/><Relationship Id="rId803" Type="http://schemas.openxmlformats.org/officeDocument/2006/relationships/hyperlink" Target="https://ru.wikipedia.org/wiki/%D0%98%D0%B7%D0%BE%D0%B1%D1%80%D0%B5%D1%82%D0%B0%D1%82%D0%B5%D0%BB%D1%8C"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442" Type="http://schemas.openxmlformats.org/officeDocument/2006/relationships/hyperlink" Target="https://ru.wikipedia.org/wiki/%D0%9C%D0%B0%D1%82%D0%B5%D0%BC%D0%B0%D1%82%D0%B8%D0%BA%D0%B0" TargetMode="External"/><Relationship Id="rId887" Type="http://schemas.openxmlformats.org/officeDocument/2006/relationships/image" Target="media/image123.png"/><Relationship Id="rId1072" Type="http://schemas.openxmlformats.org/officeDocument/2006/relationships/hyperlink" Target="https://ru.wikipedia.org/wiki/%D0%91%D0%B0%D0%BB%D0%BB%D0%B8%D1%81%D1%82%D0%B8%D0%BA%D0%B0" TargetMode="External"/><Relationship Id="rId302" Type="http://schemas.openxmlformats.org/officeDocument/2006/relationships/image" Target="media/image30.wmf"/><Relationship Id="rId747" Type="http://schemas.openxmlformats.org/officeDocument/2006/relationships/hyperlink" Target="https://ru.wikipedia.org/wiki/%D0%90%D1%81%D1%82%D1%80%D0%BE%D0%BD%D0%BE%D0%BC%D0%B8%D1%8F" TargetMode="External"/><Relationship Id="rId954" Type="http://schemas.openxmlformats.org/officeDocument/2006/relationships/hyperlink" Target="https://ru.wikipedia.org/wiki/%D0%9B%D0%B0%D1%82%D0%B8%D0%BD%D1%81%D0%BA%D0%B8%D0%B9_%D1%8F%D0%B7%D1%8B%D0%BA"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image" Target="media/image67.wmf"/><Relationship Id="rId593" Type="http://schemas.openxmlformats.org/officeDocument/2006/relationships/hyperlink" Target="https://ru.wikipedia.org/wiki/1809_%D0%B3%D0%BE%D0%B4" TargetMode="External"/><Relationship Id="rId607" Type="http://schemas.openxmlformats.org/officeDocument/2006/relationships/hyperlink" Target="https://ru.wikipedia.org/wiki/%D0%9C%D0%B5%D1%85%D0%B0%D0%BD%D0%B8%D0%BA%D0%B0" TargetMode="External"/><Relationship Id="rId814" Type="http://schemas.openxmlformats.org/officeDocument/2006/relationships/hyperlink" Target="https://ru.wikipedia.org/wiki/1_%D0%B4%D0%B5%D0%BA%D0%B0%D0%B1%D1%80%D1%8F"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453" Type="http://schemas.openxmlformats.org/officeDocument/2006/relationships/hyperlink" Target="http://ru.rfwiki.org/wiki/%D0%9A%D0%BE%D0%BC%D0%BF%D0%BB%D0%B5%D0%BA%D1%81%D0%BD%D1%8B%D0%B5_%D1%87%D0%B8%D1%81%D0%BB%D0%B0" TargetMode="External"/><Relationship Id="rId660" Type="http://schemas.openxmlformats.org/officeDocument/2006/relationships/hyperlink" Target="https://ru.wikipedia.org/wiki/%D0%90%D0%BF%D0%BE%D1%80%D0%B8%D0%B8_%D0%97%D0%B5%D0%BD%D0%BE%D0%BD%D0%B0" TargetMode="External"/><Relationship Id="rId898" Type="http://schemas.openxmlformats.org/officeDocument/2006/relationships/hyperlink" Target="https://ru.wikipedia.org/wiki/%D0%9B%D0%B8%D0%B7%D1%8C%D1%91"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image" Target="media/image38.wmf"/><Relationship Id="rId758" Type="http://schemas.openxmlformats.org/officeDocument/2006/relationships/hyperlink" Target="https://ru.wikipedia.org/wiki/%D0%9C%D0%B0%D1%82%D0%B5%D0%BC%D0%B0%D1%82%D0%B8%D0%BA%D0%B0" TargetMode="External"/><Relationship Id="rId965" Type="http://schemas.openxmlformats.org/officeDocument/2006/relationships/hyperlink" Target="https://ru.wikipedia.org/wiki/%D0%90%D0%B1%D0%B0%D0%BA" TargetMode="External"/><Relationship Id="rId10" Type="http://schemas.openxmlformats.org/officeDocument/2006/relationships/image" Target="media/image3.png"/><Relationship Id="rId94" Type="http://schemas.openxmlformats.org/officeDocument/2006/relationships/hyperlink" Target="https://ru.wikipedia.org/wiki/%D0%9D%D0%B8%D0%BA%D0%BE%D0%BB%D0%B0_%D0%A8%D1%8E%D0%BA%D0%B5" TargetMode="External"/><Relationship Id="rId397" Type="http://schemas.openxmlformats.org/officeDocument/2006/relationships/oleObject" Target="embeddings/oleObject68.bin"/><Relationship Id="rId520" Type="http://schemas.openxmlformats.org/officeDocument/2006/relationships/hyperlink" Target="https://ru.wikipedia.org/wiki/13_%D1%84%D0%B5%D0%B2%D1%80%D0%B0%D0%BB%D1%8F" TargetMode="External"/><Relationship Id="rId618" Type="http://schemas.openxmlformats.org/officeDocument/2006/relationships/hyperlink" Target="https://ru.wikipedia.org/wiki/%D0%92%D0%B5%D1%89%D0%B5%D1%81%D1%82%D0%B2%D0%B5%D0%BD%D0%BD%D0%BE%D0%B5_%D1%87%D0%B8%D1%81%D0%BB%D0%BE" TargetMode="External"/><Relationship Id="rId825" Type="http://schemas.openxmlformats.org/officeDocument/2006/relationships/hyperlink" Target="https://ru.wikipedia.org/wiki/3_%D0%BD%D0%BE%D1%8F%D0%B1%D1%80%D1%8F" TargetMode="External"/><Relationship Id="rId257" Type="http://schemas.openxmlformats.org/officeDocument/2006/relationships/hyperlink" Target="https://ru.wikipedia.org/wiki/%D0%9F%D1%80%D0%BE%D1%81%D1%82%D0%B0%D1%8F_%D0%B3%D1%80%D1%83%D0%BF%D0%BF%D0%B0_%D0%9B%D0%B8" TargetMode="External"/><Relationship Id="rId464" Type="http://schemas.openxmlformats.org/officeDocument/2006/relationships/hyperlink" Target="https://ru.wikipedia.org/wiki/1323" TargetMode="External"/><Relationship Id="rId1010" Type="http://schemas.openxmlformats.org/officeDocument/2006/relationships/hyperlink" Target="https://ru.wikipedia.org/wiki/1487" TargetMode="External"/><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D0%A2%D0%B5%D0%BE%D1%80%D0%B8%D1%8F_%D0%BC%D0%BD%D0%BE%D0%B6%D0%B5%D1%81%D1%82%D0%B2" TargetMode="External"/><Relationship Id="rId769" Type="http://schemas.openxmlformats.org/officeDocument/2006/relationships/hyperlink" Target="https://ru.wikipedia.org/wiki/%D0%A4%D0%B8%D0%B7%D0%B8%D0%BA" TargetMode="External"/><Relationship Id="rId976" Type="http://schemas.openxmlformats.org/officeDocument/2006/relationships/image" Target="media/image131.jpeg"/><Relationship Id="rId324" Type="http://schemas.openxmlformats.org/officeDocument/2006/relationships/oleObject" Target="embeddings/oleObject23.bin"/><Relationship Id="rId531" Type="http://schemas.openxmlformats.org/officeDocument/2006/relationships/hyperlink" Target="https://ru.wikipedia.org/wiki/%D0%90%D0%BD%D0%B3%D0%BB%D0%B8%D0%B9%D1%81%D0%BA%D0%B8%D0%B9_%D1%8F%D0%B7%D1%8B%D0%BA" TargetMode="External"/><Relationship Id="rId629" Type="http://schemas.openxmlformats.org/officeDocument/2006/relationships/hyperlink" Target="https://ru.wikipedia.org/wiki/%D0%9C%D0%B0%D1%82%D0%B5%D0%BC%D0%B0%D1%82%D0%B8%D0%BA%D0%B0" TargetMode="External"/><Relationship Id="rId836" Type="http://schemas.openxmlformats.org/officeDocument/2006/relationships/hyperlink" Target="https://ru.wikipedia.org/wiki/%D0%93%D0%B8%D0%B4%D1%80%D0%BE%D0%B4%D0%B8%D0%BD%D0%B0%D0%BC%D0%B8%D0%BA%D0%B0" TargetMode="External"/><Relationship Id="rId1021" Type="http://schemas.openxmlformats.org/officeDocument/2006/relationships/hyperlink" Target="https://ru.wikipedia.org/wiki/%D0%A4%D1%80%D0%B0%D0%BD%D1%86%D1%83%D0%B7%D1%81%D0%BA%D0%B8%D0%B9_%D1%8F%D0%B7%D1%8B%D0%BA" TargetMode="External"/><Relationship Id="rId903" Type="http://schemas.openxmlformats.org/officeDocument/2006/relationships/hyperlink" Target="https://ru.wikipedia.org/wiki/%D0%98%D1%82%D0%B0%D0%BB%D1%8C%D1%8F%D0%BD%D1%81%D0%BA%D0%B8%D0%B9_%D1%8F%D0%B7%D1%8B%D0%BA" TargetMode="External"/><Relationship Id="rId32" Type="http://schemas.openxmlformats.org/officeDocument/2006/relationships/hyperlink" Target="http://www.gpedia.com/ru/gpedia/%D0%9C%D0%B5%D1%85%D0%B0%D0%BD%D0%B8%D0%BA%D0%B0" TargetMode="External"/><Relationship Id="rId181" Type="http://schemas.openxmlformats.org/officeDocument/2006/relationships/oleObject" Target="embeddings/oleObject8.bin"/><Relationship Id="rId279" Type="http://schemas.openxmlformats.org/officeDocument/2006/relationships/footer" Target="footer1.xml"/><Relationship Id="rId486" Type="http://schemas.openxmlformats.org/officeDocument/2006/relationships/hyperlink" Target="https://ru.wikipedia.org/wiki/1703_%D0%B3%D0%BE%D0%B4" TargetMode="External"/><Relationship Id="rId693" Type="http://schemas.openxmlformats.org/officeDocument/2006/relationships/hyperlink" Target="https://ru.wikipedia.org/wiki/%D0%98%D1%82%D0%B0%D0%BB%D1%8C%D1%8F%D0%BD%D1%81%D0%BA%D0%B8%D0%B9_%D1%8F%D0%B7%D1%8B%D0%BA"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oleObject" Target="embeddings/oleObject37.bin"/><Relationship Id="rId553" Type="http://schemas.openxmlformats.org/officeDocument/2006/relationships/hyperlink" Target="https://ru.wikipedia.org/wiki/1855_%D0%B3%D0%BE%D0%B4" TargetMode="External"/><Relationship Id="rId760" Type="http://schemas.openxmlformats.org/officeDocument/2006/relationships/hyperlink" Target="https://ru.wikipedia.org/wiki/%D0%98%D1%82%D0%B0%D0%BB%D0%B8%D1%8F" TargetMode="External"/><Relationship Id="rId998" Type="http://schemas.openxmlformats.org/officeDocument/2006/relationships/hyperlink" Target="https://ru.wikipedia.org/wiki/%D0%9F%D0%B5%D1%82%D0%B5%D1%80%D0%B1%D1%83%D1%80%D0%B3%D1%81%D0%BA%D0%B0%D1%8F_%D0%B0%D0%BA%D0%B0%D0%B4%D0%B5%D0%BC%D0%B8%D1%8F_%D0%BD%D0%B0%D1%83%D0%BA"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8.bin"/><Relationship Id="rId858" Type="http://schemas.openxmlformats.org/officeDocument/2006/relationships/image" Target="media/image120.jpeg"/><Relationship Id="rId1043" Type="http://schemas.openxmlformats.org/officeDocument/2006/relationships/image" Target="media/image137.jpeg"/><Relationship Id="rId620" Type="http://schemas.openxmlformats.org/officeDocument/2006/relationships/hyperlink" Target="https://ru.wikipedia.org/wiki/%D0%A4%D1%80%D0%B0%D0%BD%D1%86%D1%83%D0%B7%D1%81%D0%BA%D0%B8%D0%B9_%D1%8F%D0%B7%D1%8B%D0%BA" TargetMode="External"/><Relationship Id="rId718" Type="http://schemas.openxmlformats.org/officeDocument/2006/relationships/image" Target="media/image110.png"/><Relationship Id="rId925" Type="http://schemas.openxmlformats.org/officeDocument/2006/relationships/hyperlink" Target="https://ru.wikipedia.org/wiki/%D0%9B%D0%B8%D0%BD%D0%B5%D0%B9%D0%BD%D0%B0%D1%8F_%D0%B0%D0%BB%D0%B3%D0%B5%D0%B1%D1%80%D0%B0" TargetMode="External"/><Relationship Id="rId54" Type="http://schemas.openxmlformats.org/officeDocument/2006/relationships/image" Target="media/image4.wmf"/><Relationship Id="rId270" Type="http://schemas.openxmlformats.org/officeDocument/2006/relationships/hyperlink" Target="https://ru.wikipedia.org/wiki/%D0%91%D0%B5%D1%80%D0%BD%D1%88%D1%82%D0%B5%D0%B9%D0%BD,_%D0%A1%D0%B5%D1%80%D0%B3%D0%B5%D0%B9_%D0%9D%D0%B0%D1%82%D0%B0%D0%BD%D0%BE%D0%B2%D0%B8%D1%87"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2D37E-FA22-4C08-AEB6-8B8C4D3C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53415</Words>
  <Characters>304466</Characters>
  <Application>Microsoft Office Word</Application>
  <DocSecurity>0</DocSecurity>
  <Lines>2537</Lines>
  <Paragraphs>714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Бармичев Григорий Андреевич</cp:lastModifiedBy>
  <cp:revision>9</cp:revision>
  <cp:lastPrinted>2016-11-19T13:34:00Z</cp:lastPrinted>
  <dcterms:created xsi:type="dcterms:W3CDTF">2024-11-10T11:44:00Z</dcterms:created>
  <dcterms:modified xsi:type="dcterms:W3CDTF">2024-12-10T20:53:00Z</dcterms:modified>
</cp:coreProperties>
</file>